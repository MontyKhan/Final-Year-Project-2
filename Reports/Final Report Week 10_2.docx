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92197910"/>
        <w:docPartObj>
          <w:docPartGallery w:val="Cover Pages"/>
          <w:docPartUnique/>
        </w:docPartObj>
      </w:sdtPr>
      <w:sdtContent>
        <w:p w14:paraId="2DE593AA" w14:textId="77777777" w:rsidR="00957A33" w:rsidRPr="0090230A" w:rsidRDefault="00957A33"/>
        <w:p w14:paraId="5B5EB1E7" w14:textId="77777777" w:rsidR="00957A33" w:rsidRPr="0090230A" w:rsidRDefault="00957A33">
          <w:pPr>
            <w:rPr>
              <w:rFonts w:asciiTheme="majorHAnsi" w:eastAsiaTheme="majorEastAsia" w:hAnsiTheme="majorHAnsi" w:cstheme="majorBidi"/>
              <w:color w:val="2F5496" w:themeColor="accent1" w:themeShade="BF"/>
              <w:sz w:val="32"/>
              <w:szCs w:val="32"/>
            </w:rPr>
          </w:pPr>
          <w:r w:rsidRPr="0090230A">
            <w:rPr>
              <w:noProof/>
            </w:rPr>
            <mc:AlternateContent>
              <mc:Choice Requires="wps">
                <w:drawing>
                  <wp:anchor distT="0" distB="0" distL="182880" distR="182880" simplePos="0" relativeHeight="251660288" behindDoc="0" locked="0" layoutInCell="1" allowOverlap="1" wp14:anchorId="57CD5352" wp14:editId="7B024DB2">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17C8C5" w14:textId="056F86C4" w:rsidR="0006648C" w:rsidRDefault="0006648C">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Final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57E2814" w14:textId="1E1A4064" w:rsidR="0006648C" w:rsidRDefault="0006648C">
                                    <w:pPr>
                                      <w:pStyle w:val="NoSpacing"/>
                                      <w:spacing w:before="40" w:after="40"/>
                                      <w:rPr>
                                        <w:caps/>
                                        <w:color w:val="1F4E79" w:themeColor="accent5" w:themeShade="80"/>
                                        <w:sz w:val="28"/>
                                        <w:szCs w:val="28"/>
                                      </w:rPr>
                                    </w:pPr>
                                    <w:r>
                                      <w:rPr>
                                        <w:caps/>
                                        <w:color w:val="1F4E79" w:themeColor="accent5" w:themeShade="80"/>
                                        <w:sz w:val="28"/>
                                        <w:szCs w:val="28"/>
                                      </w:rPr>
                                      <w:t>A study into the feasibility of using machine learning techniques in diagnostic vetiranary imaging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23D43A25" w14:textId="77777777" w:rsidR="0006648C" w:rsidRDefault="0006648C">
                                    <w:pPr>
                                      <w:pStyle w:val="NoSpacing"/>
                                      <w:spacing w:before="80" w:after="40"/>
                                      <w:rPr>
                                        <w:caps/>
                                        <w:color w:val="5B9BD5" w:themeColor="accent5"/>
                                        <w:sz w:val="24"/>
                                        <w:szCs w:val="24"/>
                                      </w:rPr>
                                    </w:pPr>
                                    <w:r>
                                      <w:rPr>
                                        <w:caps/>
                                        <w:color w:val="5B9BD5" w:themeColor="accent5"/>
                                        <w:sz w:val="24"/>
                                        <w:szCs w:val="24"/>
                                      </w:rPr>
                                      <w:t>Robert Clark</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57CD535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7217C8C5" w14:textId="056F86C4" w:rsidR="0006648C" w:rsidRDefault="0006648C">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Final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57E2814" w14:textId="1E1A4064" w:rsidR="0006648C" w:rsidRDefault="0006648C">
                              <w:pPr>
                                <w:pStyle w:val="NoSpacing"/>
                                <w:spacing w:before="40" w:after="40"/>
                                <w:rPr>
                                  <w:caps/>
                                  <w:color w:val="1F4E79" w:themeColor="accent5" w:themeShade="80"/>
                                  <w:sz w:val="28"/>
                                  <w:szCs w:val="28"/>
                                </w:rPr>
                              </w:pPr>
                              <w:r>
                                <w:rPr>
                                  <w:caps/>
                                  <w:color w:val="1F4E79" w:themeColor="accent5" w:themeShade="80"/>
                                  <w:sz w:val="28"/>
                                  <w:szCs w:val="28"/>
                                </w:rPr>
                                <w:t>A study into the feasibility of using machine learning techniques in diagnostic vetiranary imaging</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23D43A25" w14:textId="77777777" w:rsidR="0006648C" w:rsidRDefault="0006648C">
                              <w:pPr>
                                <w:pStyle w:val="NoSpacing"/>
                                <w:spacing w:before="80" w:after="40"/>
                                <w:rPr>
                                  <w:caps/>
                                  <w:color w:val="5B9BD5" w:themeColor="accent5"/>
                                  <w:sz w:val="24"/>
                                  <w:szCs w:val="24"/>
                                </w:rPr>
                              </w:pPr>
                              <w:r>
                                <w:rPr>
                                  <w:caps/>
                                  <w:color w:val="5B9BD5" w:themeColor="accent5"/>
                                  <w:sz w:val="24"/>
                                  <w:szCs w:val="24"/>
                                </w:rPr>
                                <w:t>Robert Clark</w:t>
                              </w:r>
                            </w:p>
                          </w:sdtContent>
                        </w:sdt>
                      </w:txbxContent>
                    </v:textbox>
                    <w10:wrap type="square" anchorx="margin" anchory="page"/>
                  </v:shape>
                </w:pict>
              </mc:Fallback>
            </mc:AlternateContent>
          </w:r>
          <w:r w:rsidRPr="0090230A">
            <w:rPr>
              <w:noProof/>
            </w:rPr>
            <mc:AlternateContent>
              <mc:Choice Requires="wps">
                <w:drawing>
                  <wp:anchor distT="0" distB="0" distL="114300" distR="114300" simplePos="0" relativeHeight="251659264" behindDoc="0" locked="0" layoutInCell="1" allowOverlap="1" wp14:anchorId="226BAEDC" wp14:editId="181FF7E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Content>
                                  <w:p w14:paraId="3E63A2EE" w14:textId="24E4D3D0" w:rsidR="0006648C" w:rsidRDefault="0006648C">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26BAEDC"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Content>
                            <w:p w14:paraId="3E63A2EE" w14:textId="24E4D3D0" w:rsidR="0006648C" w:rsidRDefault="0006648C">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rsidRPr="0090230A">
            <w:br w:type="page"/>
          </w:r>
        </w:p>
      </w:sdtContent>
    </w:sdt>
    <w:p w14:paraId="4274403D" w14:textId="4FA2F134" w:rsidR="000A283C" w:rsidRDefault="000A283C" w:rsidP="000A283C">
      <w:pPr>
        <w:pStyle w:val="Heading1"/>
        <w:rPr>
          <w:ins w:id="0" w:author="Robert Clark" w:date="2020-05-12T19:45:00Z"/>
        </w:rPr>
      </w:pPr>
      <w:bookmarkStart w:id="1" w:name="_Toc40461422"/>
      <w:commentRangeStart w:id="2"/>
      <w:r w:rsidRPr="0090230A">
        <w:lastRenderedPageBreak/>
        <w:t>Abstract</w:t>
      </w:r>
      <w:commentRangeEnd w:id="2"/>
      <w:r w:rsidR="00921CF8">
        <w:rPr>
          <w:rStyle w:val="CommentReference"/>
          <w:rFonts w:asciiTheme="minorHAnsi" w:eastAsiaTheme="minorHAnsi" w:hAnsiTheme="minorHAnsi" w:cstheme="minorBidi"/>
          <w:color w:val="auto"/>
        </w:rPr>
        <w:commentReference w:id="2"/>
      </w:r>
      <w:bookmarkEnd w:id="1"/>
    </w:p>
    <w:p w14:paraId="551E29EE" w14:textId="77777777" w:rsidR="00C05D61" w:rsidRDefault="00C05D61">
      <w:pPr>
        <w:spacing w:before="27" w:line="258" w:lineRule="auto"/>
        <w:ind w:right="229"/>
        <w:rPr>
          <w:ins w:id="3" w:author="Robert Clark" w:date="2020-05-12T19:49:00Z"/>
        </w:rPr>
        <w:pPrChange w:id="4" w:author="Robert Clark" w:date="2020-05-12T19:51:00Z">
          <w:pPr>
            <w:spacing w:before="27" w:line="258" w:lineRule="auto"/>
            <w:ind w:left="100" w:right="229"/>
          </w:pPr>
        </w:pPrChange>
      </w:pPr>
      <w:moveToRangeStart w:id="5" w:author="Robert Clark" w:date="2020-05-12T19:45:00Z" w:name="move40205167"/>
      <w:moveTo w:id="6" w:author="Robert Clark" w:date="2020-05-12T19:45:00Z">
        <w:r>
          <w:t>The aim of this dissertation project was to investigate the potential of artificial intelligence, specifically deep learning,</w:t>
        </w:r>
      </w:moveTo>
      <w:ins w:id="7" w:author="Robert Clark" w:date="2020-05-12T19:45:00Z">
        <w:r>
          <w:t xml:space="preserve"> w</w:t>
        </w:r>
      </w:ins>
      <w:ins w:id="8" w:author="Robert Clark" w:date="2020-05-12T19:46:00Z">
        <w:r>
          <w:t>ithin veterinary medicine. This report investigates two different aspects of this; diagnostic CT for elbow dysplasia and MRI for analysing abnormal neuro-mor</w:t>
        </w:r>
      </w:ins>
      <w:ins w:id="9" w:author="Robert Clark" w:date="2020-05-12T19:47:00Z">
        <w:r>
          <w:t>phology. Preliminary work was performed on elbow dysplasia</w:t>
        </w:r>
      </w:ins>
      <w:ins w:id="10" w:author="Robert Clark" w:date="2020-05-12T19:49:00Z">
        <w:r>
          <w:t>, while full results were obtained for the study into neuro-morphology.</w:t>
        </w:r>
      </w:ins>
    </w:p>
    <w:p w14:paraId="67DE9AEC" w14:textId="2B5C0A77" w:rsidR="00C05D61" w:rsidRPr="00C05D61" w:rsidRDefault="00C05D61">
      <w:pPr>
        <w:spacing w:before="6" w:line="258" w:lineRule="auto"/>
        <w:ind w:right="353"/>
        <w:rPr>
          <w:ins w:id="11" w:author="Robert Clark" w:date="2020-05-12T19:48:00Z"/>
          <w:rFonts w:ascii="Calibri" w:eastAsia="Calibri" w:hAnsi="Calibri" w:cs="Calibri"/>
          <w:rPrChange w:id="12" w:author="Robert Clark" w:date="2020-05-12T19:50:00Z">
            <w:rPr>
              <w:ins w:id="13" w:author="Robert Clark" w:date="2020-05-12T19:48:00Z"/>
            </w:rPr>
          </w:rPrChange>
        </w:rPr>
        <w:pPrChange w:id="14" w:author="Robert Clark" w:date="2020-05-12T19:51:00Z">
          <w:pPr>
            <w:spacing w:before="27" w:line="258" w:lineRule="auto"/>
            <w:ind w:left="100" w:right="229"/>
          </w:pPr>
        </w:pPrChange>
      </w:pPr>
      <w:ins w:id="15" w:author="Robert Clark" w:date="2020-05-12T19:49:00Z">
        <w:r>
          <w:t>Canine elbow dysplasia is</w:t>
        </w:r>
      </w:ins>
      <w:ins w:id="16" w:author="Robert Clark" w:date="2020-05-12T19:47:00Z">
        <w:r>
          <w:t xml:space="preserve"> </w:t>
        </w:r>
        <w:r>
          <w:rPr>
            <w:rFonts w:ascii="Calibri" w:eastAsia="Calibri" w:hAnsi="Calibri" w:cs="Calibri"/>
          </w:rPr>
          <w:t xml:space="preserve">a disease afflicting many species of dogs, which has been hypothesised to be related to joint incongruity. Due to the malformed joint, an uneven distribution of forces results in contact between the different surfaces of the joint, leading to damage to bone and cartilage tissue. </w:t>
        </w:r>
      </w:ins>
      <w:ins w:id="17" w:author="Robert Clark" w:date="2020-05-12T19:48:00Z">
        <w:r>
          <w:rPr>
            <w:rFonts w:ascii="Calibri" w:eastAsia="Calibri" w:hAnsi="Calibri" w:cs="Calibri"/>
          </w:rPr>
          <w:t>A</w:t>
        </w:r>
      </w:ins>
      <w:ins w:id="18" w:author="Robert Clark" w:date="2020-05-12T19:47:00Z">
        <w:r>
          <w:rPr>
            <w:rFonts w:ascii="Calibri" w:eastAsia="Calibri" w:hAnsi="Calibri" w:cs="Calibri"/>
          </w:rPr>
          <w:t xml:space="preserve"> possible way of characterising joint incongruity within Labradors suffering from</w:t>
        </w:r>
      </w:ins>
      <w:ins w:id="19" w:author="Robert Clark" w:date="2020-05-12T19:48:00Z">
        <w:r>
          <w:rPr>
            <w:rFonts w:ascii="Calibri" w:eastAsia="Calibri" w:hAnsi="Calibri" w:cs="Calibri"/>
          </w:rPr>
          <w:t xml:space="preserve"> </w:t>
        </w:r>
      </w:ins>
      <w:ins w:id="20" w:author="Robert Clark" w:date="2020-05-12T19:47:00Z">
        <w:r>
          <w:rPr>
            <w:rFonts w:ascii="Calibri" w:eastAsia="Calibri" w:hAnsi="Calibri" w:cs="Calibri"/>
          </w:rPr>
          <w:t>elbow dysplasia is described. This is implemented via three-dimensional models from X-ray CT of the radial-ulnar joint and deforming healthy joints to quantify the difference between them and a joint</w:t>
        </w:r>
      </w:ins>
      <w:ins w:id="21" w:author="Robert Clark" w:date="2020-05-12T19:48:00Z">
        <w:r>
          <w:rPr>
            <w:rFonts w:ascii="Calibri" w:eastAsia="Calibri" w:hAnsi="Calibri" w:cs="Calibri"/>
          </w:rPr>
          <w:t xml:space="preserve"> </w:t>
        </w:r>
      </w:ins>
      <w:ins w:id="22" w:author="Robert Clark" w:date="2020-05-12T19:47:00Z">
        <w:r>
          <w:rPr>
            <w:rFonts w:ascii="Calibri" w:eastAsia="Calibri" w:hAnsi="Calibri" w:cs="Calibri"/>
          </w:rPr>
          <w:t>of dogs presenting symptoms of elbow dysplasia.</w:t>
        </w:r>
      </w:ins>
      <w:moveTo w:id="23" w:author="Robert Clark" w:date="2020-05-12T19:45:00Z">
        <w:r>
          <w:t xml:space="preserve"> </w:t>
        </w:r>
      </w:moveTo>
      <w:ins w:id="24" w:author="Robert Clark" w:date="2020-05-12T19:50:00Z">
        <w:r>
          <w:rPr>
            <w:rFonts w:ascii="Calibri" w:eastAsia="Calibri" w:hAnsi="Calibri" w:cs="Calibri"/>
          </w:rPr>
          <w:t>The preliminary stages of an AI-based tool designed to achieve this is described, with the bone structure of the joint being read from x-ray images and translated into three dimensional models which can then be mapped onto each other via rigid registration</w:t>
        </w:r>
      </w:ins>
      <w:ins w:id="25" w:author="Robert Clark" w:date="2020-05-12T19:51:00Z">
        <w:r>
          <w:rPr>
            <w:rFonts w:ascii="Calibri" w:eastAsia="Calibri" w:hAnsi="Calibri" w:cs="Calibri"/>
          </w:rPr>
          <w:t>.</w:t>
        </w:r>
      </w:ins>
      <w:ins w:id="26" w:author="Wells, Kevin Dr (CVSSP)" w:date="2020-05-15T16:07:00Z">
        <w:r w:rsidR="001C539A">
          <w:rPr>
            <w:rFonts w:ascii="Calibri" w:eastAsia="Calibri" w:hAnsi="Calibri" w:cs="Calibri"/>
          </w:rPr>
          <w:t xml:space="preserve"> However, due to issues of data availability and formal data sharing it was not possible to proceed with this aspect of the project. </w:t>
        </w:r>
      </w:ins>
      <w:ins w:id="27" w:author="Robert Clark" w:date="2020-05-12T19:51:00Z">
        <w:r>
          <w:rPr>
            <w:rFonts w:ascii="Calibri" w:eastAsia="Calibri" w:hAnsi="Calibri" w:cs="Calibri"/>
          </w:rPr>
          <w:t>T</w:t>
        </w:r>
      </w:ins>
      <w:ins w:id="28" w:author="Robert Clark" w:date="2020-05-12T19:50:00Z">
        <w:r>
          <w:rPr>
            <w:rFonts w:ascii="Calibri" w:eastAsia="Calibri" w:hAnsi="Calibri" w:cs="Calibri"/>
          </w:rPr>
          <w:t>he</w:t>
        </w:r>
      </w:ins>
      <w:ins w:id="29" w:author="Wells, Kevin Dr (CVSSP)" w:date="2020-05-15T16:07:00Z">
        <w:r w:rsidR="001C539A">
          <w:rPr>
            <w:rFonts w:ascii="Calibri" w:eastAsia="Calibri" w:hAnsi="Calibri" w:cs="Calibri"/>
          </w:rPr>
          <w:t>refore,  the</w:t>
        </w:r>
      </w:ins>
      <w:ins w:id="30" w:author="Robert Clark" w:date="2020-05-12T19:50:00Z">
        <w:r>
          <w:rPr>
            <w:rFonts w:ascii="Calibri" w:eastAsia="Calibri" w:hAnsi="Calibri" w:cs="Calibri"/>
          </w:rPr>
          <w:t xml:space="preserve"> goal of the project was changed to </w:t>
        </w:r>
      </w:ins>
      <w:ins w:id="31" w:author="Wells, Kevin Dr (CVSSP)" w:date="2020-05-15T16:08:00Z">
        <w:r w:rsidR="001C539A">
          <w:rPr>
            <w:rFonts w:ascii="Calibri" w:eastAsia="Calibri" w:hAnsi="Calibri" w:cs="Calibri"/>
          </w:rPr>
          <w:t xml:space="preserve">AI-based analysis of </w:t>
        </w:r>
      </w:ins>
      <w:ins w:id="32" w:author="Wells, Kevin Dr (CVSSP)" w:date="2020-05-15T16:09:00Z">
        <w:r w:rsidR="001C539A">
          <w:rPr>
            <w:rFonts w:ascii="Calibri" w:eastAsia="Calibri" w:hAnsi="Calibri" w:cs="Calibri"/>
          </w:rPr>
          <w:t xml:space="preserve">the </w:t>
        </w:r>
      </w:ins>
      <w:ins w:id="33" w:author="Wells, Kevin Dr (CVSSP)" w:date="2020-05-15T16:08:00Z">
        <w:r w:rsidR="001C539A">
          <w:rPr>
            <w:rFonts w:ascii="Calibri" w:eastAsia="Calibri" w:hAnsi="Calibri" w:cs="Calibri"/>
          </w:rPr>
          <w:t xml:space="preserve">canine </w:t>
        </w:r>
      </w:ins>
      <w:ins w:id="34" w:author="Robert Clark" w:date="2020-05-15T17:04:00Z">
        <w:r w:rsidR="003A5829">
          <w:rPr>
            <w:rFonts w:ascii="Calibri" w:eastAsia="Calibri" w:hAnsi="Calibri" w:cs="Calibri"/>
          </w:rPr>
          <w:t>n</w:t>
        </w:r>
        <w:r w:rsidR="003A5829" w:rsidRPr="003A5829">
          <w:rPr>
            <w:rFonts w:ascii="Calibri" w:eastAsia="Calibri" w:hAnsi="Calibri" w:cs="Calibri"/>
          </w:rPr>
          <w:t>euromorpholog</w:t>
        </w:r>
        <w:r w:rsidR="003A5829">
          <w:rPr>
            <w:rFonts w:ascii="Calibri" w:eastAsia="Calibri" w:hAnsi="Calibri" w:cs="Calibri"/>
          </w:rPr>
          <w:t>ical</w:t>
        </w:r>
      </w:ins>
      <w:ins w:id="35" w:author="Wells, Kevin Dr (CVSSP)" w:date="2020-05-15T16:08:00Z">
        <w:del w:id="36" w:author="Robert Clark" w:date="2020-05-15T17:04:00Z">
          <w:r w:rsidR="001C539A" w:rsidDel="003A5829">
            <w:rPr>
              <w:rFonts w:ascii="Calibri" w:eastAsia="Calibri" w:hAnsi="Calibri" w:cs="Calibri"/>
            </w:rPr>
            <w:delText>neuromoh</w:delText>
          </w:r>
        </w:del>
        <w:del w:id="37" w:author="Robert Clark" w:date="2020-05-15T16:55:00Z">
          <w:r w:rsidR="001C539A" w:rsidDel="003A5829">
            <w:rPr>
              <w:rFonts w:ascii="Calibri" w:eastAsia="Calibri" w:hAnsi="Calibri" w:cs="Calibri"/>
            </w:rPr>
            <w:delText>p</w:delText>
          </w:r>
        </w:del>
        <w:del w:id="38" w:author="Robert Clark" w:date="2020-05-15T17:04:00Z">
          <w:r w:rsidR="001C539A" w:rsidDel="003A5829">
            <w:rPr>
              <w:rFonts w:ascii="Calibri" w:eastAsia="Calibri" w:hAnsi="Calibri" w:cs="Calibri"/>
            </w:rPr>
            <w:delText>ogical</w:delText>
          </w:r>
        </w:del>
        <w:r w:rsidR="001C539A">
          <w:rPr>
            <w:rFonts w:ascii="Calibri" w:eastAsia="Calibri" w:hAnsi="Calibri" w:cs="Calibri"/>
          </w:rPr>
          <w:t xml:space="preserve"> disease</w:t>
        </w:r>
      </w:ins>
      <w:ins w:id="39" w:author="Wells, Kevin Dr (CVSSP)" w:date="2020-05-15T16:09:00Z">
        <w:r w:rsidR="001C539A">
          <w:rPr>
            <w:rFonts w:ascii="Calibri" w:eastAsia="Calibri" w:hAnsi="Calibri" w:cs="Calibri"/>
          </w:rPr>
          <w:t xml:space="preserve"> </w:t>
        </w:r>
      </w:ins>
      <w:ins w:id="40" w:author="Robert Clark" w:date="2020-05-12T19:50:00Z">
        <w:r>
          <w:rPr>
            <w:rFonts w:ascii="Calibri" w:eastAsia="Calibri" w:hAnsi="Calibri" w:cs="Calibri"/>
          </w:rPr>
          <w:t>Ch</w:t>
        </w:r>
      </w:ins>
      <w:ins w:id="41" w:author="Robert Clark" w:date="2020-05-12T19:51:00Z">
        <w:r>
          <w:rPr>
            <w:rFonts w:ascii="Calibri" w:eastAsia="Calibri" w:hAnsi="Calibri" w:cs="Calibri"/>
          </w:rPr>
          <w:t>iari-like malformation.</w:t>
        </w:r>
      </w:ins>
      <w:ins w:id="42" w:author="Robert Clark" w:date="2020-05-12T19:50:00Z">
        <w:del w:id="43" w:author="Wells, Kevin Dr (CVSSP)" w:date="2020-05-15T16:08:00Z">
          <w:r w:rsidDel="001C539A">
            <w:rPr>
              <w:rFonts w:ascii="Calibri" w:eastAsia="Calibri" w:hAnsi="Calibri" w:cs="Calibri"/>
            </w:rPr>
            <w:delText xml:space="preserve"> after the dataset to be used became unavailab</w:delText>
          </w:r>
        </w:del>
      </w:ins>
      <w:ins w:id="44" w:author="Wells, Kevin Dr (CVSSP)" w:date="2020-05-15T16:09:00Z">
        <w:r w:rsidR="001C539A">
          <w:rPr>
            <w:rFonts w:ascii="Calibri" w:eastAsia="Calibri" w:hAnsi="Calibri" w:cs="Calibri"/>
          </w:rPr>
          <w:t xml:space="preserve"> (CLM).</w:t>
        </w:r>
      </w:ins>
      <w:ins w:id="45" w:author="Robert Clark" w:date="2020-05-12T19:50:00Z">
        <w:del w:id="46" w:author="Wells, Kevin Dr (CVSSP)" w:date="2020-05-15T16:08:00Z">
          <w:r w:rsidDel="001C539A">
            <w:rPr>
              <w:rFonts w:ascii="Calibri" w:eastAsia="Calibri" w:hAnsi="Calibri" w:cs="Calibri"/>
            </w:rPr>
            <w:delText>le</w:delText>
          </w:r>
        </w:del>
        <w:del w:id="47" w:author="Wells, Kevin Dr (CVSSP)" w:date="2020-05-15T16:09:00Z">
          <w:r w:rsidDel="001C539A">
            <w:rPr>
              <w:rFonts w:ascii="Calibri" w:eastAsia="Calibri" w:hAnsi="Calibri" w:cs="Calibri"/>
            </w:rPr>
            <w:delText>.</w:delText>
          </w:r>
        </w:del>
      </w:ins>
    </w:p>
    <w:p w14:paraId="2932AAC3" w14:textId="682F0846" w:rsidR="00C05D61" w:rsidRPr="00C05D61" w:rsidDel="00C05D61" w:rsidRDefault="00C05D61">
      <w:pPr>
        <w:rPr>
          <w:del w:id="48" w:author="Robert Clark" w:date="2020-05-12T19:45:00Z"/>
          <w:rPrChange w:id="49" w:author="Robert Clark" w:date="2020-05-12T19:45:00Z">
            <w:rPr>
              <w:del w:id="50" w:author="Robert Clark" w:date="2020-05-12T19:45:00Z"/>
            </w:rPr>
          </w:rPrChange>
        </w:rPr>
        <w:pPrChange w:id="51" w:author="Robert Clark" w:date="2020-05-12T19:45:00Z">
          <w:pPr>
            <w:pStyle w:val="Heading1"/>
          </w:pPr>
        </w:pPrChange>
      </w:pPr>
      <w:moveTo w:id="52" w:author="Robert Clark" w:date="2020-05-12T19:45:00Z">
        <w:del w:id="53" w:author="Robert Clark" w:date="2020-05-12T19:49:00Z">
          <w:r w:rsidDel="00C05D61">
            <w:delText>could be used to better understand chiari-like malformation. A transfer learning approach was employed, resulting in a peak accuracy of 0.7368 but a specificity of only 0.2, which can likely be attributed to issues with the dataset used. Attempts to classify the data using an SVM based on the affine transformations used to map the central slices of the MRI scans onto each other showed no correlation between this feature and CLM.</w:delText>
          </w:r>
        </w:del>
      </w:moveTo>
      <w:moveToRangeEnd w:id="5"/>
    </w:p>
    <w:p w14:paraId="2B9CA91B" w14:textId="6F5D6182" w:rsidR="00F069E1" w:rsidRDefault="00D047BE">
      <w:pPr>
        <w:rPr>
          <w:ins w:id="54" w:author="Robert Clark" w:date="2020-05-12T19:49:00Z"/>
        </w:rPr>
      </w:pPr>
      <w:r>
        <w:t xml:space="preserve">Chiari-like malformation is a condition afflicting canine and bears sufficient resemblance to the human condition of Chiari malformation for the two to be treated and diagnosed using similar techniques. The exact cause is disputed within the medical community, but it is largely attributed to </w:t>
      </w:r>
      <w:r w:rsidR="00027BED">
        <w:t xml:space="preserve">the brain of the subject being too large for the skull. In this paper, attempts are made to identify the characteristics of chiari-like malformation responsible for the development of clinical symptoms and different machine learning approaches are used to </w:t>
      </w:r>
      <w:r w:rsidR="00F069E1">
        <w:t>diagnose the condition within MRI scans. The pre-processing of the images necessary for this is described, in addition to the retraining of a neural network via transfer learning and the development of a Support Vector Machine for classification.</w:t>
      </w:r>
    </w:p>
    <w:p w14:paraId="06EF3329" w14:textId="4AE85720" w:rsidR="00C05D61" w:rsidRPr="004823BE" w:rsidRDefault="00C05D61">
      <w:pPr>
        <w:spacing w:before="27" w:line="258" w:lineRule="auto"/>
        <w:ind w:right="229"/>
        <w:rPr>
          <w:ins w:id="55" w:author="Robert Clark" w:date="2020-05-12T19:49:00Z"/>
        </w:rPr>
        <w:pPrChange w:id="56" w:author="Robert Clark" w:date="2020-05-12T19:52:00Z">
          <w:pPr>
            <w:spacing w:before="27" w:line="258" w:lineRule="auto"/>
            <w:ind w:left="100" w:right="229"/>
          </w:pPr>
        </w:pPrChange>
      </w:pPr>
      <w:ins w:id="57" w:author="Robert Clark" w:date="2020-05-12T19:49:00Z">
        <w:r>
          <w:t>A transfer learning approach was employed, resulting in a peak accuracy of 0.7368 but a specificity of only 0.2, which can likely be attributed to issues with the dataset used. Attempts to classify the data using an SVM based on the affine transformations used to map the central slices of the MRI scans onto each other showed no correlation between this feature and CLM.</w:t>
        </w:r>
      </w:ins>
    </w:p>
    <w:p w14:paraId="6C72B0A2" w14:textId="77777777" w:rsidR="00C05D61" w:rsidRDefault="00C05D61"/>
    <w:p w14:paraId="3C952D79" w14:textId="54D377AC" w:rsidR="0038023F" w:rsidRPr="0090230A" w:rsidRDefault="00F069E1">
      <w:moveFromRangeStart w:id="58" w:author="Robert Clark" w:date="2020-05-12T19:45:00Z" w:name="move40205167"/>
      <w:moveFrom w:id="59" w:author="Robert Clark" w:date="2020-05-12T19:45:00Z">
        <w:r w:rsidDel="00C05D61">
          <w:t>The aim of this dissertation project was to investigate the potential of artificial intelligence, specifically deep learning, could be used to better understand chiari-like malformation. A transfer learning approach was employed, resulting in a peak accuracy of 0.7368 but a specificity of only 0.2, which can likely be attributed to issues with the dataset used. Attempts to classify the data using an SVM based on the affine transformations used to map the central slices of the MRI scans onto each other showed no correlation between this feature and CLM.</w:t>
        </w:r>
      </w:moveFrom>
      <w:moveFromRangeEnd w:id="58"/>
      <w:r w:rsidR="0038023F" w:rsidRPr="0090230A">
        <w:br w:type="page"/>
      </w:r>
    </w:p>
    <w:sdt>
      <w:sdtPr>
        <w:rPr>
          <w:rFonts w:asciiTheme="minorHAnsi" w:eastAsiaTheme="minorHAnsi" w:hAnsiTheme="minorHAnsi" w:cstheme="minorBidi"/>
          <w:color w:val="auto"/>
          <w:sz w:val="22"/>
          <w:szCs w:val="22"/>
          <w:lang w:val="en-GB"/>
        </w:rPr>
        <w:id w:val="638000575"/>
        <w:docPartObj>
          <w:docPartGallery w:val="Table of Contents"/>
          <w:docPartUnique/>
        </w:docPartObj>
      </w:sdtPr>
      <w:sdtEndPr>
        <w:rPr>
          <w:b/>
          <w:bCs/>
          <w:noProof/>
        </w:rPr>
      </w:sdtEndPr>
      <w:sdtContent>
        <w:p w14:paraId="37B0F841" w14:textId="27877797" w:rsidR="00DA27E5" w:rsidRPr="0090230A" w:rsidRDefault="00DA27E5">
          <w:pPr>
            <w:pStyle w:val="TOCHeading"/>
          </w:pPr>
          <w:r w:rsidRPr="0090230A">
            <w:t>Contents</w:t>
          </w:r>
        </w:p>
        <w:commentRangeStart w:id="60"/>
        <w:p w14:paraId="5DE96996" w14:textId="57A9FB47" w:rsidR="00110EAB" w:rsidRDefault="00DA27E5">
          <w:pPr>
            <w:pStyle w:val="TOC1"/>
            <w:tabs>
              <w:tab w:val="right" w:leader="dot" w:pos="9016"/>
            </w:tabs>
            <w:rPr>
              <w:ins w:id="61" w:author="Robert Clark" w:date="2020-05-15T18:56:00Z"/>
              <w:rFonts w:eastAsiaTheme="minorEastAsia"/>
              <w:noProof/>
              <w:lang w:eastAsia="en-GB"/>
            </w:rPr>
          </w:pPr>
          <w:r w:rsidRPr="0090230A">
            <w:fldChar w:fldCharType="begin"/>
          </w:r>
          <w:r w:rsidRPr="0090230A">
            <w:instrText xml:space="preserve"> TOC \o "1-3" \h \z \u </w:instrText>
          </w:r>
          <w:r w:rsidRPr="0090230A">
            <w:fldChar w:fldCharType="separate"/>
          </w:r>
          <w:ins w:id="62" w:author="Robert Clark" w:date="2020-05-15T18:56:00Z">
            <w:r w:rsidR="00110EAB" w:rsidRPr="000D3D21">
              <w:rPr>
                <w:rStyle w:val="Hyperlink"/>
                <w:noProof/>
              </w:rPr>
              <w:fldChar w:fldCharType="begin"/>
            </w:r>
            <w:r w:rsidR="00110EAB" w:rsidRPr="000D3D21">
              <w:rPr>
                <w:rStyle w:val="Hyperlink"/>
                <w:noProof/>
              </w:rPr>
              <w:instrText xml:space="preserve"> </w:instrText>
            </w:r>
            <w:r w:rsidR="00110EAB">
              <w:rPr>
                <w:noProof/>
              </w:rPr>
              <w:instrText>HYPERLINK \l "_Toc40461422"</w:instrText>
            </w:r>
            <w:r w:rsidR="00110EAB" w:rsidRPr="000D3D21">
              <w:rPr>
                <w:rStyle w:val="Hyperlink"/>
                <w:noProof/>
              </w:rPr>
              <w:instrText xml:space="preserve"> </w:instrText>
            </w:r>
            <w:r w:rsidR="00110EAB" w:rsidRPr="000D3D21">
              <w:rPr>
                <w:rStyle w:val="Hyperlink"/>
                <w:noProof/>
              </w:rPr>
            </w:r>
            <w:r w:rsidR="00110EAB" w:rsidRPr="000D3D21">
              <w:rPr>
                <w:rStyle w:val="Hyperlink"/>
                <w:noProof/>
              </w:rPr>
              <w:fldChar w:fldCharType="separate"/>
            </w:r>
            <w:r w:rsidR="00110EAB" w:rsidRPr="000D3D21">
              <w:rPr>
                <w:rStyle w:val="Hyperlink"/>
                <w:noProof/>
              </w:rPr>
              <w:t>Abstract</w:t>
            </w:r>
            <w:r w:rsidR="00110EAB">
              <w:rPr>
                <w:noProof/>
                <w:webHidden/>
              </w:rPr>
              <w:tab/>
            </w:r>
            <w:r w:rsidR="00110EAB">
              <w:rPr>
                <w:noProof/>
                <w:webHidden/>
              </w:rPr>
              <w:fldChar w:fldCharType="begin"/>
            </w:r>
            <w:r w:rsidR="00110EAB">
              <w:rPr>
                <w:noProof/>
                <w:webHidden/>
              </w:rPr>
              <w:instrText xml:space="preserve"> PAGEREF _Toc40461422 \h </w:instrText>
            </w:r>
            <w:r w:rsidR="00110EAB">
              <w:rPr>
                <w:noProof/>
                <w:webHidden/>
              </w:rPr>
            </w:r>
          </w:ins>
          <w:r w:rsidR="00110EAB">
            <w:rPr>
              <w:noProof/>
              <w:webHidden/>
            </w:rPr>
            <w:fldChar w:fldCharType="separate"/>
          </w:r>
          <w:ins w:id="63" w:author="Robert Clark" w:date="2020-05-15T18:56:00Z">
            <w:r w:rsidR="00110EAB">
              <w:rPr>
                <w:noProof/>
                <w:webHidden/>
              </w:rPr>
              <w:t>1</w:t>
            </w:r>
            <w:r w:rsidR="00110EAB">
              <w:rPr>
                <w:noProof/>
                <w:webHidden/>
              </w:rPr>
              <w:fldChar w:fldCharType="end"/>
            </w:r>
            <w:r w:rsidR="00110EAB" w:rsidRPr="000D3D21">
              <w:rPr>
                <w:rStyle w:val="Hyperlink"/>
                <w:noProof/>
              </w:rPr>
              <w:fldChar w:fldCharType="end"/>
            </w:r>
          </w:ins>
        </w:p>
        <w:p w14:paraId="5E848DDC" w14:textId="7501BB36" w:rsidR="00110EAB" w:rsidRDefault="00110EAB">
          <w:pPr>
            <w:pStyle w:val="TOC1"/>
            <w:tabs>
              <w:tab w:val="right" w:leader="dot" w:pos="9016"/>
            </w:tabs>
            <w:rPr>
              <w:ins w:id="64" w:author="Robert Clark" w:date="2020-05-15T18:56:00Z"/>
              <w:rFonts w:eastAsiaTheme="minorEastAsia"/>
              <w:noProof/>
              <w:lang w:eastAsia="en-GB"/>
            </w:rPr>
          </w:pPr>
          <w:ins w:id="65"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"_Toc40461423"</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List of Figures</w:t>
            </w:r>
            <w:r>
              <w:rPr>
                <w:noProof/>
                <w:webHidden/>
              </w:rPr>
              <w:tab/>
            </w:r>
            <w:r>
              <w:rPr>
                <w:noProof/>
                <w:webHidden/>
              </w:rPr>
              <w:fldChar w:fldCharType="begin"/>
            </w:r>
            <w:r>
              <w:rPr>
                <w:noProof/>
                <w:webHidden/>
              </w:rPr>
              <w:instrText xml:space="preserve"> PAGEREF _Toc40461423 \h </w:instrText>
            </w:r>
            <w:r>
              <w:rPr>
                <w:noProof/>
                <w:webHidden/>
              </w:rPr>
            </w:r>
          </w:ins>
          <w:r>
            <w:rPr>
              <w:noProof/>
              <w:webHidden/>
            </w:rPr>
            <w:fldChar w:fldCharType="separate"/>
          </w:r>
          <w:ins w:id="66" w:author="Robert Clark" w:date="2020-05-15T18:56:00Z">
            <w:r>
              <w:rPr>
                <w:noProof/>
                <w:webHidden/>
              </w:rPr>
              <w:t>4</w:t>
            </w:r>
            <w:r>
              <w:rPr>
                <w:noProof/>
                <w:webHidden/>
              </w:rPr>
              <w:fldChar w:fldCharType="end"/>
            </w:r>
            <w:r w:rsidRPr="000D3D21">
              <w:rPr>
                <w:rStyle w:val="Hyperlink"/>
                <w:noProof/>
              </w:rPr>
              <w:fldChar w:fldCharType="end"/>
            </w:r>
          </w:ins>
        </w:p>
        <w:p w14:paraId="1E43201E" w14:textId="13DFFBDE" w:rsidR="00110EAB" w:rsidRDefault="00110EAB">
          <w:pPr>
            <w:pStyle w:val="TOC1"/>
            <w:tabs>
              <w:tab w:val="right" w:leader="dot" w:pos="9016"/>
            </w:tabs>
            <w:rPr>
              <w:ins w:id="67" w:author="Robert Clark" w:date="2020-05-15T18:56:00Z"/>
              <w:rFonts w:eastAsiaTheme="minorEastAsia"/>
              <w:noProof/>
              <w:lang w:eastAsia="en-GB"/>
            </w:rPr>
          </w:pPr>
          <w:ins w:id="68"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"_Toc40461424"</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List of Tables</w:t>
            </w:r>
            <w:r>
              <w:rPr>
                <w:noProof/>
                <w:webHidden/>
              </w:rPr>
              <w:tab/>
            </w:r>
            <w:r>
              <w:rPr>
                <w:noProof/>
                <w:webHidden/>
              </w:rPr>
              <w:fldChar w:fldCharType="begin"/>
            </w:r>
            <w:r>
              <w:rPr>
                <w:noProof/>
                <w:webHidden/>
              </w:rPr>
              <w:instrText xml:space="preserve"> PAGEREF _Toc40461424 \h </w:instrText>
            </w:r>
            <w:r>
              <w:rPr>
                <w:noProof/>
                <w:webHidden/>
              </w:rPr>
            </w:r>
          </w:ins>
          <w:r>
            <w:rPr>
              <w:noProof/>
              <w:webHidden/>
            </w:rPr>
            <w:fldChar w:fldCharType="separate"/>
          </w:r>
          <w:ins w:id="69" w:author="Robert Clark" w:date="2020-05-15T18:56:00Z">
            <w:r>
              <w:rPr>
                <w:noProof/>
                <w:webHidden/>
              </w:rPr>
              <w:t>5</w:t>
            </w:r>
            <w:r>
              <w:rPr>
                <w:noProof/>
                <w:webHidden/>
              </w:rPr>
              <w:fldChar w:fldCharType="end"/>
            </w:r>
            <w:r w:rsidRPr="000D3D21">
              <w:rPr>
                <w:rStyle w:val="Hyperlink"/>
                <w:noProof/>
              </w:rPr>
              <w:fldChar w:fldCharType="end"/>
            </w:r>
          </w:ins>
        </w:p>
        <w:p w14:paraId="1033E7A8" w14:textId="0A59250D" w:rsidR="00110EAB" w:rsidRDefault="00110EAB">
          <w:pPr>
            <w:pStyle w:val="TOC1"/>
            <w:tabs>
              <w:tab w:val="right" w:leader="dot" w:pos="9016"/>
            </w:tabs>
            <w:rPr>
              <w:ins w:id="70" w:author="Robert Clark" w:date="2020-05-15T18:56:00Z"/>
              <w:rFonts w:eastAsiaTheme="minorEastAsia"/>
              <w:noProof/>
              <w:lang w:eastAsia="en-GB"/>
            </w:rPr>
          </w:pPr>
          <w:ins w:id="71"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"_Toc40461425"</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Chapter 1: Introduction</w:t>
            </w:r>
            <w:r>
              <w:rPr>
                <w:noProof/>
                <w:webHidden/>
              </w:rPr>
              <w:tab/>
            </w:r>
            <w:r>
              <w:rPr>
                <w:noProof/>
                <w:webHidden/>
              </w:rPr>
              <w:fldChar w:fldCharType="begin"/>
            </w:r>
            <w:r>
              <w:rPr>
                <w:noProof/>
                <w:webHidden/>
              </w:rPr>
              <w:instrText xml:space="preserve"> PAGEREF _Toc40461425 \h </w:instrText>
            </w:r>
            <w:r>
              <w:rPr>
                <w:noProof/>
                <w:webHidden/>
              </w:rPr>
            </w:r>
          </w:ins>
          <w:r>
            <w:rPr>
              <w:noProof/>
              <w:webHidden/>
            </w:rPr>
            <w:fldChar w:fldCharType="separate"/>
          </w:r>
          <w:ins w:id="72" w:author="Robert Clark" w:date="2020-05-15T18:56:00Z">
            <w:r>
              <w:rPr>
                <w:noProof/>
                <w:webHidden/>
              </w:rPr>
              <w:t>6</w:t>
            </w:r>
            <w:r>
              <w:rPr>
                <w:noProof/>
                <w:webHidden/>
              </w:rPr>
              <w:fldChar w:fldCharType="end"/>
            </w:r>
            <w:r w:rsidRPr="000D3D21">
              <w:rPr>
                <w:rStyle w:val="Hyperlink"/>
                <w:noProof/>
              </w:rPr>
              <w:fldChar w:fldCharType="end"/>
            </w:r>
          </w:ins>
        </w:p>
        <w:p w14:paraId="324AD9D2" w14:textId="6086DC18" w:rsidR="00110EAB" w:rsidRDefault="00110EAB">
          <w:pPr>
            <w:pStyle w:val="TOC2"/>
            <w:tabs>
              <w:tab w:val="left" w:pos="880"/>
              <w:tab w:val="right" w:leader="dot" w:pos="9016"/>
            </w:tabs>
            <w:rPr>
              <w:ins w:id="73" w:author="Robert Clark" w:date="2020-05-15T18:56:00Z"/>
              <w:rFonts w:eastAsiaTheme="minorEastAsia"/>
              <w:noProof/>
              <w:lang w:eastAsia="en-GB"/>
            </w:rPr>
          </w:pPr>
          <w:ins w:id="74"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"_Toc40461426"</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1.1.</w:t>
            </w:r>
            <w:r>
              <w:rPr>
                <w:rFonts w:eastAsiaTheme="minorEastAsia"/>
                <w:noProof/>
                <w:lang w:eastAsia="en-GB"/>
              </w:rPr>
              <w:tab/>
            </w:r>
            <w:r w:rsidRPr="000D3D21">
              <w:rPr>
                <w:rStyle w:val="Hyperlink"/>
                <w:noProof/>
              </w:rPr>
              <w:t>Canine Elbow Dysplasia</w:t>
            </w:r>
            <w:r>
              <w:rPr>
                <w:noProof/>
                <w:webHidden/>
              </w:rPr>
              <w:tab/>
            </w:r>
            <w:r>
              <w:rPr>
                <w:noProof/>
                <w:webHidden/>
              </w:rPr>
              <w:fldChar w:fldCharType="begin"/>
            </w:r>
            <w:r>
              <w:rPr>
                <w:noProof/>
                <w:webHidden/>
              </w:rPr>
              <w:instrText xml:space="preserve"> PAGEREF _Toc40461426 \h </w:instrText>
            </w:r>
            <w:r>
              <w:rPr>
                <w:noProof/>
                <w:webHidden/>
              </w:rPr>
            </w:r>
          </w:ins>
          <w:r>
            <w:rPr>
              <w:noProof/>
              <w:webHidden/>
            </w:rPr>
            <w:fldChar w:fldCharType="separate"/>
          </w:r>
          <w:ins w:id="75" w:author="Robert Clark" w:date="2020-05-15T18:56:00Z">
            <w:r>
              <w:rPr>
                <w:noProof/>
                <w:webHidden/>
              </w:rPr>
              <w:t>6</w:t>
            </w:r>
            <w:r>
              <w:rPr>
                <w:noProof/>
                <w:webHidden/>
              </w:rPr>
              <w:fldChar w:fldCharType="end"/>
            </w:r>
            <w:r w:rsidRPr="000D3D21">
              <w:rPr>
                <w:rStyle w:val="Hyperlink"/>
                <w:noProof/>
              </w:rPr>
              <w:fldChar w:fldCharType="end"/>
            </w:r>
          </w:ins>
        </w:p>
        <w:p w14:paraId="7C931332" w14:textId="0E81D357" w:rsidR="00110EAB" w:rsidRDefault="00110EAB">
          <w:pPr>
            <w:pStyle w:val="TOC2"/>
            <w:tabs>
              <w:tab w:val="left" w:pos="880"/>
              <w:tab w:val="right" w:leader="dot" w:pos="9016"/>
            </w:tabs>
            <w:rPr>
              <w:ins w:id="76" w:author="Robert Clark" w:date="2020-05-15T18:56:00Z"/>
              <w:rFonts w:eastAsiaTheme="minorEastAsia"/>
              <w:noProof/>
              <w:lang w:eastAsia="en-GB"/>
            </w:rPr>
          </w:pPr>
          <w:ins w:id="77"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"_Toc40461427"</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1.2.</w:t>
            </w:r>
            <w:r>
              <w:rPr>
                <w:rFonts w:eastAsiaTheme="minorEastAsia"/>
                <w:noProof/>
                <w:lang w:eastAsia="en-GB"/>
              </w:rPr>
              <w:tab/>
            </w:r>
            <w:r w:rsidRPr="000D3D21">
              <w:rPr>
                <w:rStyle w:val="Hyperlink"/>
                <w:noProof/>
              </w:rPr>
              <w:t>Canine Chiari-Like Malformation</w:t>
            </w:r>
            <w:r>
              <w:rPr>
                <w:noProof/>
                <w:webHidden/>
              </w:rPr>
              <w:tab/>
            </w:r>
            <w:r>
              <w:rPr>
                <w:noProof/>
                <w:webHidden/>
              </w:rPr>
              <w:fldChar w:fldCharType="begin"/>
            </w:r>
            <w:r>
              <w:rPr>
                <w:noProof/>
                <w:webHidden/>
              </w:rPr>
              <w:instrText xml:space="preserve"> PAGEREF _Toc40461427 \h </w:instrText>
            </w:r>
            <w:r>
              <w:rPr>
                <w:noProof/>
                <w:webHidden/>
              </w:rPr>
            </w:r>
          </w:ins>
          <w:r>
            <w:rPr>
              <w:noProof/>
              <w:webHidden/>
            </w:rPr>
            <w:fldChar w:fldCharType="separate"/>
          </w:r>
          <w:ins w:id="78" w:author="Robert Clark" w:date="2020-05-15T18:56:00Z">
            <w:r>
              <w:rPr>
                <w:noProof/>
                <w:webHidden/>
              </w:rPr>
              <w:t>7</w:t>
            </w:r>
            <w:r>
              <w:rPr>
                <w:noProof/>
                <w:webHidden/>
              </w:rPr>
              <w:fldChar w:fldCharType="end"/>
            </w:r>
            <w:r w:rsidRPr="000D3D21">
              <w:rPr>
                <w:rStyle w:val="Hyperlink"/>
                <w:noProof/>
              </w:rPr>
              <w:fldChar w:fldCharType="end"/>
            </w:r>
          </w:ins>
        </w:p>
        <w:p w14:paraId="31545110" w14:textId="4D5FB4AF" w:rsidR="00110EAB" w:rsidRDefault="00110EAB">
          <w:pPr>
            <w:pStyle w:val="TOC2"/>
            <w:tabs>
              <w:tab w:val="left" w:pos="880"/>
              <w:tab w:val="right" w:leader="dot" w:pos="9016"/>
            </w:tabs>
            <w:rPr>
              <w:ins w:id="79" w:author="Robert Clark" w:date="2020-05-15T18:56:00Z"/>
              <w:rFonts w:eastAsiaTheme="minorEastAsia"/>
              <w:noProof/>
              <w:lang w:eastAsia="en-GB"/>
            </w:rPr>
          </w:pPr>
          <w:ins w:id="80"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"_Toc40461428"</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1.3.</w:t>
            </w:r>
            <w:r>
              <w:rPr>
                <w:rFonts w:eastAsiaTheme="minorEastAsia"/>
                <w:noProof/>
                <w:lang w:eastAsia="en-GB"/>
              </w:rPr>
              <w:tab/>
            </w:r>
            <w:r w:rsidRPr="000D3D21">
              <w:rPr>
                <w:rStyle w:val="Hyperlink"/>
                <w:noProof/>
              </w:rPr>
              <w:t>Current Approaches to Diagnosis and Treatment of Canine Elbow Dysplasia</w:t>
            </w:r>
            <w:r>
              <w:rPr>
                <w:noProof/>
                <w:webHidden/>
              </w:rPr>
              <w:tab/>
            </w:r>
            <w:r>
              <w:rPr>
                <w:noProof/>
                <w:webHidden/>
              </w:rPr>
              <w:fldChar w:fldCharType="begin"/>
            </w:r>
            <w:r>
              <w:rPr>
                <w:noProof/>
                <w:webHidden/>
              </w:rPr>
              <w:instrText xml:space="preserve"> PAGEREF _Toc40461428 \h </w:instrText>
            </w:r>
            <w:r>
              <w:rPr>
                <w:noProof/>
                <w:webHidden/>
              </w:rPr>
            </w:r>
          </w:ins>
          <w:r>
            <w:rPr>
              <w:noProof/>
              <w:webHidden/>
            </w:rPr>
            <w:fldChar w:fldCharType="separate"/>
          </w:r>
          <w:ins w:id="81" w:author="Robert Clark" w:date="2020-05-15T18:56:00Z">
            <w:r>
              <w:rPr>
                <w:noProof/>
                <w:webHidden/>
              </w:rPr>
              <w:t>8</w:t>
            </w:r>
            <w:r>
              <w:rPr>
                <w:noProof/>
                <w:webHidden/>
              </w:rPr>
              <w:fldChar w:fldCharType="end"/>
            </w:r>
            <w:r w:rsidRPr="000D3D21">
              <w:rPr>
                <w:rStyle w:val="Hyperlink"/>
                <w:noProof/>
              </w:rPr>
              <w:fldChar w:fldCharType="end"/>
            </w:r>
          </w:ins>
        </w:p>
        <w:p w14:paraId="0AB69BDF" w14:textId="5FA7A35A" w:rsidR="00110EAB" w:rsidRDefault="00110EAB">
          <w:pPr>
            <w:pStyle w:val="TOC2"/>
            <w:tabs>
              <w:tab w:val="left" w:pos="880"/>
              <w:tab w:val="right" w:leader="dot" w:pos="9016"/>
            </w:tabs>
            <w:rPr>
              <w:ins w:id="82" w:author="Robert Clark" w:date="2020-05-15T18:56:00Z"/>
              <w:rFonts w:eastAsiaTheme="minorEastAsia"/>
              <w:noProof/>
              <w:lang w:eastAsia="en-GB"/>
            </w:rPr>
          </w:pPr>
          <w:ins w:id="83"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"_Toc40461429"</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1.4.</w:t>
            </w:r>
            <w:r>
              <w:rPr>
                <w:rFonts w:eastAsiaTheme="minorEastAsia"/>
                <w:noProof/>
                <w:lang w:eastAsia="en-GB"/>
              </w:rPr>
              <w:tab/>
            </w:r>
            <w:r w:rsidRPr="000D3D21">
              <w:rPr>
                <w:rStyle w:val="Hyperlink"/>
                <w:noProof/>
              </w:rPr>
              <w:t>Current Approaches to Diagnosis and Treatment of Canine Chiari-Like Malformation</w:t>
            </w:r>
            <w:r>
              <w:rPr>
                <w:noProof/>
                <w:webHidden/>
              </w:rPr>
              <w:tab/>
            </w:r>
            <w:r>
              <w:rPr>
                <w:noProof/>
                <w:webHidden/>
              </w:rPr>
              <w:fldChar w:fldCharType="begin"/>
            </w:r>
            <w:r>
              <w:rPr>
                <w:noProof/>
                <w:webHidden/>
              </w:rPr>
              <w:instrText xml:space="preserve"> PAGEREF _Toc40461429 \h </w:instrText>
            </w:r>
            <w:r>
              <w:rPr>
                <w:noProof/>
                <w:webHidden/>
              </w:rPr>
            </w:r>
          </w:ins>
          <w:r>
            <w:rPr>
              <w:noProof/>
              <w:webHidden/>
            </w:rPr>
            <w:fldChar w:fldCharType="separate"/>
          </w:r>
          <w:ins w:id="84" w:author="Robert Clark" w:date="2020-05-15T18:56:00Z">
            <w:r>
              <w:rPr>
                <w:noProof/>
                <w:webHidden/>
              </w:rPr>
              <w:t>8</w:t>
            </w:r>
            <w:r>
              <w:rPr>
                <w:noProof/>
                <w:webHidden/>
              </w:rPr>
              <w:fldChar w:fldCharType="end"/>
            </w:r>
            <w:r w:rsidRPr="000D3D21">
              <w:rPr>
                <w:rStyle w:val="Hyperlink"/>
                <w:noProof/>
              </w:rPr>
              <w:fldChar w:fldCharType="end"/>
            </w:r>
          </w:ins>
        </w:p>
        <w:p w14:paraId="1A867150" w14:textId="356CB9FB" w:rsidR="00110EAB" w:rsidRDefault="00110EAB">
          <w:pPr>
            <w:pStyle w:val="TOC2"/>
            <w:tabs>
              <w:tab w:val="left" w:pos="880"/>
              <w:tab w:val="right" w:leader="dot" w:pos="9016"/>
            </w:tabs>
            <w:rPr>
              <w:ins w:id="85" w:author="Robert Clark" w:date="2020-05-15T18:56:00Z"/>
              <w:rFonts w:eastAsiaTheme="minorEastAsia"/>
              <w:noProof/>
              <w:lang w:eastAsia="en-GB"/>
            </w:rPr>
          </w:pPr>
          <w:ins w:id="86"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"_Toc40461430"</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1.5.</w:t>
            </w:r>
            <w:r>
              <w:rPr>
                <w:rFonts w:eastAsiaTheme="minorEastAsia"/>
                <w:noProof/>
                <w:lang w:eastAsia="en-GB"/>
              </w:rPr>
              <w:tab/>
            </w:r>
            <w:r w:rsidRPr="000D3D21">
              <w:rPr>
                <w:rStyle w:val="Hyperlink"/>
                <w:noProof/>
              </w:rPr>
              <w:t>X-Ray Computerised Tomography</w:t>
            </w:r>
            <w:r>
              <w:rPr>
                <w:noProof/>
                <w:webHidden/>
              </w:rPr>
              <w:tab/>
            </w:r>
            <w:r>
              <w:rPr>
                <w:noProof/>
                <w:webHidden/>
              </w:rPr>
              <w:fldChar w:fldCharType="begin"/>
            </w:r>
            <w:r>
              <w:rPr>
                <w:noProof/>
                <w:webHidden/>
              </w:rPr>
              <w:instrText xml:space="preserve"> PAGEREF _Toc40461430 \h </w:instrText>
            </w:r>
            <w:r>
              <w:rPr>
                <w:noProof/>
                <w:webHidden/>
              </w:rPr>
            </w:r>
          </w:ins>
          <w:r>
            <w:rPr>
              <w:noProof/>
              <w:webHidden/>
            </w:rPr>
            <w:fldChar w:fldCharType="separate"/>
          </w:r>
          <w:ins w:id="87" w:author="Robert Clark" w:date="2020-05-15T18:56:00Z">
            <w:r>
              <w:rPr>
                <w:noProof/>
                <w:webHidden/>
              </w:rPr>
              <w:t>10</w:t>
            </w:r>
            <w:r>
              <w:rPr>
                <w:noProof/>
                <w:webHidden/>
              </w:rPr>
              <w:fldChar w:fldCharType="end"/>
            </w:r>
            <w:r w:rsidRPr="000D3D21">
              <w:rPr>
                <w:rStyle w:val="Hyperlink"/>
                <w:noProof/>
              </w:rPr>
              <w:fldChar w:fldCharType="end"/>
            </w:r>
          </w:ins>
        </w:p>
        <w:p w14:paraId="32B5BF7D" w14:textId="6C36A33D" w:rsidR="00110EAB" w:rsidRDefault="00110EAB">
          <w:pPr>
            <w:pStyle w:val="TOC2"/>
            <w:tabs>
              <w:tab w:val="left" w:pos="880"/>
              <w:tab w:val="right" w:leader="dot" w:pos="9016"/>
            </w:tabs>
            <w:rPr>
              <w:ins w:id="88" w:author="Robert Clark" w:date="2020-05-15T18:56:00Z"/>
              <w:rFonts w:eastAsiaTheme="minorEastAsia"/>
              <w:noProof/>
              <w:lang w:eastAsia="en-GB"/>
            </w:rPr>
          </w:pPr>
          <w:ins w:id="89"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"_Toc40461431"</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1.6.</w:t>
            </w:r>
            <w:r>
              <w:rPr>
                <w:rFonts w:eastAsiaTheme="minorEastAsia"/>
                <w:noProof/>
                <w:lang w:eastAsia="en-GB"/>
              </w:rPr>
              <w:tab/>
            </w:r>
            <w:r w:rsidRPr="000D3D21">
              <w:rPr>
                <w:rStyle w:val="Hyperlink"/>
                <w:noProof/>
              </w:rPr>
              <w:t>Magnetic Resonance Imagery (MRI)</w:t>
            </w:r>
            <w:r>
              <w:rPr>
                <w:noProof/>
                <w:webHidden/>
              </w:rPr>
              <w:tab/>
            </w:r>
            <w:r>
              <w:rPr>
                <w:noProof/>
                <w:webHidden/>
              </w:rPr>
              <w:fldChar w:fldCharType="begin"/>
            </w:r>
            <w:r>
              <w:rPr>
                <w:noProof/>
                <w:webHidden/>
              </w:rPr>
              <w:instrText xml:space="preserve"> PAGEREF _Toc40461431 \h </w:instrText>
            </w:r>
            <w:r>
              <w:rPr>
                <w:noProof/>
                <w:webHidden/>
              </w:rPr>
            </w:r>
          </w:ins>
          <w:r>
            <w:rPr>
              <w:noProof/>
              <w:webHidden/>
            </w:rPr>
            <w:fldChar w:fldCharType="separate"/>
          </w:r>
          <w:ins w:id="90" w:author="Robert Clark" w:date="2020-05-15T18:56:00Z">
            <w:r>
              <w:rPr>
                <w:noProof/>
                <w:webHidden/>
              </w:rPr>
              <w:t>10</w:t>
            </w:r>
            <w:r>
              <w:rPr>
                <w:noProof/>
                <w:webHidden/>
              </w:rPr>
              <w:fldChar w:fldCharType="end"/>
            </w:r>
            <w:r w:rsidRPr="000D3D21">
              <w:rPr>
                <w:rStyle w:val="Hyperlink"/>
                <w:noProof/>
              </w:rPr>
              <w:fldChar w:fldCharType="end"/>
            </w:r>
          </w:ins>
        </w:p>
        <w:p w14:paraId="017FE572" w14:textId="5AB82C4D" w:rsidR="00110EAB" w:rsidRDefault="00110EAB">
          <w:pPr>
            <w:pStyle w:val="TOC2"/>
            <w:tabs>
              <w:tab w:val="left" w:pos="880"/>
              <w:tab w:val="right" w:leader="dot" w:pos="9016"/>
            </w:tabs>
            <w:rPr>
              <w:ins w:id="91" w:author="Robert Clark" w:date="2020-05-15T18:56:00Z"/>
              <w:rFonts w:eastAsiaTheme="minorEastAsia"/>
              <w:noProof/>
              <w:lang w:eastAsia="en-GB"/>
            </w:rPr>
          </w:pPr>
          <w:ins w:id="92"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"_Toc40461432"</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1.7.</w:t>
            </w:r>
            <w:r>
              <w:rPr>
                <w:rFonts w:eastAsiaTheme="minorEastAsia"/>
                <w:noProof/>
                <w:lang w:eastAsia="en-GB"/>
              </w:rPr>
              <w:tab/>
            </w:r>
            <w:r w:rsidRPr="000D3D21">
              <w:rPr>
                <w:rStyle w:val="Hyperlink"/>
                <w:noProof/>
              </w:rPr>
              <w:t>Aims and Objectives</w:t>
            </w:r>
            <w:r>
              <w:rPr>
                <w:noProof/>
                <w:webHidden/>
              </w:rPr>
              <w:tab/>
            </w:r>
            <w:r>
              <w:rPr>
                <w:noProof/>
                <w:webHidden/>
              </w:rPr>
              <w:fldChar w:fldCharType="begin"/>
            </w:r>
            <w:r>
              <w:rPr>
                <w:noProof/>
                <w:webHidden/>
              </w:rPr>
              <w:instrText xml:space="preserve"> PAGEREF _Toc40461432 \h </w:instrText>
            </w:r>
            <w:r>
              <w:rPr>
                <w:noProof/>
                <w:webHidden/>
              </w:rPr>
            </w:r>
          </w:ins>
          <w:r>
            <w:rPr>
              <w:noProof/>
              <w:webHidden/>
            </w:rPr>
            <w:fldChar w:fldCharType="separate"/>
          </w:r>
          <w:ins w:id="93" w:author="Robert Clark" w:date="2020-05-15T18:56:00Z">
            <w:r>
              <w:rPr>
                <w:noProof/>
                <w:webHidden/>
              </w:rPr>
              <w:t>11</w:t>
            </w:r>
            <w:r>
              <w:rPr>
                <w:noProof/>
                <w:webHidden/>
              </w:rPr>
              <w:fldChar w:fldCharType="end"/>
            </w:r>
            <w:r w:rsidRPr="000D3D21">
              <w:rPr>
                <w:rStyle w:val="Hyperlink"/>
                <w:noProof/>
              </w:rPr>
              <w:fldChar w:fldCharType="end"/>
            </w:r>
          </w:ins>
        </w:p>
        <w:p w14:paraId="22920162" w14:textId="356F5D63" w:rsidR="00110EAB" w:rsidRDefault="00110EAB">
          <w:pPr>
            <w:pStyle w:val="TOC1"/>
            <w:tabs>
              <w:tab w:val="right" w:leader="dot" w:pos="9016"/>
            </w:tabs>
            <w:rPr>
              <w:ins w:id="94" w:author="Robert Clark" w:date="2020-05-15T18:56:00Z"/>
              <w:rFonts w:eastAsiaTheme="minorEastAsia"/>
              <w:noProof/>
              <w:lang w:eastAsia="en-GB"/>
            </w:rPr>
          </w:pPr>
          <w:ins w:id="95"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"_Toc40461433"</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Chapter 2: Literature Review</w:t>
            </w:r>
            <w:r>
              <w:rPr>
                <w:noProof/>
                <w:webHidden/>
              </w:rPr>
              <w:tab/>
            </w:r>
            <w:r>
              <w:rPr>
                <w:noProof/>
                <w:webHidden/>
              </w:rPr>
              <w:fldChar w:fldCharType="begin"/>
            </w:r>
            <w:r>
              <w:rPr>
                <w:noProof/>
                <w:webHidden/>
              </w:rPr>
              <w:instrText xml:space="preserve"> PAGEREF _Toc40461433 \h </w:instrText>
            </w:r>
            <w:r>
              <w:rPr>
                <w:noProof/>
                <w:webHidden/>
              </w:rPr>
            </w:r>
          </w:ins>
          <w:r>
            <w:rPr>
              <w:noProof/>
              <w:webHidden/>
            </w:rPr>
            <w:fldChar w:fldCharType="separate"/>
          </w:r>
          <w:ins w:id="96" w:author="Robert Clark" w:date="2020-05-15T18:56:00Z">
            <w:r>
              <w:rPr>
                <w:noProof/>
                <w:webHidden/>
              </w:rPr>
              <w:t>12</w:t>
            </w:r>
            <w:r>
              <w:rPr>
                <w:noProof/>
                <w:webHidden/>
              </w:rPr>
              <w:fldChar w:fldCharType="end"/>
            </w:r>
            <w:r w:rsidRPr="000D3D21">
              <w:rPr>
                <w:rStyle w:val="Hyperlink"/>
                <w:noProof/>
              </w:rPr>
              <w:fldChar w:fldCharType="end"/>
            </w:r>
          </w:ins>
        </w:p>
        <w:p w14:paraId="564BE491" w14:textId="2671978D" w:rsidR="00110EAB" w:rsidRDefault="00110EAB">
          <w:pPr>
            <w:pStyle w:val="TOC2"/>
            <w:tabs>
              <w:tab w:val="left" w:pos="880"/>
              <w:tab w:val="right" w:leader="dot" w:pos="9016"/>
            </w:tabs>
            <w:rPr>
              <w:ins w:id="97" w:author="Robert Clark" w:date="2020-05-15T18:56:00Z"/>
              <w:rFonts w:eastAsiaTheme="minorEastAsia"/>
              <w:noProof/>
              <w:lang w:eastAsia="en-GB"/>
            </w:rPr>
          </w:pPr>
          <w:ins w:id="98"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"_Toc40461434"</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2.1.</w:t>
            </w:r>
            <w:r>
              <w:rPr>
                <w:rFonts w:eastAsiaTheme="minorEastAsia"/>
                <w:noProof/>
                <w:lang w:eastAsia="en-GB"/>
              </w:rPr>
              <w:tab/>
            </w:r>
            <w:r w:rsidRPr="000D3D21">
              <w:rPr>
                <w:rStyle w:val="Hyperlink"/>
                <w:noProof/>
              </w:rPr>
              <w:t>Prior Analysis Work on Canine Elbow Dysplasia</w:t>
            </w:r>
            <w:r>
              <w:rPr>
                <w:noProof/>
                <w:webHidden/>
              </w:rPr>
              <w:tab/>
            </w:r>
            <w:r>
              <w:rPr>
                <w:noProof/>
                <w:webHidden/>
              </w:rPr>
              <w:fldChar w:fldCharType="begin"/>
            </w:r>
            <w:r>
              <w:rPr>
                <w:noProof/>
                <w:webHidden/>
              </w:rPr>
              <w:instrText xml:space="preserve"> PAGEREF _Toc40461434 \h </w:instrText>
            </w:r>
            <w:r>
              <w:rPr>
                <w:noProof/>
                <w:webHidden/>
              </w:rPr>
            </w:r>
          </w:ins>
          <w:r>
            <w:rPr>
              <w:noProof/>
              <w:webHidden/>
            </w:rPr>
            <w:fldChar w:fldCharType="separate"/>
          </w:r>
          <w:ins w:id="99" w:author="Robert Clark" w:date="2020-05-15T18:56:00Z">
            <w:r>
              <w:rPr>
                <w:noProof/>
                <w:webHidden/>
              </w:rPr>
              <w:t>12</w:t>
            </w:r>
            <w:r>
              <w:rPr>
                <w:noProof/>
                <w:webHidden/>
              </w:rPr>
              <w:fldChar w:fldCharType="end"/>
            </w:r>
            <w:r w:rsidRPr="000D3D21">
              <w:rPr>
                <w:rStyle w:val="Hyperlink"/>
                <w:noProof/>
              </w:rPr>
              <w:fldChar w:fldCharType="end"/>
            </w:r>
          </w:ins>
        </w:p>
        <w:p w14:paraId="388C7D75" w14:textId="377095E8" w:rsidR="00110EAB" w:rsidRDefault="00110EAB">
          <w:pPr>
            <w:pStyle w:val="TOC2"/>
            <w:tabs>
              <w:tab w:val="left" w:pos="880"/>
              <w:tab w:val="right" w:leader="dot" w:pos="9016"/>
            </w:tabs>
            <w:rPr>
              <w:ins w:id="100" w:author="Robert Clark" w:date="2020-05-15T18:56:00Z"/>
              <w:rFonts w:eastAsiaTheme="minorEastAsia"/>
              <w:noProof/>
              <w:lang w:eastAsia="en-GB"/>
            </w:rPr>
          </w:pPr>
          <w:ins w:id="101"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"_Toc40461435"</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2.2.</w:t>
            </w:r>
            <w:r>
              <w:rPr>
                <w:rFonts w:eastAsiaTheme="minorEastAsia"/>
                <w:noProof/>
                <w:lang w:eastAsia="en-GB"/>
              </w:rPr>
              <w:tab/>
            </w:r>
            <w:r w:rsidRPr="000D3D21">
              <w:rPr>
                <w:rStyle w:val="Hyperlink"/>
                <w:noProof/>
              </w:rPr>
              <w:t>Prior Analysis Work on Canine Chiari-Like Malformation</w:t>
            </w:r>
            <w:r>
              <w:rPr>
                <w:noProof/>
                <w:webHidden/>
              </w:rPr>
              <w:tab/>
            </w:r>
            <w:r>
              <w:rPr>
                <w:noProof/>
                <w:webHidden/>
              </w:rPr>
              <w:fldChar w:fldCharType="begin"/>
            </w:r>
            <w:r>
              <w:rPr>
                <w:noProof/>
                <w:webHidden/>
              </w:rPr>
              <w:instrText xml:space="preserve"> PAGEREF _Toc40461435 \h </w:instrText>
            </w:r>
            <w:r>
              <w:rPr>
                <w:noProof/>
                <w:webHidden/>
              </w:rPr>
            </w:r>
          </w:ins>
          <w:r>
            <w:rPr>
              <w:noProof/>
              <w:webHidden/>
            </w:rPr>
            <w:fldChar w:fldCharType="separate"/>
          </w:r>
          <w:ins w:id="102" w:author="Robert Clark" w:date="2020-05-15T18:56:00Z">
            <w:r>
              <w:rPr>
                <w:noProof/>
                <w:webHidden/>
              </w:rPr>
              <w:t>12</w:t>
            </w:r>
            <w:r>
              <w:rPr>
                <w:noProof/>
                <w:webHidden/>
              </w:rPr>
              <w:fldChar w:fldCharType="end"/>
            </w:r>
            <w:r w:rsidRPr="000D3D21">
              <w:rPr>
                <w:rStyle w:val="Hyperlink"/>
                <w:noProof/>
              </w:rPr>
              <w:fldChar w:fldCharType="end"/>
            </w:r>
          </w:ins>
        </w:p>
        <w:p w14:paraId="00B5CD85" w14:textId="03929363" w:rsidR="00110EAB" w:rsidRDefault="00110EAB">
          <w:pPr>
            <w:pStyle w:val="TOC2"/>
            <w:tabs>
              <w:tab w:val="left" w:pos="880"/>
              <w:tab w:val="right" w:leader="dot" w:pos="9016"/>
            </w:tabs>
            <w:rPr>
              <w:ins w:id="103" w:author="Robert Clark" w:date="2020-05-15T18:56:00Z"/>
              <w:rFonts w:eastAsiaTheme="minorEastAsia"/>
              <w:noProof/>
              <w:lang w:eastAsia="en-GB"/>
            </w:rPr>
          </w:pPr>
          <w:ins w:id="104"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"_Toc40461436"</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2.3.</w:t>
            </w:r>
            <w:r>
              <w:rPr>
                <w:rFonts w:eastAsiaTheme="minorEastAsia"/>
                <w:noProof/>
                <w:lang w:eastAsia="en-GB"/>
              </w:rPr>
              <w:tab/>
            </w:r>
            <w:r w:rsidRPr="000D3D21">
              <w:rPr>
                <w:rStyle w:val="Hyperlink"/>
                <w:noProof/>
              </w:rPr>
              <w:t>Machine Learning as a Diagnosis Aid for CLM</w:t>
            </w:r>
            <w:r>
              <w:rPr>
                <w:noProof/>
                <w:webHidden/>
              </w:rPr>
              <w:tab/>
            </w:r>
            <w:r>
              <w:rPr>
                <w:noProof/>
                <w:webHidden/>
              </w:rPr>
              <w:fldChar w:fldCharType="begin"/>
            </w:r>
            <w:r>
              <w:rPr>
                <w:noProof/>
                <w:webHidden/>
              </w:rPr>
              <w:instrText xml:space="preserve"> PAGEREF _Toc40461436 \h </w:instrText>
            </w:r>
            <w:r>
              <w:rPr>
                <w:noProof/>
                <w:webHidden/>
              </w:rPr>
            </w:r>
          </w:ins>
          <w:r>
            <w:rPr>
              <w:noProof/>
              <w:webHidden/>
            </w:rPr>
            <w:fldChar w:fldCharType="separate"/>
          </w:r>
          <w:ins w:id="105" w:author="Robert Clark" w:date="2020-05-15T18:56:00Z">
            <w:r>
              <w:rPr>
                <w:noProof/>
                <w:webHidden/>
              </w:rPr>
              <w:t>13</w:t>
            </w:r>
            <w:r>
              <w:rPr>
                <w:noProof/>
                <w:webHidden/>
              </w:rPr>
              <w:fldChar w:fldCharType="end"/>
            </w:r>
            <w:r w:rsidRPr="000D3D21">
              <w:rPr>
                <w:rStyle w:val="Hyperlink"/>
                <w:noProof/>
              </w:rPr>
              <w:fldChar w:fldCharType="end"/>
            </w:r>
          </w:ins>
        </w:p>
        <w:p w14:paraId="599A1CE4" w14:textId="1A411ABF" w:rsidR="00110EAB" w:rsidRDefault="00110EAB">
          <w:pPr>
            <w:pStyle w:val="TOC2"/>
            <w:tabs>
              <w:tab w:val="left" w:pos="880"/>
              <w:tab w:val="right" w:leader="dot" w:pos="9016"/>
            </w:tabs>
            <w:rPr>
              <w:ins w:id="106" w:author="Robert Clark" w:date="2020-05-15T18:56:00Z"/>
              <w:rFonts w:eastAsiaTheme="minorEastAsia"/>
              <w:noProof/>
              <w:lang w:eastAsia="en-GB"/>
            </w:rPr>
          </w:pPr>
          <w:ins w:id="107"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"_Toc40461441"</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3.4.</w:t>
            </w:r>
            <w:r>
              <w:rPr>
                <w:rFonts w:eastAsiaTheme="minorEastAsia"/>
                <w:noProof/>
                <w:lang w:eastAsia="en-GB"/>
              </w:rPr>
              <w:tab/>
            </w:r>
            <w:r w:rsidRPr="000D3D21">
              <w:rPr>
                <w:rStyle w:val="Hyperlink"/>
                <w:noProof/>
              </w:rPr>
              <w:t>Machine Learning as a Diagnosis Aid for Other Conditions</w:t>
            </w:r>
            <w:r>
              <w:rPr>
                <w:noProof/>
                <w:webHidden/>
              </w:rPr>
              <w:tab/>
            </w:r>
            <w:r>
              <w:rPr>
                <w:noProof/>
                <w:webHidden/>
              </w:rPr>
              <w:fldChar w:fldCharType="begin"/>
            </w:r>
            <w:r>
              <w:rPr>
                <w:noProof/>
                <w:webHidden/>
              </w:rPr>
              <w:instrText xml:space="preserve"> PAGEREF _Toc40461441 \h </w:instrText>
            </w:r>
            <w:r>
              <w:rPr>
                <w:noProof/>
                <w:webHidden/>
              </w:rPr>
            </w:r>
          </w:ins>
          <w:r>
            <w:rPr>
              <w:noProof/>
              <w:webHidden/>
            </w:rPr>
            <w:fldChar w:fldCharType="separate"/>
          </w:r>
          <w:ins w:id="108" w:author="Robert Clark" w:date="2020-05-15T18:56:00Z">
            <w:r>
              <w:rPr>
                <w:noProof/>
                <w:webHidden/>
              </w:rPr>
              <w:t>14</w:t>
            </w:r>
            <w:r>
              <w:rPr>
                <w:noProof/>
                <w:webHidden/>
              </w:rPr>
              <w:fldChar w:fldCharType="end"/>
            </w:r>
            <w:r w:rsidRPr="000D3D21">
              <w:rPr>
                <w:rStyle w:val="Hyperlink"/>
                <w:noProof/>
              </w:rPr>
              <w:fldChar w:fldCharType="end"/>
            </w:r>
          </w:ins>
        </w:p>
        <w:p w14:paraId="08532BCD" w14:textId="3979B28C" w:rsidR="00110EAB" w:rsidRDefault="00110EAB">
          <w:pPr>
            <w:pStyle w:val="TOC2"/>
            <w:tabs>
              <w:tab w:val="left" w:pos="880"/>
              <w:tab w:val="right" w:leader="dot" w:pos="9016"/>
            </w:tabs>
            <w:rPr>
              <w:ins w:id="109" w:author="Robert Clark" w:date="2020-05-15T18:56:00Z"/>
              <w:rFonts w:eastAsiaTheme="minorEastAsia"/>
              <w:noProof/>
              <w:lang w:eastAsia="en-GB"/>
            </w:rPr>
          </w:pPr>
          <w:ins w:id="110"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"_Toc40461442"</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3.5.</w:t>
            </w:r>
            <w:r>
              <w:rPr>
                <w:rFonts w:eastAsiaTheme="minorEastAsia"/>
                <w:noProof/>
                <w:lang w:eastAsia="en-GB"/>
              </w:rPr>
              <w:tab/>
            </w:r>
            <w:r w:rsidRPr="000D3D21">
              <w:rPr>
                <w:rStyle w:val="Hyperlink"/>
                <w:noProof/>
              </w:rPr>
              <w:t>Summary</w:t>
            </w:r>
            <w:r>
              <w:rPr>
                <w:noProof/>
                <w:webHidden/>
              </w:rPr>
              <w:tab/>
            </w:r>
            <w:r>
              <w:rPr>
                <w:noProof/>
                <w:webHidden/>
              </w:rPr>
              <w:fldChar w:fldCharType="begin"/>
            </w:r>
            <w:r>
              <w:rPr>
                <w:noProof/>
                <w:webHidden/>
              </w:rPr>
              <w:instrText xml:space="preserve"> PAGEREF _Toc40461442 \h </w:instrText>
            </w:r>
            <w:r>
              <w:rPr>
                <w:noProof/>
                <w:webHidden/>
              </w:rPr>
            </w:r>
          </w:ins>
          <w:r>
            <w:rPr>
              <w:noProof/>
              <w:webHidden/>
            </w:rPr>
            <w:fldChar w:fldCharType="separate"/>
          </w:r>
          <w:ins w:id="111" w:author="Robert Clark" w:date="2020-05-15T18:56:00Z">
            <w:r>
              <w:rPr>
                <w:noProof/>
                <w:webHidden/>
              </w:rPr>
              <w:t>15</w:t>
            </w:r>
            <w:r>
              <w:rPr>
                <w:noProof/>
                <w:webHidden/>
              </w:rPr>
              <w:fldChar w:fldCharType="end"/>
            </w:r>
            <w:r w:rsidRPr="000D3D21">
              <w:rPr>
                <w:rStyle w:val="Hyperlink"/>
                <w:noProof/>
              </w:rPr>
              <w:fldChar w:fldCharType="end"/>
            </w:r>
          </w:ins>
        </w:p>
        <w:p w14:paraId="79C415A9" w14:textId="4D39CF10" w:rsidR="00110EAB" w:rsidRDefault="00110EAB">
          <w:pPr>
            <w:pStyle w:val="TOC1"/>
            <w:tabs>
              <w:tab w:val="right" w:leader="dot" w:pos="9016"/>
            </w:tabs>
            <w:rPr>
              <w:ins w:id="112" w:author="Robert Clark" w:date="2020-05-15T18:56:00Z"/>
              <w:rFonts w:eastAsiaTheme="minorEastAsia"/>
              <w:noProof/>
              <w:lang w:eastAsia="en-GB"/>
            </w:rPr>
          </w:pPr>
          <w:ins w:id="113"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"_Toc40461443"</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Chapter 3: Preliminary work for investigation into Canine Elbow Dysplasia</w:t>
            </w:r>
            <w:r>
              <w:rPr>
                <w:noProof/>
                <w:webHidden/>
              </w:rPr>
              <w:tab/>
            </w:r>
            <w:r>
              <w:rPr>
                <w:noProof/>
                <w:webHidden/>
              </w:rPr>
              <w:fldChar w:fldCharType="begin"/>
            </w:r>
            <w:r>
              <w:rPr>
                <w:noProof/>
                <w:webHidden/>
              </w:rPr>
              <w:instrText xml:space="preserve"> PAGEREF _Toc40461443 \h </w:instrText>
            </w:r>
            <w:r>
              <w:rPr>
                <w:noProof/>
                <w:webHidden/>
              </w:rPr>
            </w:r>
          </w:ins>
          <w:r>
            <w:rPr>
              <w:noProof/>
              <w:webHidden/>
            </w:rPr>
            <w:fldChar w:fldCharType="separate"/>
          </w:r>
          <w:ins w:id="114" w:author="Robert Clark" w:date="2020-05-15T18:56:00Z">
            <w:r>
              <w:rPr>
                <w:noProof/>
                <w:webHidden/>
              </w:rPr>
              <w:t>16</w:t>
            </w:r>
            <w:r>
              <w:rPr>
                <w:noProof/>
                <w:webHidden/>
              </w:rPr>
              <w:fldChar w:fldCharType="end"/>
            </w:r>
            <w:r w:rsidRPr="000D3D21">
              <w:rPr>
                <w:rStyle w:val="Hyperlink"/>
                <w:noProof/>
              </w:rPr>
              <w:fldChar w:fldCharType="end"/>
            </w:r>
          </w:ins>
        </w:p>
        <w:p w14:paraId="727FEB74" w14:textId="612BB45D" w:rsidR="00110EAB" w:rsidRDefault="00110EAB">
          <w:pPr>
            <w:pStyle w:val="TOC2"/>
            <w:tabs>
              <w:tab w:val="left" w:pos="880"/>
              <w:tab w:val="right" w:leader="dot" w:pos="9016"/>
            </w:tabs>
            <w:rPr>
              <w:ins w:id="115" w:author="Robert Clark" w:date="2020-05-15T18:56:00Z"/>
              <w:rFonts w:eastAsiaTheme="minorEastAsia"/>
              <w:noProof/>
              <w:lang w:eastAsia="en-GB"/>
            </w:rPr>
          </w:pPr>
          <w:ins w:id="116"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"_Toc40461444"</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rFonts w:eastAsia="Calibri"/>
                <w:noProof/>
              </w:rPr>
              <w:t>3.1.</w:t>
            </w:r>
            <w:r>
              <w:rPr>
                <w:rFonts w:eastAsiaTheme="minorEastAsia"/>
                <w:noProof/>
                <w:lang w:eastAsia="en-GB"/>
              </w:rPr>
              <w:tab/>
            </w:r>
            <w:r w:rsidRPr="000D3D21">
              <w:rPr>
                <w:rStyle w:val="Hyperlink"/>
                <w:rFonts w:eastAsia="Calibri"/>
                <w:noProof/>
              </w:rPr>
              <w:t>Data Description</w:t>
            </w:r>
            <w:r>
              <w:rPr>
                <w:noProof/>
                <w:webHidden/>
              </w:rPr>
              <w:tab/>
            </w:r>
            <w:r>
              <w:rPr>
                <w:noProof/>
                <w:webHidden/>
              </w:rPr>
              <w:fldChar w:fldCharType="begin"/>
            </w:r>
            <w:r>
              <w:rPr>
                <w:noProof/>
                <w:webHidden/>
              </w:rPr>
              <w:instrText xml:space="preserve"> PAGEREF _Toc40461444 \h </w:instrText>
            </w:r>
            <w:r>
              <w:rPr>
                <w:noProof/>
                <w:webHidden/>
              </w:rPr>
            </w:r>
          </w:ins>
          <w:r>
            <w:rPr>
              <w:noProof/>
              <w:webHidden/>
            </w:rPr>
            <w:fldChar w:fldCharType="separate"/>
          </w:r>
          <w:ins w:id="117" w:author="Robert Clark" w:date="2020-05-15T18:56:00Z">
            <w:r>
              <w:rPr>
                <w:noProof/>
                <w:webHidden/>
              </w:rPr>
              <w:t>16</w:t>
            </w:r>
            <w:r>
              <w:rPr>
                <w:noProof/>
                <w:webHidden/>
              </w:rPr>
              <w:fldChar w:fldCharType="end"/>
            </w:r>
            <w:r w:rsidRPr="000D3D21">
              <w:rPr>
                <w:rStyle w:val="Hyperlink"/>
                <w:noProof/>
              </w:rPr>
              <w:fldChar w:fldCharType="end"/>
            </w:r>
          </w:ins>
        </w:p>
        <w:p w14:paraId="3078B31C" w14:textId="02BFF847" w:rsidR="00110EAB" w:rsidRDefault="00110EAB">
          <w:pPr>
            <w:pStyle w:val="TOC2"/>
            <w:tabs>
              <w:tab w:val="left" w:pos="880"/>
              <w:tab w:val="right" w:leader="dot" w:pos="9016"/>
            </w:tabs>
            <w:rPr>
              <w:ins w:id="118" w:author="Robert Clark" w:date="2020-05-15T18:56:00Z"/>
              <w:rFonts w:eastAsiaTheme="minorEastAsia"/>
              <w:noProof/>
              <w:lang w:eastAsia="en-GB"/>
            </w:rPr>
          </w:pPr>
          <w:ins w:id="119"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"_Toc40461445"</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rFonts w:eastAsia="Calibri"/>
                <w:noProof/>
              </w:rPr>
              <w:t>3.2.</w:t>
            </w:r>
            <w:r>
              <w:rPr>
                <w:rFonts w:eastAsiaTheme="minorEastAsia"/>
                <w:noProof/>
                <w:lang w:eastAsia="en-GB"/>
              </w:rPr>
              <w:tab/>
            </w:r>
            <w:r w:rsidRPr="000D3D21">
              <w:rPr>
                <w:rStyle w:val="Hyperlink"/>
                <w:rFonts w:eastAsia="Calibri"/>
                <w:noProof/>
              </w:rPr>
              <w:t>Data Processing</w:t>
            </w:r>
            <w:r>
              <w:rPr>
                <w:noProof/>
                <w:webHidden/>
              </w:rPr>
              <w:tab/>
            </w:r>
            <w:r>
              <w:rPr>
                <w:noProof/>
                <w:webHidden/>
              </w:rPr>
              <w:fldChar w:fldCharType="begin"/>
            </w:r>
            <w:r>
              <w:rPr>
                <w:noProof/>
                <w:webHidden/>
              </w:rPr>
              <w:instrText xml:space="preserve"> PAGEREF _Toc40461445 \h </w:instrText>
            </w:r>
            <w:r>
              <w:rPr>
                <w:noProof/>
                <w:webHidden/>
              </w:rPr>
            </w:r>
          </w:ins>
          <w:r>
            <w:rPr>
              <w:noProof/>
              <w:webHidden/>
            </w:rPr>
            <w:fldChar w:fldCharType="separate"/>
          </w:r>
          <w:ins w:id="120" w:author="Robert Clark" w:date="2020-05-15T18:56:00Z">
            <w:r>
              <w:rPr>
                <w:noProof/>
                <w:webHidden/>
              </w:rPr>
              <w:t>16</w:t>
            </w:r>
            <w:r>
              <w:rPr>
                <w:noProof/>
                <w:webHidden/>
              </w:rPr>
              <w:fldChar w:fldCharType="end"/>
            </w:r>
            <w:r w:rsidRPr="000D3D21">
              <w:rPr>
                <w:rStyle w:val="Hyperlink"/>
                <w:noProof/>
              </w:rPr>
              <w:fldChar w:fldCharType="end"/>
            </w:r>
          </w:ins>
        </w:p>
        <w:p w14:paraId="217BF74A" w14:textId="0F1DCDC7" w:rsidR="00110EAB" w:rsidRDefault="00110EAB">
          <w:pPr>
            <w:pStyle w:val="TOC3"/>
            <w:tabs>
              <w:tab w:val="left" w:pos="1320"/>
              <w:tab w:val="right" w:leader="dot" w:pos="9016"/>
            </w:tabs>
            <w:rPr>
              <w:ins w:id="121" w:author="Robert Clark" w:date="2020-05-15T18:56:00Z"/>
              <w:rFonts w:cstheme="minorBidi"/>
              <w:noProof/>
              <w:lang w:val="en-GB" w:eastAsia="en-GB"/>
            </w:rPr>
          </w:pPr>
          <w:ins w:id="122"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"_Toc40461446"</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3.2.1.</w:t>
            </w:r>
            <w:r>
              <w:rPr>
                <w:rFonts w:cstheme="minorBidi"/>
                <w:noProof/>
                <w:lang w:val="en-GB" w:eastAsia="en-GB"/>
              </w:rPr>
              <w:tab/>
            </w:r>
            <w:r w:rsidRPr="000D3D21">
              <w:rPr>
                <w:rStyle w:val="Hyperlink"/>
                <w:noProof/>
              </w:rPr>
              <w:t>ImageJ</w:t>
            </w:r>
            <w:r>
              <w:rPr>
                <w:noProof/>
                <w:webHidden/>
              </w:rPr>
              <w:tab/>
            </w:r>
            <w:r>
              <w:rPr>
                <w:noProof/>
                <w:webHidden/>
              </w:rPr>
              <w:fldChar w:fldCharType="begin"/>
            </w:r>
            <w:r>
              <w:rPr>
                <w:noProof/>
                <w:webHidden/>
              </w:rPr>
              <w:instrText xml:space="preserve"> PAGEREF _Toc40461446 \h </w:instrText>
            </w:r>
            <w:r>
              <w:rPr>
                <w:noProof/>
                <w:webHidden/>
              </w:rPr>
            </w:r>
          </w:ins>
          <w:r>
            <w:rPr>
              <w:noProof/>
              <w:webHidden/>
            </w:rPr>
            <w:fldChar w:fldCharType="separate"/>
          </w:r>
          <w:ins w:id="123" w:author="Robert Clark" w:date="2020-05-15T18:56:00Z">
            <w:r>
              <w:rPr>
                <w:noProof/>
                <w:webHidden/>
              </w:rPr>
              <w:t>16</w:t>
            </w:r>
            <w:r>
              <w:rPr>
                <w:noProof/>
                <w:webHidden/>
              </w:rPr>
              <w:fldChar w:fldCharType="end"/>
            </w:r>
            <w:r w:rsidRPr="000D3D21">
              <w:rPr>
                <w:rStyle w:val="Hyperlink"/>
                <w:noProof/>
              </w:rPr>
              <w:fldChar w:fldCharType="end"/>
            </w:r>
          </w:ins>
        </w:p>
        <w:p w14:paraId="2BCA9B9D" w14:textId="3CF560E8" w:rsidR="00110EAB" w:rsidRDefault="00110EAB">
          <w:pPr>
            <w:pStyle w:val="TOC3"/>
            <w:tabs>
              <w:tab w:val="left" w:pos="1320"/>
              <w:tab w:val="right" w:leader="dot" w:pos="9016"/>
            </w:tabs>
            <w:rPr>
              <w:ins w:id="124" w:author="Robert Clark" w:date="2020-05-15T18:56:00Z"/>
              <w:rFonts w:cstheme="minorBidi"/>
              <w:noProof/>
              <w:lang w:val="en-GB" w:eastAsia="en-GB"/>
            </w:rPr>
          </w:pPr>
          <w:ins w:id="125"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"_Toc40461447"</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3.2.2.</w:t>
            </w:r>
            <w:r>
              <w:rPr>
                <w:rFonts w:cstheme="minorBidi"/>
                <w:noProof/>
                <w:lang w:val="en-GB" w:eastAsia="en-GB"/>
              </w:rPr>
              <w:tab/>
            </w:r>
            <w:r w:rsidRPr="000D3D21">
              <w:rPr>
                <w:rStyle w:val="Hyperlink"/>
                <w:noProof/>
              </w:rPr>
              <w:t>MATLAB</w:t>
            </w:r>
            <w:r>
              <w:rPr>
                <w:noProof/>
                <w:webHidden/>
              </w:rPr>
              <w:tab/>
            </w:r>
            <w:r>
              <w:rPr>
                <w:noProof/>
                <w:webHidden/>
              </w:rPr>
              <w:fldChar w:fldCharType="begin"/>
            </w:r>
            <w:r>
              <w:rPr>
                <w:noProof/>
                <w:webHidden/>
              </w:rPr>
              <w:instrText xml:space="preserve"> PAGEREF _Toc40461447 \h </w:instrText>
            </w:r>
            <w:r>
              <w:rPr>
                <w:noProof/>
                <w:webHidden/>
              </w:rPr>
            </w:r>
          </w:ins>
          <w:r>
            <w:rPr>
              <w:noProof/>
              <w:webHidden/>
            </w:rPr>
            <w:fldChar w:fldCharType="separate"/>
          </w:r>
          <w:ins w:id="126" w:author="Robert Clark" w:date="2020-05-15T18:56:00Z">
            <w:r>
              <w:rPr>
                <w:noProof/>
                <w:webHidden/>
              </w:rPr>
              <w:t>17</w:t>
            </w:r>
            <w:r>
              <w:rPr>
                <w:noProof/>
                <w:webHidden/>
              </w:rPr>
              <w:fldChar w:fldCharType="end"/>
            </w:r>
            <w:r w:rsidRPr="000D3D21">
              <w:rPr>
                <w:rStyle w:val="Hyperlink"/>
                <w:noProof/>
              </w:rPr>
              <w:fldChar w:fldCharType="end"/>
            </w:r>
          </w:ins>
        </w:p>
        <w:p w14:paraId="16C0A5B0" w14:textId="192F2137" w:rsidR="00110EAB" w:rsidRDefault="00110EAB">
          <w:pPr>
            <w:pStyle w:val="TOC2"/>
            <w:tabs>
              <w:tab w:val="left" w:pos="880"/>
              <w:tab w:val="right" w:leader="dot" w:pos="9016"/>
            </w:tabs>
            <w:rPr>
              <w:ins w:id="127" w:author="Robert Clark" w:date="2020-05-15T18:56:00Z"/>
              <w:rFonts w:eastAsiaTheme="minorEastAsia"/>
              <w:noProof/>
              <w:lang w:eastAsia="en-GB"/>
            </w:rPr>
          </w:pPr>
          <w:ins w:id="128"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"_Toc40461448"</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3.3.</w:t>
            </w:r>
            <w:r>
              <w:rPr>
                <w:rFonts w:eastAsiaTheme="minorEastAsia"/>
                <w:noProof/>
                <w:lang w:eastAsia="en-GB"/>
              </w:rPr>
              <w:tab/>
            </w:r>
            <w:r w:rsidRPr="000D3D21">
              <w:rPr>
                <w:rStyle w:val="Hyperlink"/>
                <w:noProof/>
              </w:rPr>
              <w:t>Summary</w:t>
            </w:r>
            <w:r>
              <w:rPr>
                <w:noProof/>
                <w:webHidden/>
              </w:rPr>
              <w:tab/>
            </w:r>
            <w:r>
              <w:rPr>
                <w:noProof/>
                <w:webHidden/>
              </w:rPr>
              <w:fldChar w:fldCharType="begin"/>
            </w:r>
            <w:r>
              <w:rPr>
                <w:noProof/>
                <w:webHidden/>
              </w:rPr>
              <w:instrText xml:space="preserve"> PAGEREF _Toc40461448 \h </w:instrText>
            </w:r>
            <w:r>
              <w:rPr>
                <w:noProof/>
                <w:webHidden/>
              </w:rPr>
            </w:r>
          </w:ins>
          <w:r>
            <w:rPr>
              <w:noProof/>
              <w:webHidden/>
            </w:rPr>
            <w:fldChar w:fldCharType="separate"/>
          </w:r>
          <w:ins w:id="129" w:author="Robert Clark" w:date="2020-05-15T18:56:00Z">
            <w:r>
              <w:rPr>
                <w:noProof/>
                <w:webHidden/>
              </w:rPr>
              <w:t>21</w:t>
            </w:r>
            <w:r>
              <w:rPr>
                <w:noProof/>
                <w:webHidden/>
              </w:rPr>
              <w:fldChar w:fldCharType="end"/>
            </w:r>
            <w:r w:rsidRPr="000D3D21">
              <w:rPr>
                <w:rStyle w:val="Hyperlink"/>
                <w:noProof/>
              </w:rPr>
              <w:fldChar w:fldCharType="end"/>
            </w:r>
          </w:ins>
        </w:p>
        <w:p w14:paraId="77A107A2" w14:textId="4DFF4C89" w:rsidR="00110EAB" w:rsidRDefault="00110EAB">
          <w:pPr>
            <w:pStyle w:val="TOC1"/>
            <w:tabs>
              <w:tab w:val="right" w:leader="dot" w:pos="9016"/>
            </w:tabs>
            <w:rPr>
              <w:ins w:id="130" w:author="Robert Clark" w:date="2020-05-15T18:56:00Z"/>
              <w:rFonts w:eastAsiaTheme="minorEastAsia"/>
              <w:noProof/>
              <w:lang w:eastAsia="en-GB"/>
            </w:rPr>
          </w:pPr>
          <w:ins w:id="131"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"_Toc40461449"</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Chapter 4: Methodology of Investigation into CLM</w:t>
            </w:r>
            <w:r>
              <w:rPr>
                <w:noProof/>
                <w:webHidden/>
              </w:rPr>
              <w:tab/>
            </w:r>
            <w:r>
              <w:rPr>
                <w:noProof/>
                <w:webHidden/>
              </w:rPr>
              <w:fldChar w:fldCharType="begin"/>
            </w:r>
            <w:r>
              <w:rPr>
                <w:noProof/>
                <w:webHidden/>
              </w:rPr>
              <w:instrText xml:space="preserve"> PAGEREF _Toc40461449 \h </w:instrText>
            </w:r>
            <w:r>
              <w:rPr>
                <w:noProof/>
                <w:webHidden/>
              </w:rPr>
            </w:r>
          </w:ins>
          <w:r>
            <w:rPr>
              <w:noProof/>
              <w:webHidden/>
            </w:rPr>
            <w:fldChar w:fldCharType="separate"/>
          </w:r>
          <w:ins w:id="132" w:author="Robert Clark" w:date="2020-05-15T18:56:00Z">
            <w:r>
              <w:rPr>
                <w:noProof/>
                <w:webHidden/>
              </w:rPr>
              <w:t>22</w:t>
            </w:r>
            <w:r>
              <w:rPr>
                <w:noProof/>
                <w:webHidden/>
              </w:rPr>
              <w:fldChar w:fldCharType="end"/>
            </w:r>
            <w:r w:rsidRPr="000D3D21">
              <w:rPr>
                <w:rStyle w:val="Hyperlink"/>
                <w:noProof/>
              </w:rPr>
              <w:fldChar w:fldCharType="end"/>
            </w:r>
          </w:ins>
        </w:p>
        <w:p w14:paraId="77AEC29E" w14:textId="0AFD8405" w:rsidR="00110EAB" w:rsidRDefault="00110EAB">
          <w:pPr>
            <w:pStyle w:val="TOC2"/>
            <w:tabs>
              <w:tab w:val="left" w:pos="880"/>
              <w:tab w:val="right" w:leader="dot" w:pos="9016"/>
            </w:tabs>
            <w:rPr>
              <w:ins w:id="133" w:author="Robert Clark" w:date="2020-05-15T18:56:00Z"/>
              <w:rFonts w:eastAsiaTheme="minorEastAsia"/>
              <w:noProof/>
              <w:lang w:eastAsia="en-GB"/>
            </w:rPr>
          </w:pPr>
          <w:ins w:id="134"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"_Toc40461450"</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3.1.</w:t>
            </w:r>
            <w:r>
              <w:rPr>
                <w:rFonts w:eastAsiaTheme="minorEastAsia"/>
                <w:noProof/>
                <w:lang w:eastAsia="en-GB"/>
              </w:rPr>
              <w:tab/>
            </w:r>
            <w:r w:rsidRPr="000D3D21">
              <w:rPr>
                <w:rStyle w:val="Hyperlink"/>
                <w:noProof/>
              </w:rPr>
              <w:t>Data Description</w:t>
            </w:r>
            <w:r>
              <w:rPr>
                <w:noProof/>
                <w:webHidden/>
              </w:rPr>
              <w:tab/>
            </w:r>
            <w:r>
              <w:rPr>
                <w:noProof/>
                <w:webHidden/>
              </w:rPr>
              <w:fldChar w:fldCharType="begin"/>
            </w:r>
            <w:r>
              <w:rPr>
                <w:noProof/>
                <w:webHidden/>
              </w:rPr>
              <w:instrText xml:space="preserve"> PAGEREF _Toc40461450 \h </w:instrText>
            </w:r>
            <w:r>
              <w:rPr>
                <w:noProof/>
                <w:webHidden/>
              </w:rPr>
            </w:r>
          </w:ins>
          <w:r>
            <w:rPr>
              <w:noProof/>
              <w:webHidden/>
            </w:rPr>
            <w:fldChar w:fldCharType="separate"/>
          </w:r>
          <w:ins w:id="135" w:author="Robert Clark" w:date="2020-05-15T18:56:00Z">
            <w:r>
              <w:rPr>
                <w:noProof/>
                <w:webHidden/>
              </w:rPr>
              <w:t>22</w:t>
            </w:r>
            <w:r>
              <w:rPr>
                <w:noProof/>
                <w:webHidden/>
              </w:rPr>
              <w:fldChar w:fldCharType="end"/>
            </w:r>
            <w:r w:rsidRPr="000D3D21">
              <w:rPr>
                <w:rStyle w:val="Hyperlink"/>
                <w:noProof/>
              </w:rPr>
              <w:fldChar w:fldCharType="end"/>
            </w:r>
          </w:ins>
        </w:p>
        <w:p w14:paraId="066D0F7A" w14:textId="6B8DFDC8" w:rsidR="00110EAB" w:rsidRDefault="00110EAB">
          <w:pPr>
            <w:pStyle w:val="TOC2"/>
            <w:tabs>
              <w:tab w:val="left" w:pos="880"/>
              <w:tab w:val="right" w:leader="dot" w:pos="9016"/>
            </w:tabs>
            <w:rPr>
              <w:ins w:id="136" w:author="Robert Clark" w:date="2020-05-15T18:56:00Z"/>
              <w:rFonts w:eastAsiaTheme="minorEastAsia"/>
              <w:noProof/>
              <w:lang w:eastAsia="en-GB"/>
            </w:rPr>
          </w:pPr>
          <w:ins w:id="137"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"_Toc40461451"</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3.2.</w:t>
            </w:r>
            <w:r>
              <w:rPr>
                <w:rFonts w:eastAsiaTheme="minorEastAsia"/>
                <w:noProof/>
                <w:lang w:eastAsia="en-GB"/>
              </w:rPr>
              <w:tab/>
            </w:r>
            <w:r w:rsidRPr="000D3D21">
              <w:rPr>
                <w:rStyle w:val="Hyperlink"/>
                <w:noProof/>
              </w:rPr>
              <w:t>Data Processing</w:t>
            </w:r>
            <w:r>
              <w:rPr>
                <w:noProof/>
                <w:webHidden/>
              </w:rPr>
              <w:tab/>
            </w:r>
            <w:r>
              <w:rPr>
                <w:noProof/>
                <w:webHidden/>
              </w:rPr>
              <w:fldChar w:fldCharType="begin"/>
            </w:r>
            <w:r>
              <w:rPr>
                <w:noProof/>
                <w:webHidden/>
              </w:rPr>
              <w:instrText xml:space="preserve"> PAGEREF _Toc40461451 \h </w:instrText>
            </w:r>
            <w:r>
              <w:rPr>
                <w:noProof/>
                <w:webHidden/>
              </w:rPr>
            </w:r>
          </w:ins>
          <w:r>
            <w:rPr>
              <w:noProof/>
              <w:webHidden/>
            </w:rPr>
            <w:fldChar w:fldCharType="separate"/>
          </w:r>
          <w:ins w:id="138" w:author="Robert Clark" w:date="2020-05-15T18:56:00Z">
            <w:r>
              <w:rPr>
                <w:noProof/>
                <w:webHidden/>
              </w:rPr>
              <w:t>22</w:t>
            </w:r>
            <w:r>
              <w:rPr>
                <w:noProof/>
                <w:webHidden/>
              </w:rPr>
              <w:fldChar w:fldCharType="end"/>
            </w:r>
            <w:r w:rsidRPr="000D3D21">
              <w:rPr>
                <w:rStyle w:val="Hyperlink"/>
                <w:noProof/>
              </w:rPr>
              <w:fldChar w:fldCharType="end"/>
            </w:r>
          </w:ins>
        </w:p>
        <w:p w14:paraId="20F77A56" w14:textId="5B793CBF" w:rsidR="00110EAB" w:rsidRDefault="00110EAB">
          <w:pPr>
            <w:pStyle w:val="TOC3"/>
            <w:tabs>
              <w:tab w:val="left" w:pos="1320"/>
              <w:tab w:val="right" w:leader="dot" w:pos="9016"/>
            </w:tabs>
            <w:rPr>
              <w:ins w:id="139" w:author="Robert Clark" w:date="2020-05-15T18:56:00Z"/>
              <w:rFonts w:cstheme="minorBidi"/>
              <w:noProof/>
              <w:lang w:val="en-GB" w:eastAsia="en-GB"/>
            </w:rPr>
          </w:pPr>
          <w:ins w:id="140"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"_Toc40461452"</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3.2.1.</w:t>
            </w:r>
            <w:r>
              <w:rPr>
                <w:rFonts w:cstheme="minorBidi"/>
                <w:noProof/>
                <w:lang w:val="en-GB" w:eastAsia="en-GB"/>
              </w:rPr>
              <w:tab/>
            </w:r>
            <w:r w:rsidRPr="000D3D21">
              <w:rPr>
                <w:rStyle w:val="Hyperlink"/>
                <w:noProof/>
              </w:rPr>
              <w:t>Transfer Learning with a Convolutional Neural Network (CNN)</w:t>
            </w:r>
            <w:r>
              <w:rPr>
                <w:noProof/>
                <w:webHidden/>
              </w:rPr>
              <w:tab/>
            </w:r>
            <w:r>
              <w:rPr>
                <w:noProof/>
                <w:webHidden/>
              </w:rPr>
              <w:fldChar w:fldCharType="begin"/>
            </w:r>
            <w:r>
              <w:rPr>
                <w:noProof/>
                <w:webHidden/>
              </w:rPr>
              <w:instrText xml:space="preserve"> PAGEREF _Toc40461452 \h </w:instrText>
            </w:r>
            <w:r>
              <w:rPr>
                <w:noProof/>
                <w:webHidden/>
              </w:rPr>
            </w:r>
          </w:ins>
          <w:r>
            <w:rPr>
              <w:noProof/>
              <w:webHidden/>
            </w:rPr>
            <w:fldChar w:fldCharType="separate"/>
          </w:r>
          <w:ins w:id="141" w:author="Robert Clark" w:date="2020-05-15T18:56:00Z">
            <w:r>
              <w:rPr>
                <w:noProof/>
                <w:webHidden/>
              </w:rPr>
              <w:t>22</w:t>
            </w:r>
            <w:r>
              <w:rPr>
                <w:noProof/>
                <w:webHidden/>
              </w:rPr>
              <w:fldChar w:fldCharType="end"/>
            </w:r>
            <w:r w:rsidRPr="000D3D21">
              <w:rPr>
                <w:rStyle w:val="Hyperlink"/>
                <w:noProof/>
              </w:rPr>
              <w:fldChar w:fldCharType="end"/>
            </w:r>
          </w:ins>
        </w:p>
        <w:p w14:paraId="511D05DD" w14:textId="7F9C7639" w:rsidR="00110EAB" w:rsidRDefault="00110EAB">
          <w:pPr>
            <w:pStyle w:val="TOC3"/>
            <w:tabs>
              <w:tab w:val="left" w:pos="1320"/>
              <w:tab w:val="right" w:leader="dot" w:pos="9016"/>
            </w:tabs>
            <w:rPr>
              <w:ins w:id="142" w:author="Robert Clark" w:date="2020-05-15T18:56:00Z"/>
              <w:rFonts w:cstheme="minorBidi"/>
              <w:noProof/>
              <w:lang w:val="en-GB" w:eastAsia="en-GB"/>
            </w:rPr>
          </w:pPr>
          <w:ins w:id="143"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"_Toc40461453"</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3.2.2.</w:t>
            </w:r>
            <w:r>
              <w:rPr>
                <w:rFonts w:cstheme="minorBidi"/>
                <w:noProof/>
                <w:lang w:val="en-GB" w:eastAsia="en-GB"/>
              </w:rPr>
              <w:tab/>
            </w:r>
            <w:r w:rsidRPr="000D3D21">
              <w:rPr>
                <w:rStyle w:val="Hyperlink"/>
                <w:noProof/>
              </w:rPr>
              <w:t>Affine Transformations as Feature</w:t>
            </w:r>
            <w:r>
              <w:rPr>
                <w:noProof/>
                <w:webHidden/>
              </w:rPr>
              <w:tab/>
            </w:r>
            <w:r>
              <w:rPr>
                <w:noProof/>
                <w:webHidden/>
              </w:rPr>
              <w:fldChar w:fldCharType="begin"/>
            </w:r>
            <w:r>
              <w:rPr>
                <w:noProof/>
                <w:webHidden/>
              </w:rPr>
              <w:instrText xml:space="preserve"> PAGEREF _Toc40461453 \h </w:instrText>
            </w:r>
            <w:r>
              <w:rPr>
                <w:noProof/>
                <w:webHidden/>
              </w:rPr>
            </w:r>
          </w:ins>
          <w:r>
            <w:rPr>
              <w:noProof/>
              <w:webHidden/>
            </w:rPr>
            <w:fldChar w:fldCharType="separate"/>
          </w:r>
          <w:ins w:id="144" w:author="Robert Clark" w:date="2020-05-15T18:56:00Z">
            <w:r>
              <w:rPr>
                <w:noProof/>
                <w:webHidden/>
              </w:rPr>
              <w:t>24</w:t>
            </w:r>
            <w:r>
              <w:rPr>
                <w:noProof/>
                <w:webHidden/>
              </w:rPr>
              <w:fldChar w:fldCharType="end"/>
            </w:r>
            <w:r w:rsidRPr="000D3D21">
              <w:rPr>
                <w:rStyle w:val="Hyperlink"/>
                <w:noProof/>
              </w:rPr>
              <w:fldChar w:fldCharType="end"/>
            </w:r>
          </w:ins>
        </w:p>
        <w:p w14:paraId="6176DA35" w14:textId="7AEAFA6B" w:rsidR="00110EAB" w:rsidRDefault="00110EAB">
          <w:pPr>
            <w:pStyle w:val="TOC2"/>
            <w:tabs>
              <w:tab w:val="left" w:pos="880"/>
              <w:tab w:val="right" w:leader="dot" w:pos="9016"/>
            </w:tabs>
            <w:rPr>
              <w:ins w:id="145" w:author="Robert Clark" w:date="2020-05-15T18:56:00Z"/>
              <w:rFonts w:eastAsiaTheme="minorEastAsia"/>
              <w:noProof/>
              <w:lang w:eastAsia="en-GB"/>
            </w:rPr>
          </w:pPr>
          <w:ins w:id="146"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"_Toc40461454"</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3.3.</w:t>
            </w:r>
            <w:r>
              <w:rPr>
                <w:rFonts w:eastAsiaTheme="minorEastAsia"/>
                <w:noProof/>
                <w:lang w:eastAsia="en-GB"/>
              </w:rPr>
              <w:tab/>
            </w:r>
            <w:r w:rsidRPr="000D3D21">
              <w:rPr>
                <w:rStyle w:val="Hyperlink"/>
                <w:noProof/>
              </w:rPr>
              <w:t>Summary</w:t>
            </w:r>
            <w:r>
              <w:rPr>
                <w:noProof/>
                <w:webHidden/>
              </w:rPr>
              <w:tab/>
            </w:r>
            <w:r>
              <w:rPr>
                <w:noProof/>
                <w:webHidden/>
              </w:rPr>
              <w:fldChar w:fldCharType="begin"/>
            </w:r>
            <w:r>
              <w:rPr>
                <w:noProof/>
                <w:webHidden/>
              </w:rPr>
              <w:instrText xml:space="preserve"> PAGEREF _Toc40461454 \h </w:instrText>
            </w:r>
            <w:r>
              <w:rPr>
                <w:noProof/>
                <w:webHidden/>
              </w:rPr>
            </w:r>
          </w:ins>
          <w:r>
            <w:rPr>
              <w:noProof/>
              <w:webHidden/>
            </w:rPr>
            <w:fldChar w:fldCharType="separate"/>
          </w:r>
          <w:ins w:id="147" w:author="Robert Clark" w:date="2020-05-15T18:56:00Z">
            <w:r>
              <w:rPr>
                <w:noProof/>
                <w:webHidden/>
              </w:rPr>
              <w:t>25</w:t>
            </w:r>
            <w:r>
              <w:rPr>
                <w:noProof/>
                <w:webHidden/>
              </w:rPr>
              <w:fldChar w:fldCharType="end"/>
            </w:r>
            <w:r w:rsidRPr="000D3D21">
              <w:rPr>
                <w:rStyle w:val="Hyperlink"/>
                <w:noProof/>
              </w:rPr>
              <w:fldChar w:fldCharType="end"/>
            </w:r>
          </w:ins>
        </w:p>
        <w:p w14:paraId="279E04D0" w14:textId="492E19AF" w:rsidR="00110EAB" w:rsidRDefault="00110EAB">
          <w:pPr>
            <w:pStyle w:val="TOC1"/>
            <w:tabs>
              <w:tab w:val="right" w:leader="dot" w:pos="9016"/>
            </w:tabs>
            <w:rPr>
              <w:ins w:id="148" w:author="Robert Clark" w:date="2020-05-15T18:56:00Z"/>
              <w:rFonts w:eastAsiaTheme="minorEastAsia"/>
              <w:noProof/>
              <w:lang w:eastAsia="en-GB"/>
            </w:rPr>
          </w:pPr>
          <w:ins w:id="149"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"_Toc40461455"</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Chapter 4: Results and Discussion</w:t>
            </w:r>
            <w:r>
              <w:rPr>
                <w:noProof/>
                <w:webHidden/>
              </w:rPr>
              <w:tab/>
            </w:r>
            <w:r>
              <w:rPr>
                <w:noProof/>
                <w:webHidden/>
              </w:rPr>
              <w:fldChar w:fldCharType="begin"/>
            </w:r>
            <w:r>
              <w:rPr>
                <w:noProof/>
                <w:webHidden/>
              </w:rPr>
              <w:instrText xml:space="preserve"> PAGEREF _Toc40461455 \h </w:instrText>
            </w:r>
            <w:r>
              <w:rPr>
                <w:noProof/>
                <w:webHidden/>
              </w:rPr>
            </w:r>
          </w:ins>
          <w:r>
            <w:rPr>
              <w:noProof/>
              <w:webHidden/>
            </w:rPr>
            <w:fldChar w:fldCharType="separate"/>
          </w:r>
          <w:ins w:id="150" w:author="Robert Clark" w:date="2020-05-15T18:56:00Z">
            <w:r>
              <w:rPr>
                <w:noProof/>
                <w:webHidden/>
              </w:rPr>
              <w:t>26</w:t>
            </w:r>
            <w:r>
              <w:rPr>
                <w:noProof/>
                <w:webHidden/>
              </w:rPr>
              <w:fldChar w:fldCharType="end"/>
            </w:r>
            <w:r w:rsidRPr="000D3D21">
              <w:rPr>
                <w:rStyle w:val="Hyperlink"/>
                <w:noProof/>
              </w:rPr>
              <w:fldChar w:fldCharType="end"/>
            </w:r>
          </w:ins>
        </w:p>
        <w:p w14:paraId="742B6611" w14:textId="39F66963" w:rsidR="00110EAB" w:rsidRDefault="00110EAB">
          <w:pPr>
            <w:pStyle w:val="TOC2"/>
            <w:tabs>
              <w:tab w:val="left" w:pos="880"/>
              <w:tab w:val="right" w:leader="dot" w:pos="9016"/>
            </w:tabs>
            <w:rPr>
              <w:ins w:id="151" w:author="Robert Clark" w:date="2020-05-15T18:56:00Z"/>
              <w:rFonts w:eastAsiaTheme="minorEastAsia"/>
              <w:noProof/>
              <w:lang w:eastAsia="en-GB"/>
            </w:rPr>
          </w:pPr>
          <w:ins w:id="152"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"_Toc40461456"</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4.1.</w:t>
            </w:r>
            <w:r>
              <w:rPr>
                <w:rFonts w:eastAsiaTheme="minorEastAsia"/>
                <w:noProof/>
                <w:lang w:eastAsia="en-GB"/>
              </w:rPr>
              <w:tab/>
            </w:r>
            <w:r w:rsidRPr="000D3D21">
              <w:rPr>
                <w:rStyle w:val="Hyperlink"/>
                <w:noProof/>
              </w:rPr>
              <w:t>Transfer Learning</w:t>
            </w:r>
            <w:r>
              <w:rPr>
                <w:noProof/>
                <w:webHidden/>
              </w:rPr>
              <w:tab/>
            </w:r>
            <w:r>
              <w:rPr>
                <w:noProof/>
                <w:webHidden/>
              </w:rPr>
              <w:fldChar w:fldCharType="begin"/>
            </w:r>
            <w:r>
              <w:rPr>
                <w:noProof/>
                <w:webHidden/>
              </w:rPr>
              <w:instrText xml:space="preserve"> PAGEREF _Toc40461456 \h </w:instrText>
            </w:r>
            <w:r>
              <w:rPr>
                <w:noProof/>
                <w:webHidden/>
              </w:rPr>
            </w:r>
          </w:ins>
          <w:r>
            <w:rPr>
              <w:noProof/>
              <w:webHidden/>
            </w:rPr>
            <w:fldChar w:fldCharType="separate"/>
          </w:r>
          <w:ins w:id="153" w:author="Robert Clark" w:date="2020-05-15T18:56:00Z">
            <w:r>
              <w:rPr>
                <w:noProof/>
                <w:webHidden/>
              </w:rPr>
              <w:t>26</w:t>
            </w:r>
            <w:r>
              <w:rPr>
                <w:noProof/>
                <w:webHidden/>
              </w:rPr>
              <w:fldChar w:fldCharType="end"/>
            </w:r>
            <w:r w:rsidRPr="000D3D21">
              <w:rPr>
                <w:rStyle w:val="Hyperlink"/>
                <w:noProof/>
              </w:rPr>
              <w:fldChar w:fldCharType="end"/>
            </w:r>
          </w:ins>
        </w:p>
        <w:p w14:paraId="3FF79775" w14:textId="513F19FE" w:rsidR="00110EAB" w:rsidRDefault="00110EAB">
          <w:pPr>
            <w:pStyle w:val="TOC2"/>
            <w:tabs>
              <w:tab w:val="left" w:pos="880"/>
              <w:tab w:val="right" w:leader="dot" w:pos="9016"/>
            </w:tabs>
            <w:rPr>
              <w:ins w:id="154" w:author="Robert Clark" w:date="2020-05-15T18:56:00Z"/>
              <w:rFonts w:eastAsiaTheme="minorEastAsia"/>
              <w:noProof/>
              <w:lang w:eastAsia="en-GB"/>
            </w:rPr>
          </w:pPr>
          <w:ins w:id="155"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"_Toc40461457"</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4.2.</w:t>
            </w:r>
            <w:r>
              <w:rPr>
                <w:rFonts w:eastAsiaTheme="minorEastAsia"/>
                <w:noProof/>
                <w:lang w:eastAsia="en-GB"/>
              </w:rPr>
              <w:tab/>
            </w:r>
            <w:r w:rsidRPr="000D3D21">
              <w:rPr>
                <w:rStyle w:val="Hyperlink"/>
                <w:noProof/>
              </w:rPr>
              <w:t>Affine Transformation as a Feature</w:t>
            </w:r>
            <w:r>
              <w:rPr>
                <w:noProof/>
                <w:webHidden/>
              </w:rPr>
              <w:tab/>
            </w:r>
            <w:r>
              <w:rPr>
                <w:noProof/>
                <w:webHidden/>
              </w:rPr>
              <w:fldChar w:fldCharType="begin"/>
            </w:r>
            <w:r>
              <w:rPr>
                <w:noProof/>
                <w:webHidden/>
              </w:rPr>
              <w:instrText xml:space="preserve"> PAGEREF _Toc40461457 \h </w:instrText>
            </w:r>
            <w:r>
              <w:rPr>
                <w:noProof/>
                <w:webHidden/>
              </w:rPr>
            </w:r>
          </w:ins>
          <w:r>
            <w:rPr>
              <w:noProof/>
              <w:webHidden/>
            </w:rPr>
            <w:fldChar w:fldCharType="separate"/>
          </w:r>
          <w:ins w:id="156" w:author="Robert Clark" w:date="2020-05-15T18:56:00Z">
            <w:r>
              <w:rPr>
                <w:noProof/>
                <w:webHidden/>
              </w:rPr>
              <w:t>32</w:t>
            </w:r>
            <w:r>
              <w:rPr>
                <w:noProof/>
                <w:webHidden/>
              </w:rPr>
              <w:fldChar w:fldCharType="end"/>
            </w:r>
            <w:r w:rsidRPr="000D3D21">
              <w:rPr>
                <w:rStyle w:val="Hyperlink"/>
                <w:noProof/>
              </w:rPr>
              <w:fldChar w:fldCharType="end"/>
            </w:r>
          </w:ins>
        </w:p>
        <w:p w14:paraId="187A31F5" w14:textId="4F2F39D6" w:rsidR="00110EAB" w:rsidRDefault="00110EAB">
          <w:pPr>
            <w:pStyle w:val="TOC1"/>
            <w:tabs>
              <w:tab w:val="right" w:leader="dot" w:pos="9016"/>
            </w:tabs>
            <w:rPr>
              <w:ins w:id="157" w:author="Robert Clark" w:date="2020-05-15T18:56:00Z"/>
              <w:rFonts w:eastAsiaTheme="minorEastAsia"/>
              <w:noProof/>
              <w:lang w:eastAsia="en-GB"/>
            </w:rPr>
          </w:pPr>
          <w:ins w:id="158"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"_Toc40461458"</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Chapter 5: Conclusions and Future Work</w:t>
            </w:r>
            <w:r>
              <w:rPr>
                <w:noProof/>
                <w:webHidden/>
              </w:rPr>
              <w:tab/>
            </w:r>
            <w:r>
              <w:rPr>
                <w:noProof/>
                <w:webHidden/>
              </w:rPr>
              <w:fldChar w:fldCharType="begin"/>
            </w:r>
            <w:r>
              <w:rPr>
                <w:noProof/>
                <w:webHidden/>
              </w:rPr>
              <w:instrText xml:space="preserve"> PAGEREF _Toc40461458 \h </w:instrText>
            </w:r>
            <w:r>
              <w:rPr>
                <w:noProof/>
                <w:webHidden/>
              </w:rPr>
            </w:r>
          </w:ins>
          <w:r>
            <w:rPr>
              <w:noProof/>
              <w:webHidden/>
            </w:rPr>
            <w:fldChar w:fldCharType="separate"/>
          </w:r>
          <w:ins w:id="159" w:author="Robert Clark" w:date="2020-05-15T18:56:00Z">
            <w:r>
              <w:rPr>
                <w:noProof/>
                <w:webHidden/>
              </w:rPr>
              <w:t>33</w:t>
            </w:r>
            <w:r>
              <w:rPr>
                <w:noProof/>
                <w:webHidden/>
              </w:rPr>
              <w:fldChar w:fldCharType="end"/>
            </w:r>
            <w:r w:rsidRPr="000D3D21">
              <w:rPr>
                <w:rStyle w:val="Hyperlink"/>
                <w:noProof/>
              </w:rPr>
              <w:fldChar w:fldCharType="end"/>
            </w:r>
          </w:ins>
        </w:p>
        <w:p w14:paraId="22DB3E4D" w14:textId="1244F5B8" w:rsidR="00110EAB" w:rsidRDefault="00110EAB">
          <w:pPr>
            <w:pStyle w:val="TOC1"/>
            <w:tabs>
              <w:tab w:val="right" w:leader="dot" w:pos="9016"/>
            </w:tabs>
            <w:rPr>
              <w:ins w:id="160" w:author="Robert Clark" w:date="2020-05-15T18:56:00Z"/>
              <w:rFonts w:eastAsiaTheme="minorEastAsia"/>
              <w:noProof/>
              <w:lang w:eastAsia="en-GB"/>
            </w:rPr>
          </w:pPr>
          <w:ins w:id="161"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"_Toc40461459"</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Appendix A: Project Management</w:t>
            </w:r>
            <w:r>
              <w:rPr>
                <w:noProof/>
                <w:webHidden/>
              </w:rPr>
              <w:tab/>
            </w:r>
            <w:r>
              <w:rPr>
                <w:noProof/>
                <w:webHidden/>
              </w:rPr>
              <w:fldChar w:fldCharType="begin"/>
            </w:r>
            <w:r>
              <w:rPr>
                <w:noProof/>
                <w:webHidden/>
              </w:rPr>
              <w:instrText xml:space="preserve"> PAGEREF _Toc40461459 \h </w:instrText>
            </w:r>
            <w:r>
              <w:rPr>
                <w:noProof/>
                <w:webHidden/>
              </w:rPr>
            </w:r>
          </w:ins>
          <w:r>
            <w:rPr>
              <w:noProof/>
              <w:webHidden/>
            </w:rPr>
            <w:fldChar w:fldCharType="separate"/>
          </w:r>
          <w:ins w:id="162" w:author="Robert Clark" w:date="2020-05-15T18:56:00Z">
            <w:r>
              <w:rPr>
                <w:noProof/>
                <w:webHidden/>
              </w:rPr>
              <w:t>34</w:t>
            </w:r>
            <w:r>
              <w:rPr>
                <w:noProof/>
                <w:webHidden/>
              </w:rPr>
              <w:fldChar w:fldCharType="end"/>
            </w:r>
            <w:r w:rsidRPr="000D3D21">
              <w:rPr>
                <w:rStyle w:val="Hyperlink"/>
                <w:noProof/>
              </w:rPr>
              <w:fldChar w:fldCharType="end"/>
            </w:r>
          </w:ins>
        </w:p>
        <w:p w14:paraId="4FF1CF96" w14:textId="6754C3F0" w:rsidR="00110EAB" w:rsidRDefault="00110EAB">
          <w:pPr>
            <w:pStyle w:val="TOC1"/>
            <w:tabs>
              <w:tab w:val="right" w:leader="dot" w:pos="9016"/>
            </w:tabs>
            <w:rPr>
              <w:ins w:id="163" w:author="Robert Clark" w:date="2020-05-15T18:56:00Z"/>
              <w:rFonts w:eastAsiaTheme="minorEastAsia"/>
              <w:noProof/>
              <w:lang w:eastAsia="en-GB"/>
            </w:rPr>
          </w:pPr>
          <w:ins w:id="164" w:author="Robert Clark" w:date="2020-05-15T18:56:00Z">
            <w:r w:rsidRPr="000D3D21">
              <w:rPr>
                <w:rStyle w:val="Hyperlink"/>
                <w:noProof/>
              </w:rPr>
              <w:lastRenderedPageBreak/>
              <w:fldChar w:fldCharType="begin"/>
            </w:r>
            <w:r w:rsidRPr="000D3D21">
              <w:rPr>
                <w:rStyle w:val="Hyperlink"/>
                <w:noProof/>
              </w:rPr>
              <w:instrText xml:space="preserve"> </w:instrText>
            </w:r>
            <w:r>
              <w:rPr>
                <w:noProof/>
              </w:rPr>
              <w:instrText>HYPERLINK \l "_Toc40461460"</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Appendix B: Unabridged Results of Classification through Transfer Learning</w:t>
            </w:r>
            <w:r>
              <w:rPr>
                <w:noProof/>
                <w:webHidden/>
              </w:rPr>
              <w:tab/>
            </w:r>
            <w:r>
              <w:rPr>
                <w:noProof/>
                <w:webHidden/>
              </w:rPr>
              <w:fldChar w:fldCharType="begin"/>
            </w:r>
            <w:r>
              <w:rPr>
                <w:noProof/>
                <w:webHidden/>
              </w:rPr>
              <w:instrText xml:space="preserve"> PAGEREF _Toc40461460 \h </w:instrText>
            </w:r>
            <w:r>
              <w:rPr>
                <w:noProof/>
                <w:webHidden/>
              </w:rPr>
            </w:r>
          </w:ins>
          <w:r>
            <w:rPr>
              <w:noProof/>
              <w:webHidden/>
            </w:rPr>
            <w:fldChar w:fldCharType="separate"/>
          </w:r>
          <w:ins w:id="165" w:author="Robert Clark" w:date="2020-05-15T18:56:00Z">
            <w:r>
              <w:rPr>
                <w:noProof/>
                <w:webHidden/>
              </w:rPr>
              <w:t>35</w:t>
            </w:r>
            <w:r>
              <w:rPr>
                <w:noProof/>
                <w:webHidden/>
              </w:rPr>
              <w:fldChar w:fldCharType="end"/>
            </w:r>
            <w:r w:rsidRPr="000D3D21">
              <w:rPr>
                <w:rStyle w:val="Hyperlink"/>
                <w:noProof/>
              </w:rPr>
              <w:fldChar w:fldCharType="end"/>
            </w:r>
          </w:ins>
        </w:p>
        <w:p w14:paraId="0AB58F81" w14:textId="2C6F7F0E" w:rsidR="00110EAB" w:rsidRDefault="00110EAB">
          <w:pPr>
            <w:pStyle w:val="TOC1"/>
            <w:tabs>
              <w:tab w:val="right" w:leader="dot" w:pos="9016"/>
            </w:tabs>
            <w:rPr>
              <w:ins w:id="166" w:author="Robert Clark" w:date="2020-05-15T18:56:00Z"/>
              <w:rFonts w:eastAsiaTheme="minorEastAsia"/>
              <w:noProof/>
              <w:lang w:eastAsia="en-GB"/>
            </w:rPr>
          </w:pPr>
          <w:ins w:id="167" w:author="Robert Clark" w:date="2020-05-15T18:56:00Z">
            <w:r w:rsidRPr="000D3D21">
              <w:rPr>
                <w:rStyle w:val="Hyperlink"/>
                <w:noProof/>
              </w:rPr>
              <w:fldChar w:fldCharType="begin"/>
            </w:r>
            <w:r w:rsidRPr="000D3D21">
              <w:rPr>
                <w:rStyle w:val="Hyperlink"/>
                <w:noProof/>
              </w:rPr>
              <w:instrText xml:space="preserve"> </w:instrText>
            </w:r>
            <w:r>
              <w:rPr>
                <w:noProof/>
              </w:rPr>
              <w:instrText>HYPERLINK \l "_Toc40461461"</w:instrText>
            </w:r>
            <w:r w:rsidRPr="000D3D21">
              <w:rPr>
                <w:rStyle w:val="Hyperlink"/>
                <w:noProof/>
              </w:rPr>
              <w:instrText xml:space="preserve"> </w:instrText>
            </w:r>
            <w:r w:rsidRPr="000D3D21">
              <w:rPr>
                <w:rStyle w:val="Hyperlink"/>
                <w:noProof/>
              </w:rPr>
            </w:r>
            <w:r w:rsidRPr="000D3D21">
              <w:rPr>
                <w:rStyle w:val="Hyperlink"/>
                <w:noProof/>
              </w:rPr>
              <w:fldChar w:fldCharType="separate"/>
            </w:r>
            <w:r w:rsidRPr="000D3D21">
              <w:rPr>
                <w:rStyle w:val="Hyperlink"/>
                <w:noProof/>
              </w:rPr>
              <w:t>References</w:t>
            </w:r>
            <w:r>
              <w:rPr>
                <w:noProof/>
                <w:webHidden/>
              </w:rPr>
              <w:tab/>
            </w:r>
            <w:r>
              <w:rPr>
                <w:noProof/>
                <w:webHidden/>
              </w:rPr>
              <w:fldChar w:fldCharType="begin"/>
            </w:r>
            <w:r>
              <w:rPr>
                <w:noProof/>
                <w:webHidden/>
              </w:rPr>
              <w:instrText xml:space="preserve"> PAGEREF _Toc40461461 \h </w:instrText>
            </w:r>
            <w:r>
              <w:rPr>
                <w:noProof/>
                <w:webHidden/>
              </w:rPr>
            </w:r>
          </w:ins>
          <w:r>
            <w:rPr>
              <w:noProof/>
              <w:webHidden/>
            </w:rPr>
            <w:fldChar w:fldCharType="separate"/>
          </w:r>
          <w:ins w:id="168" w:author="Robert Clark" w:date="2020-05-15T18:56:00Z">
            <w:r>
              <w:rPr>
                <w:noProof/>
                <w:webHidden/>
              </w:rPr>
              <w:t>36</w:t>
            </w:r>
            <w:r>
              <w:rPr>
                <w:noProof/>
                <w:webHidden/>
              </w:rPr>
              <w:fldChar w:fldCharType="end"/>
            </w:r>
            <w:r w:rsidRPr="000D3D21">
              <w:rPr>
                <w:rStyle w:val="Hyperlink"/>
                <w:noProof/>
              </w:rPr>
              <w:fldChar w:fldCharType="end"/>
            </w:r>
          </w:ins>
        </w:p>
        <w:p w14:paraId="7BE387B6" w14:textId="45A11B61" w:rsidR="000452EA" w:rsidDel="00CE5CC7" w:rsidRDefault="000452EA">
          <w:pPr>
            <w:pStyle w:val="TOC1"/>
            <w:tabs>
              <w:tab w:val="right" w:leader="dot" w:pos="9016"/>
            </w:tabs>
            <w:rPr>
              <w:del w:id="169" w:author="Robert Clark" w:date="2020-05-15T17:55:00Z"/>
              <w:rFonts w:eastAsiaTheme="minorEastAsia"/>
              <w:noProof/>
              <w:lang w:eastAsia="en-GB"/>
            </w:rPr>
          </w:pPr>
          <w:del w:id="170" w:author="Robert Clark" w:date="2020-05-15T17:55:00Z">
            <w:r w:rsidRPr="00CE5CC7" w:rsidDel="00CE5CC7">
              <w:rPr>
                <w:noProof/>
                <w:rPrChange w:id="171" w:author="Robert Clark" w:date="2020-05-15T17:55:00Z">
                  <w:rPr>
                    <w:rStyle w:val="Hyperlink"/>
                    <w:noProof/>
                  </w:rPr>
                </w:rPrChange>
              </w:rPr>
              <w:delText>Abstract</w:delText>
            </w:r>
            <w:r w:rsidDel="00CE5CC7">
              <w:rPr>
                <w:noProof/>
                <w:webHidden/>
              </w:rPr>
              <w:tab/>
              <w:delText>1</w:delText>
            </w:r>
          </w:del>
        </w:p>
        <w:p w14:paraId="62DA40D5" w14:textId="5F054C4B" w:rsidR="000452EA" w:rsidDel="00CE5CC7" w:rsidRDefault="000452EA">
          <w:pPr>
            <w:pStyle w:val="TOC1"/>
            <w:tabs>
              <w:tab w:val="right" w:leader="dot" w:pos="9016"/>
            </w:tabs>
            <w:rPr>
              <w:del w:id="172" w:author="Robert Clark" w:date="2020-05-15T17:55:00Z"/>
              <w:rFonts w:eastAsiaTheme="minorEastAsia"/>
              <w:noProof/>
              <w:lang w:eastAsia="en-GB"/>
            </w:rPr>
          </w:pPr>
          <w:del w:id="173" w:author="Robert Clark" w:date="2020-05-15T17:55:00Z">
            <w:r w:rsidRPr="00CE5CC7" w:rsidDel="00CE5CC7">
              <w:rPr>
                <w:noProof/>
                <w:rPrChange w:id="174" w:author="Robert Clark" w:date="2020-05-15T17:55:00Z">
                  <w:rPr>
                    <w:rStyle w:val="Hyperlink"/>
                    <w:noProof/>
                  </w:rPr>
                </w:rPrChange>
              </w:rPr>
              <w:delText>List of Figures</w:delText>
            </w:r>
            <w:r w:rsidDel="00CE5CC7">
              <w:rPr>
                <w:noProof/>
                <w:webHidden/>
              </w:rPr>
              <w:tab/>
              <w:delText>4</w:delText>
            </w:r>
          </w:del>
        </w:p>
        <w:p w14:paraId="69F624FC" w14:textId="66F904BD" w:rsidR="000452EA" w:rsidDel="00CE5CC7" w:rsidRDefault="000452EA">
          <w:pPr>
            <w:pStyle w:val="TOC1"/>
            <w:tabs>
              <w:tab w:val="right" w:leader="dot" w:pos="9016"/>
            </w:tabs>
            <w:rPr>
              <w:del w:id="175" w:author="Robert Clark" w:date="2020-05-15T17:55:00Z"/>
              <w:rFonts w:eastAsiaTheme="minorEastAsia"/>
              <w:noProof/>
              <w:lang w:eastAsia="en-GB"/>
            </w:rPr>
          </w:pPr>
          <w:del w:id="176" w:author="Robert Clark" w:date="2020-05-15T17:55:00Z">
            <w:r w:rsidRPr="00CE5CC7" w:rsidDel="00CE5CC7">
              <w:rPr>
                <w:noProof/>
                <w:rPrChange w:id="177" w:author="Robert Clark" w:date="2020-05-15T17:55:00Z">
                  <w:rPr>
                    <w:rStyle w:val="Hyperlink"/>
                    <w:noProof/>
                  </w:rPr>
                </w:rPrChange>
              </w:rPr>
              <w:delText>List of Tables</w:delText>
            </w:r>
            <w:r w:rsidDel="00CE5CC7">
              <w:rPr>
                <w:noProof/>
                <w:webHidden/>
              </w:rPr>
              <w:tab/>
              <w:delText>5</w:delText>
            </w:r>
          </w:del>
        </w:p>
        <w:p w14:paraId="22F5D02F" w14:textId="633F28D9" w:rsidR="000452EA" w:rsidDel="00CE5CC7" w:rsidRDefault="000452EA">
          <w:pPr>
            <w:pStyle w:val="TOC1"/>
            <w:tabs>
              <w:tab w:val="right" w:leader="dot" w:pos="9016"/>
            </w:tabs>
            <w:rPr>
              <w:del w:id="178" w:author="Robert Clark" w:date="2020-05-15T17:55:00Z"/>
              <w:rFonts w:eastAsiaTheme="minorEastAsia"/>
              <w:noProof/>
              <w:lang w:eastAsia="en-GB"/>
            </w:rPr>
          </w:pPr>
          <w:del w:id="179" w:author="Robert Clark" w:date="2020-05-15T17:55:00Z">
            <w:r w:rsidRPr="00CE5CC7" w:rsidDel="00CE5CC7">
              <w:rPr>
                <w:noProof/>
                <w:rPrChange w:id="180" w:author="Robert Clark" w:date="2020-05-15T17:55:00Z">
                  <w:rPr>
                    <w:rStyle w:val="Hyperlink"/>
                    <w:noProof/>
                  </w:rPr>
                </w:rPrChange>
              </w:rPr>
              <w:delText>Chapter 1: Introduction</w:delText>
            </w:r>
            <w:r w:rsidDel="00CE5CC7">
              <w:rPr>
                <w:noProof/>
                <w:webHidden/>
              </w:rPr>
              <w:tab/>
              <w:delText>7</w:delText>
            </w:r>
          </w:del>
        </w:p>
        <w:p w14:paraId="4B405F7C" w14:textId="44FCC53F" w:rsidR="000452EA" w:rsidDel="00CE5CC7" w:rsidRDefault="000452EA">
          <w:pPr>
            <w:pStyle w:val="TOC2"/>
            <w:tabs>
              <w:tab w:val="left" w:pos="880"/>
              <w:tab w:val="right" w:leader="dot" w:pos="9016"/>
            </w:tabs>
            <w:rPr>
              <w:del w:id="181" w:author="Robert Clark" w:date="2020-05-15T17:55:00Z"/>
              <w:rFonts w:eastAsiaTheme="minorEastAsia"/>
              <w:noProof/>
              <w:lang w:eastAsia="en-GB"/>
            </w:rPr>
          </w:pPr>
          <w:del w:id="182" w:author="Robert Clark" w:date="2020-05-15T17:55:00Z">
            <w:r w:rsidRPr="00CE5CC7" w:rsidDel="00CE5CC7">
              <w:rPr>
                <w:noProof/>
                <w:rPrChange w:id="183" w:author="Robert Clark" w:date="2020-05-15T17:55:00Z">
                  <w:rPr>
                    <w:rStyle w:val="Hyperlink"/>
                    <w:noProof/>
                  </w:rPr>
                </w:rPrChange>
              </w:rPr>
              <w:delText>1.1.</w:delText>
            </w:r>
            <w:r w:rsidDel="00CE5CC7">
              <w:rPr>
                <w:rFonts w:eastAsiaTheme="minorEastAsia"/>
                <w:noProof/>
                <w:lang w:eastAsia="en-GB"/>
              </w:rPr>
              <w:tab/>
            </w:r>
            <w:r w:rsidRPr="00CE5CC7" w:rsidDel="00CE5CC7">
              <w:rPr>
                <w:noProof/>
                <w:rPrChange w:id="184" w:author="Robert Clark" w:date="2020-05-15T17:55:00Z">
                  <w:rPr>
                    <w:rStyle w:val="Hyperlink"/>
                    <w:noProof/>
                  </w:rPr>
                </w:rPrChange>
              </w:rPr>
              <w:delText>Canine Elbow Dysplasia</w:delText>
            </w:r>
            <w:r w:rsidDel="00CE5CC7">
              <w:rPr>
                <w:noProof/>
                <w:webHidden/>
              </w:rPr>
              <w:tab/>
              <w:delText>7</w:delText>
            </w:r>
          </w:del>
        </w:p>
        <w:p w14:paraId="7F9BEBAA" w14:textId="3121422B" w:rsidR="000452EA" w:rsidDel="00CE5CC7" w:rsidRDefault="000452EA">
          <w:pPr>
            <w:pStyle w:val="TOC2"/>
            <w:tabs>
              <w:tab w:val="left" w:pos="880"/>
              <w:tab w:val="right" w:leader="dot" w:pos="9016"/>
            </w:tabs>
            <w:rPr>
              <w:del w:id="185" w:author="Robert Clark" w:date="2020-05-15T17:55:00Z"/>
              <w:rFonts w:eastAsiaTheme="minorEastAsia"/>
              <w:noProof/>
              <w:lang w:eastAsia="en-GB"/>
            </w:rPr>
          </w:pPr>
          <w:del w:id="186" w:author="Robert Clark" w:date="2020-05-15T17:55:00Z">
            <w:r w:rsidRPr="00CE5CC7" w:rsidDel="00CE5CC7">
              <w:rPr>
                <w:noProof/>
                <w:rPrChange w:id="187" w:author="Robert Clark" w:date="2020-05-15T17:55:00Z">
                  <w:rPr>
                    <w:rStyle w:val="Hyperlink"/>
                    <w:noProof/>
                  </w:rPr>
                </w:rPrChange>
              </w:rPr>
              <w:delText>1.2.</w:delText>
            </w:r>
            <w:r w:rsidDel="00CE5CC7">
              <w:rPr>
                <w:rFonts w:eastAsiaTheme="minorEastAsia"/>
                <w:noProof/>
                <w:lang w:eastAsia="en-GB"/>
              </w:rPr>
              <w:tab/>
            </w:r>
            <w:r w:rsidRPr="00CE5CC7" w:rsidDel="00CE5CC7">
              <w:rPr>
                <w:noProof/>
                <w:rPrChange w:id="188" w:author="Robert Clark" w:date="2020-05-15T17:55:00Z">
                  <w:rPr>
                    <w:rStyle w:val="Hyperlink"/>
                    <w:noProof/>
                  </w:rPr>
                </w:rPrChange>
              </w:rPr>
              <w:delText>Canine Chiari-Like Malformation</w:delText>
            </w:r>
            <w:r w:rsidDel="00CE5CC7">
              <w:rPr>
                <w:noProof/>
                <w:webHidden/>
              </w:rPr>
              <w:tab/>
              <w:delText>7</w:delText>
            </w:r>
          </w:del>
        </w:p>
        <w:p w14:paraId="1BACCDE0" w14:textId="3F6E168F" w:rsidR="000452EA" w:rsidDel="00CE5CC7" w:rsidRDefault="000452EA">
          <w:pPr>
            <w:pStyle w:val="TOC2"/>
            <w:tabs>
              <w:tab w:val="left" w:pos="880"/>
              <w:tab w:val="right" w:leader="dot" w:pos="9016"/>
            </w:tabs>
            <w:rPr>
              <w:del w:id="189" w:author="Robert Clark" w:date="2020-05-15T17:55:00Z"/>
              <w:rFonts w:eastAsiaTheme="minorEastAsia"/>
              <w:noProof/>
              <w:lang w:eastAsia="en-GB"/>
            </w:rPr>
          </w:pPr>
          <w:del w:id="190" w:author="Robert Clark" w:date="2020-05-15T17:55:00Z">
            <w:r w:rsidRPr="00CE5CC7" w:rsidDel="00CE5CC7">
              <w:rPr>
                <w:noProof/>
                <w:rPrChange w:id="191" w:author="Robert Clark" w:date="2020-05-15T17:55:00Z">
                  <w:rPr>
                    <w:rStyle w:val="Hyperlink"/>
                    <w:noProof/>
                  </w:rPr>
                </w:rPrChange>
              </w:rPr>
              <w:delText>1.3.</w:delText>
            </w:r>
            <w:r w:rsidDel="00CE5CC7">
              <w:rPr>
                <w:rFonts w:eastAsiaTheme="minorEastAsia"/>
                <w:noProof/>
                <w:lang w:eastAsia="en-GB"/>
              </w:rPr>
              <w:tab/>
            </w:r>
            <w:r w:rsidRPr="00CE5CC7" w:rsidDel="00CE5CC7">
              <w:rPr>
                <w:noProof/>
                <w:rPrChange w:id="192" w:author="Robert Clark" w:date="2020-05-15T17:55:00Z">
                  <w:rPr>
                    <w:rStyle w:val="Hyperlink"/>
                    <w:noProof/>
                  </w:rPr>
                </w:rPrChange>
              </w:rPr>
              <w:delText>Current Approaches to Diagnosis and Treatment of Canine Elbow Dysplasia</w:delText>
            </w:r>
            <w:r w:rsidDel="00CE5CC7">
              <w:rPr>
                <w:noProof/>
                <w:webHidden/>
              </w:rPr>
              <w:tab/>
              <w:delText>8</w:delText>
            </w:r>
          </w:del>
        </w:p>
        <w:p w14:paraId="4F62BA41" w14:textId="0A3E5823" w:rsidR="000452EA" w:rsidDel="00CE5CC7" w:rsidRDefault="000452EA">
          <w:pPr>
            <w:pStyle w:val="TOC2"/>
            <w:tabs>
              <w:tab w:val="left" w:pos="880"/>
              <w:tab w:val="right" w:leader="dot" w:pos="9016"/>
            </w:tabs>
            <w:rPr>
              <w:del w:id="193" w:author="Robert Clark" w:date="2020-05-15T17:55:00Z"/>
              <w:rFonts w:eastAsiaTheme="minorEastAsia"/>
              <w:noProof/>
              <w:lang w:eastAsia="en-GB"/>
            </w:rPr>
          </w:pPr>
          <w:del w:id="194" w:author="Robert Clark" w:date="2020-05-15T17:55:00Z">
            <w:r w:rsidRPr="00CE5CC7" w:rsidDel="00CE5CC7">
              <w:rPr>
                <w:noProof/>
                <w:rPrChange w:id="195" w:author="Robert Clark" w:date="2020-05-15T17:55:00Z">
                  <w:rPr>
                    <w:rStyle w:val="Hyperlink"/>
                    <w:noProof/>
                  </w:rPr>
                </w:rPrChange>
              </w:rPr>
              <w:delText>1.4.</w:delText>
            </w:r>
            <w:r w:rsidDel="00CE5CC7">
              <w:rPr>
                <w:rFonts w:eastAsiaTheme="minorEastAsia"/>
                <w:noProof/>
                <w:lang w:eastAsia="en-GB"/>
              </w:rPr>
              <w:tab/>
            </w:r>
            <w:r w:rsidRPr="00CE5CC7" w:rsidDel="00CE5CC7">
              <w:rPr>
                <w:noProof/>
                <w:rPrChange w:id="196" w:author="Robert Clark" w:date="2020-05-15T17:55:00Z">
                  <w:rPr>
                    <w:rStyle w:val="Hyperlink"/>
                    <w:noProof/>
                  </w:rPr>
                </w:rPrChange>
              </w:rPr>
              <w:delText>Current Approaches to Diagnosis and Treatment of Canine Chiari-Like Malformation</w:delText>
            </w:r>
            <w:r w:rsidDel="00CE5CC7">
              <w:rPr>
                <w:noProof/>
                <w:webHidden/>
              </w:rPr>
              <w:tab/>
              <w:delText>9</w:delText>
            </w:r>
          </w:del>
        </w:p>
        <w:p w14:paraId="19902C14" w14:textId="46F2A015" w:rsidR="000452EA" w:rsidDel="00CE5CC7" w:rsidRDefault="000452EA">
          <w:pPr>
            <w:pStyle w:val="TOC2"/>
            <w:tabs>
              <w:tab w:val="left" w:pos="880"/>
              <w:tab w:val="right" w:leader="dot" w:pos="9016"/>
            </w:tabs>
            <w:rPr>
              <w:del w:id="197" w:author="Robert Clark" w:date="2020-05-15T17:55:00Z"/>
              <w:rFonts w:eastAsiaTheme="minorEastAsia"/>
              <w:noProof/>
              <w:lang w:eastAsia="en-GB"/>
            </w:rPr>
          </w:pPr>
          <w:del w:id="198" w:author="Robert Clark" w:date="2020-05-15T17:55:00Z">
            <w:r w:rsidRPr="00CE5CC7" w:rsidDel="00CE5CC7">
              <w:rPr>
                <w:noProof/>
                <w:rPrChange w:id="199" w:author="Robert Clark" w:date="2020-05-15T17:55:00Z">
                  <w:rPr>
                    <w:rStyle w:val="Hyperlink"/>
                    <w:noProof/>
                  </w:rPr>
                </w:rPrChange>
              </w:rPr>
              <w:delText>1.5.</w:delText>
            </w:r>
            <w:r w:rsidDel="00CE5CC7">
              <w:rPr>
                <w:rFonts w:eastAsiaTheme="minorEastAsia"/>
                <w:noProof/>
                <w:lang w:eastAsia="en-GB"/>
              </w:rPr>
              <w:tab/>
            </w:r>
            <w:r w:rsidRPr="00CE5CC7" w:rsidDel="00CE5CC7">
              <w:rPr>
                <w:noProof/>
                <w:rPrChange w:id="200" w:author="Robert Clark" w:date="2020-05-15T17:55:00Z">
                  <w:rPr>
                    <w:rStyle w:val="Hyperlink"/>
                    <w:noProof/>
                  </w:rPr>
                </w:rPrChange>
              </w:rPr>
              <w:delText>X-Ray Computerised Tomography</w:delText>
            </w:r>
            <w:r w:rsidDel="00CE5CC7">
              <w:rPr>
                <w:noProof/>
                <w:webHidden/>
              </w:rPr>
              <w:tab/>
              <w:delText>10</w:delText>
            </w:r>
          </w:del>
        </w:p>
        <w:p w14:paraId="4AF7B449" w14:textId="1EA09F6B" w:rsidR="000452EA" w:rsidDel="00CE5CC7" w:rsidRDefault="000452EA">
          <w:pPr>
            <w:pStyle w:val="TOC2"/>
            <w:tabs>
              <w:tab w:val="left" w:pos="880"/>
              <w:tab w:val="right" w:leader="dot" w:pos="9016"/>
            </w:tabs>
            <w:rPr>
              <w:del w:id="201" w:author="Robert Clark" w:date="2020-05-15T17:55:00Z"/>
              <w:rFonts w:eastAsiaTheme="minorEastAsia"/>
              <w:noProof/>
              <w:lang w:eastAsia="en-GB"/>
            </w:rPr>
          </w:pPr>
          <w:del w:id="202" w:author="Robert Clark" w:date="2020-05-15T17:55:00Z">
            <w:r w:rsidRPr="00CE5CC7" w:rsidDel="00CE5CC7">
              <w:rPr>
                <w:noProof/>
                <w:rPrChange w:id="203" w:author="Robert Clark" w:date="2020-05-15T17:55:00Z">
                  <w:rPr>
                    <w:rStyle w:val="Hyperlink"/>
                    <w:noProof/>
                  </w:rPr>
                </w:rPrChange>
              </w:rPr>
              <w:delText>1.6.</w:delText>
            </w:r>
            <w:r w:rsidDel="00CE5CC7">
              <w:rPr>
                <w:rFonts w:eastAsiaTheme="minorEastAsia"/>
                <w:noProof/>
                <w:lang w:eastAsia="en-GB"/>
              </w:rPr>
              <w:tab/>
            </w:r>
            <w:r w:rsidRPr="00CE5CC7" w:rsidDel="00CE5CC7">
              <w:rPr>
                <w:noProof/>
                <w:rPrChange w:id="204" w:author="Robert Clark" w:date="2020-05-15T17:55:00Z">
                  <w:rPr>
                    <w:rStyle w:val="Hyperlink"/>
                    <w:noProof/>
                  </w:rPr>
                </w:rPrChange>
              </w:rPr>
              <w:delText>Magnetic Resonance Imagery (MRI)</w:delText>
            </w:r>
            <w:r w:rsidDel="00CE5CC7">
              <w:rPr>
                <w:noProof/>
                <w:webHidden/>
              </w:rPr>
              <w:tab/>
              <w:delText>10</w:delText>
            </w:r>
          </w:del>
        </w:p>
        <w:p w14:paraId="1BCC3721" w14:textId="4E7B2711" w:rsidR="000452EA" w:rsidDel="00CE5CC7" w:rsidRDefault="000452EA">
          <w:pPr>
            <w:pStyle w:val="TOC2"/>
            <w:tabs>
              <w:tab w:val="left" w:pos="880"/>
              <w:tab w:val="right" w:leader="dot" w:pos="9016"/>
            </w:tabs>
            <w:rPr>
              <w:del w:id="205" w:author="Robert Clark" w:date="2020-05-15T17:55:00Z"/>
              <w:rFonts w:eastAsiaTheme="minorEastAsia"/>
              <w:noProof/>
              <w:lang w:eastAsia="en-GB"/>
            </w:rPr>
          </w:pPr>
          <w:del w:id="206" w:author="Robert Clark" w:date="2020-05-15T17:55:00Z">
            <w:r w:rsidRPr="00CE5CC7" w:rsidDel="00CE5CC7">
              <w:rPr>
                <w:noProof/>
                <w:rPrChange w:id="207" w:author="Robert Clark" w:date="2020-05-15T17:55:00Z">
                  <w:rPr>
                    <w:rStyle w:val="Hyperlink"/>
                    <w:noProof/>
                  </w:rPr>
                </w:rPrChange>
              </w:rPr>
              <w:delText>1.7.</w:delText>
            </w:r>
            <w:r w:rsidDel="00CE5CC7">
              <w:rPr>
                <w:rFonts w:eastAsiaTheme="minorEastAsia"/>
                <w:noProof/>
                <w:lang w:eastAsia="en-GB"/>
              </w:rPr>
              <w:tab/>
            </w:r>
            <w:r w:rsidRPr="00CE5CC7" w:rsidDel="00CE5CC7">
              <w:rPr>
                <w:noProof/>
                <w:rPrChange w:id="208" w:author="Robert Clark" w:date="2020-05-15T17:55:00Z">
                  <w:rPr>
                    <w:rStyle w:val="Hyperlink"/>
                    <w:noProof/>
                  </w:rPr>
                </w:rPrChange>
              </w:rPr>
              <w:delText>Aims and Objectives</w:delText>
            </w:r>
            <w:r w:rsidDel="00CE5CC7">
              <w:rPr>
                <w:noProof/>
                <w:webHidden/>
              </w:rPr>
              <w:tab/>
              <w:delText>11</w:delText>
            </w:r>
          </w:del>
        </w:p>
        <w:p w14:paraId="046BA1F7" w14:textId="08027930" w:rsidR="000452EA" w:rsidDel="00CE5CC7" w:rsidRDefault="000452EA">
          <w:pPr>
            <w:pStyle w:val="TOC1"/>
            <w:tabs>
              <w:tab w:val="right" w:leader="dot" w:pos="9016"/>
            </w:tabs>
            <w:rPr>
              <w:del w:id="209" w:author="Robert Clark" w:date="2020-05-15T17:55:00Z"/>
              <w:rFonts w:eastAsiaTheme="minorEastAsia"/>
              <w:noProof/>
              <w:lang w:eastAsia="en-GB"/>
            </w:rPr>
          </w:pPr>
          <w:del w:id="210" w:author="Robert Clark" w:date="2020-05-15T17:55:00Z">
            <w:r w:rsidRPr="00CE5CC7" w:rsidDel="00CE5CC7">
              <w:rPr>
                <w:noProof/>
                <w:rPrChange w:id="211" w:author="Robert Clark" w:date="2020-05-15T17:55:00Z">
                  <w:rPr>
                    <w:rStyle w:val="Hyperlink"/>
                    <w:noProof/>
                  </w:rPr>
                </w:rPrChange>
              </w:rPr>
              <w:delText>Chapter 2: Literature Review</w:delText>
            </w:r>
            <w:r w:rsidDel="00CE5CC7">
              <w:rPr>
                <w:noProof/>
                <w:webHidden/>
              </w:rPr>
              <w:tab/>
              <w:delText>12</w:delText>
            </w:r>
          </w:del>
        </w:p>
        <w:p w14:paraId="30314451" w14:textId="2561DBCA" w:rsidR="000452EA" w:rsidDel="00CE5CC7" w:rsidRDefault="000452EA">
          <w:pPr>
            <w:pStyle w:val="TOC2"/>
            <w:tabs>
              <w:tab w:val="left" w:pos="880"/>
              <w:tab w:val="right" w:leader="dot" w:pos="9016"/>
            </w:tabs>
            <w:rPr>
              <w:del w:id="212" w:author="Robert Clark" w:date="2020-05-15T17:55:00Z"/>
              <w:rFonts w:eastAsiaTheme="minorEastAsia"/>
              <w:noProof/>
              <w:lang w:eastAsia="en-GB"/>
            </w:rPr>
          </w:pPr>
          <w:del w:id="213" w:author="Robert Clark" w:date="2020-05-15T17:55:00Z">
            <w:r w:rsidRPr="00CE5CC7" w:rsidDel="00CE5CC7">
              <w:rPr>
                <w:noProof/>
                <w:rPrChange w:id="214" w:author="Robert Clark" w:date="2020-05-15T17:55:00Z">
                  <w:rPr>
                    <w:rStyle w:val="Hyperlink"/>
                    <w:noProof/>
                  </w:rPr>
                </w:rPrChange>
              </w:rPr>
              <w:delText>2.1.</w:delText>
            </w:r>
            <w:r w:rsidDel="00CE5CC7">
              <w:rPr>
                <w:rFonts w:eastAsiaTheme="minorEastAsia"/>
                <w:noProof/>
                <w:lang w:eastAsia="en-GB"/>
              </w:rPr>
              <w:tab/>
            </w:r>
            <w:r w:rsidRPr="00CE5CC7" w:rsidDel="00CE5CC7">
              <w:rPr>
                <w:noProof/>
                <w:rPrChange w:id="215" w:author="Robert Clark" w:date="2020-05-15T17:55:00Z">
                  <w:rPr>
                    <w:rStyle w:val="Hyperlink"/>
                    <w:noProof/>
                  </w:rPr>
                </w:rPrChange>
              </w:rPr>
              <w:delText>Prior Analysis Work on Canine Elbow Dysplasia</w:delText>
            </w:r>
            <w:r w:rsidDel="00CE5CC7">
              <w:rPr>
                <w:noProof/>
                <w:webHidden/>
              </w:rPr>
              <w:tab/>
              <w:delText>12</w:delText>
            </w:r>
          </w:del>
        </w:p>
        <w:p w14:paraId="6D16AB1E" w14:textId="0F0F1BB3" w:rsidR="000452EA" w:rsidDel="00CE5CC7" w:rsidRDefault="000452EA">
          <w:pPr>
            <w:pStyle w:val="TOC2"/>
            <w:tabs>
              <w:tab w:val="left" w:pos="880"/>
              <w:tab w:val="right" w:leader="dot" w:pos="9016"/>
            </w:tabs>
            <w:rPr>
              <w:del w:id="216" w:author="Robert Clark" w:date="2020-05-15T17:55:00Z"/>
              <w:rFonts w:eastAsiaTheme="minorEastAsia"/>
              <w:noProof/>
              <w:lang w:eastAsia="en-GB"/>
            </w:rPr>
          </w:pPr>
          <w:del w:id="217" w:author="Robert Clark" w:date="2020-05-15T17:55:00Z">
            <w:r w:rsidRPr="00CE5CC7" w:rsidDel="00CE5CC7">
              <w:rPr>
                <w:noProof/>
                <w:rPrChange w:id="218" w:author="Robert Clark" w:date="2020-05-15T17:55:00Z">
                  <w:rPr>
                    <w:rStyle w:val="Hyperlink"/>
                    <w:noProof/>
                  </w:rPr>
                </w:rPrChange>
              </w:rPr>
              <w:delText>2.2.</w:delText>
            </w:r>
            <w:r w:rsidDel="00CE5CC7">
              <w:rPr>
                <w:rFonts w:eastAsiaTheme="minorEastAsia"/>
                <w:noProof/>
                <w:lang w:eastAsia="en-GB"/>
              </w:rPr>
              <w:tab/>
            </w:r>
            <w:r w:rsidRPr="00CE5CC7" w:rsidDel="00CE5CC7">
              <w:rPr>
                <w:noProof/>
                <w:rPrChange w:id="219" w:author="Robert Clark" w:date="2020-05-15T17:55:00Z">
                  <w:rPr>
                    <w:rStyle w:val="Hyperlink"/>
                    <w:noProof/>
                  </w:rPr>
                </w:rPrChange>
              </w:rPr>
              <w:delText>Prior Analysis Work on Canine Chiari-Like Malformation</w:delText>
            </w:r>
            <w:r w:rsidDel="00CE5CC7">
              <w:rPr>
                <w:noProof/>
                <w:webHidden/>
              </w:rPr>
              <w:tab/>
              <w:delText>12</w:delText>
            </w:r>
          </w:del>
        </w:p>
        <w:p w14:paraId="19AF99FB" w14:textId="6F9FFC64" w:rsidR="000452EA" w:rsidDel="00CE5CC7" w:rsidRDefault="000452EA">
          <w:pPr>
            <w:pStyle w:val="TOC2"/>
            <w:tabs>
              <w:tab w:val="left" w:pos="880"/>
              <w:tab w:val="right" w:leader="dot" w:pos="9016"/>
            </w:tabs>
            <w:rPr>
              <w:del w:id="220" w:author="Robert Clark" w:date="2020-05-15T17:55:00Z"/>
              <w:rFonts w:eastAsiaTheme="minorEastAsia"/>
              <w:noProof/>
              <w:lang w:eastAsia="en-GB"/>
            </w:rPr>
          </w:pPr>
          <w:del w:id="221" w:author="Robert Clark" w:date="2020-05-15T17:55:00Z">
            <w:r w:rsidRPr="00CE5CC7" w:rsidDel="00CE5CC7">
              <w:rPr>
                <w:noProof/>
                <w:rPrChange w:id="222" w:author="Robert Clark" w:date="2020-05-15T17:55:00Z">
                  <w:rPr>
                    <w:rStyle w:val="Hyperlink"/>
                    <w:noProof/>
                  </w:rPr>
                </w:rPrChange>
              </w:rPr>
              <w:delText>2.3.</w:delText>
            </w:r>
            <w:r w:rsidDel="00CE5CC7">
              <w:rPr>
                <w:rFonts w:eastAsiaTheme="minorEastAsia"/>
                <w:noProof/>
                <w:lang w:eastAsia="en-GB"/>
              </w:rPr>
              <w:tab/>
            </w:r>
            <w:r w:rsidRPr="00CE5CC7" w:rsidDel="00CE5CC7">
              <w:rPr>
                <w:noProof/>
                <w:rPrChange w:id="223" w:author="Robert Clark" w:date="2020-05-15T17:55:00Z">
                  <w:rPr>
                    <w:rStyle w:val="Hyperlink"/>
                    <w:noProof/>
                  </w:rPr>
                </w:rPrChange>
              </w:rPr>
              <w:delText>Machine Learning as a Diagnosis Aid for CLM</w:delText>
            </w:r>
            <w:r w:rsidDel="00CE5CC7">
              <w:rPr>
                <w:noProof/>
                <w:webHidden/>
              </w:rPr>
              <w:tab/>
              <w:delText>13</w:delText>
            </w:r>
          </w:del>
        </w:p>
        <w:p w14:paraId="00B3043C" w14:textId="774F08C3" w:rsidR="000452EA" w:rsidDel="00CE5CC7" w:rsidRDefault="000452EA">
          <w:pPr>
            <w:pStyle w:val="TOC2"/>
            <w:tabs>
              <w:tab w:val="left" w:pos="880"/>
              <w:tab w:val="right" w:leader="dot" w:pos="9016"/>
            </w:tabs>
            <w:rPr>
              <w:del w:id="224" w:author="Robert Clark" w:date="2020-05-15T17:55:00Z"/>
              <w:rFonts w:eastAsiaTheme="minorEastAsia"/>
              <w:noProof/>
              <w:lang w:eastAsia="en-GB"/>
            </w:rPr>
          </w:pPr>
          <w:del w:id="225" w:author="Robert Clark" w:date="2020-05-15T17:55:00Z">
            <w:r w:rsidRPr="00CE5CC7" w:rsidDel="00CE5CC7">
              <w:rPr>
                <w:noProof/>
                <w:rPrChange w:id="226" w:author="Robert Clark" w:date="2020-05-15T17:55:00Z">
                  <w:rPr>
                    <w:rStyle w:val="Hyperlink"/>
                    <w:noProof/>
                  </w:rPr>
                </w:rPrChange>
              </w:rPr>
              <w:delText>3.4.</w:delText>
            </w:r>
            <w:r w:rsidDel="00CE5CC7">
              <w:rPr>
                <w:rFonts w:eastAsiaTheme="minorEastAsia"/>
                <w:noProof/>
                <w:lang w:eastAsia="en-GB"/>
              </w:rPr>
              <w:tab/>
            </w:r>
            <w:r w:rsidRPr="00CE5CC7" w:rsidDel="00CE5CC7">
              <w:rPr>
                <w:noProof/>
                <w:rPrChange w:id="227" w:author="Robert Clark" w:date="2020-05-15T17:55:00Z">
                  <w:rPr>
                    <w:rStyle w:val="Hyperlink"/>
                    <w:noProof/>
                  </w:rPr>
                </w:rPrChange>
              </w:rPr>
              <w:delText>Machine Learning as a Diagnosis Aid for Other Conditions</w:delText>
            </w:r>
            <w:r w:rsidDel="00CE5CC7">
              <w:rPr>
                <w:noProof/>
                <w:webHidden/>
              </w:rPr>
              <w:tab/>
              <w:delText>14</w:delText>
            </w:r>
          </w:del>
        </w:p>
        <w:p w14:paraId="6EB6214D" w14:textId="3A90EDAA" w:rsidR="000452EA" w:rsidDel="00CE5CC7" w:rsidRDefault="000452EA">
          <w:pPr>
            <w:pStyle w:val="TOC2"/>
            <w:tabs>
              <w:tab w:val="left" w:pos="880"/>
              <w:tab w:val="right" w:leader="dot" w:pos="9016"/>
            </w:tabs>
            <w:rPr>
              <w:del w:id="228" w:author="Robert Clark" w:date="2020-05-15T17:55:00Z"/>
              <w:rFonts w:eastAsiaTheme="minorEastAsia"/>
              <w:noProof/>
              <w:lang w:eastAsia="en-GB"/>
            </w:rPr>
          </w:pPr>
          <w:del w:id="229" w:author="Robert Clark" w:date="2020-05-15T17:55:00Z">
            <w:r w:rsidRPr="00CE5CC7" w:rsidDel="00CE5CC7">
              <w:rPr>
                <w:noProof/>
                <w:rPrChange w:id="230" w:author="Robert Clark" w:date="2020-05-15T17:55:00Z">
                  <w:rPr>
                    <w:rStyle w:val="Hyperlink"/>
                    <w:noProof/>
                  </w:rPr>
                </w:rPrChange>
              </w:rPr>
              <w:delText>3.5.</w:delText>
            </w:r>
            <w:r w:rsidDel="00CE5CC7">
              <w:rPr>
                <w:rFonts w:eastAsiaTheme="minorEastAsia"/>
                <w:noProof/>
                <w:lang w:eastAsia="en-GB"/>
              </w:rPr>
              <w:tab/>
            </w:r>
            <w:r w:rsidRPr="00CE5CC7" w:rsidDel="00CE5CC7">
              <w:rPr>
                <w:noProof/>
                <w:rPrChange w:id="231" w:author="Robert Clark" w:date="2020-05-15T17:55:00Z">
                  <w:rPr>
                    <w:rStyle w:val="Hyperlink"/>
                    <w:noProof/>
                  </w:rPr>
                </w:rPrChange>
              </w:rPr>
              <w:delText>Summary</w:delText>
            </w:r>
            <w:r w:rsidDel="00CE5CC7">
              <w:rPr>
                <w:noProof/>
                <w:webHidden/>
              </w:rPr>
              <w:tab/>
              <w:delText>15</w:delText>
            </w:r>
          </w:del>
        </w:p>
        <w:p w14:paraId="5C2866F5" w14:textId="6E6C8DEB" w:rsidR="000452EA" w:rsidDel="00CE5CC7" w:rsidRDefault="000452EA">
          <w:pPr>
            <w:pStyle w:val="TOC1"/>
            <w:tabs>
              <w:tab w:val="right" w:leader="dot" w:pos="9016"/>
            </w:tabs>
            <w:rPr>
              <w:del w:id="232" w:author="Robert Clark" w:date="2020-05-15T17:55:00Z"/>
              <w:rFonts w:eastAsiaTheme="minorEastAsia"/>
              <w:noProof/>
              <w:lang w:eastAsia="en-GB"/>
            </w:rPr>
          </w:pPr>
          <w:del w:id="233" w:author="Robert Clark" w:date="2020-05-15T17:55:00Z">
            <w:r w:rsidRPr="00CE5CC7" w:rsidDel="00CE5CC7">
              <w:rPr>
                <w:noProof/>
                <w:rPrChange w:id="234" w:author="Robert Clark" w:date="2020-05-15T17:55:00Z">
                  <w:rPr>
                    <w:rStyle w:val="Hyperlink"/>
                    <w:noProof/>
                  </w:rPr>
                </w:rPrChange>
              </w:rPr>
              <w:delText>Chapter 3: Preliminary work for investigation into Canine Elbow Dysplasia</w:delText>
            </w:r>
            <w:r w:rsidDel="00CE5CC7">
              <w:rPr>
                <w:noProof/>
                <w:webHidden/>
              </w:rPr>
              <w:tab/>
              <w:delText>16</w:delText>
            </w:r>
          </w:del>
        </w:p>
        <w:p w14:paraId="15029E3F" w14:textId="3B666BE3" w:rsidR="000452EA" w:rsidDel="00CE5CC7" w:rsidRDefault="000452EA">
          <w:pPr>
            <w:pStyle w:val="TOC2"/>
            <w:tabs>
              <w:tab w:val="left" w:pos="880"/>
              <w:tab w:val="right" w:leader="dot" w:pos="9016"/>
            </w:tabs>
            <w:rPr>
              <w:del w:id="235" w:author="Robert Clark" w:date="2020-05-15T17:55:00Z"/>
              <w:rFonts w:eastAsiaTheme="minorEastAsia"/>
              <w:noProof/>
              <w:lang w:eastAsia="en-GB"/>
            </w:rPr>
          </w:pPr>
          <w:del w:id="236" w:author="Robert Clark" w:date="2020-05-15T17:55:00Z">
            <w:r w:rsidRPr="00CE5CC7" w:rsidDel="00CE5CC7">
              <w:rPr>
                <w:rFonts w:eastAsia="Calibri"/>
                <w:noProof/>
                <w:rPrChange w:id="237" w:author="Robert Clark" w:date="2020-05-15T17:55:00Z">
                  <w:rPr>
                    <w:rStyle w:val="Hyperlink"/>
                    <w:rFonts w:eastAsia="Calibri"/>
                    <w:noProof/>
                  </w:rPr>
                </w:rPrChange>
              </w:rPr>
              <w:delText>3.1.</w:delText>
            </w:r>
            <w:r w:rsidDel="00CE5CC7">
              <w:rPr>
                <w:rFonts w:eastAsiaTheme="minorEastAsia"/>
                <w:noProof/>
                <w:lang w:eastAsia="en-GB"/>
              </w:rPr>
              <w:tab/>
            </w:r>
            <w:r w:rsidRPr="00CE5CC7" w:rsidDel="00CE5CC7">
              <w:rPr>
                <w:rFonts w:eastAsia="Calibri"/>
                <w:noProof/>
                <w:rPrChange w:id="238" w:author="Robert Clark" w:date="2020-05-15T17:55:00Z">
                  <w:rPr>
                    <w:rStyle w:val="Hyperlink"/>
                    <w:rFonts w:eastAsia="Calibri"/>
                    <w:noProof/>
                  </w:rPr>
                </w:rPrChange>
              </w:rPr>
              <w:delText>Data Description</w:delText>
            </w:r>
            <w:r w:rsidDel="00CE5CC7">
              <w:rPr>
                <w:noProof/>
                <w:webHidden/>
              </w:rPr>
              <w:tab/>
              <w:delText>16</w:delText>
            </w:r>
          </w:del>
        </w:p>
        <w:p w14:paraId="207D972D" w14:textId="3EEBBB8F" w:rsidR="000452EA" w:rsidDel="00CE5CC7" w:rsidRDefault="000452EA">
          <w:pPr>
            <w:pStyle w:val="TOC2"/>
            <w:tabs>
              <w:tab w:val="left" w:pos="880"/>
              <w:tab w:val="right" w:leader="dot" w:pos="9016"/>
            </w:tabs>
            <w:rPr>
              <w:del w:id="239" w:author="Robert Clark" w:date="2020-05-15T17:55:00Z"/>
              <w:rFonts w:eastAsiaTheme="minorEastAsia"/>
              <w:noProof/>
              <w:lang w:eastAsia="en-GB"/>
            </w:rPr>
          </w:pPr>
          <w:del w:id="240" w:author="Robert Clark" w:date="2020-05-15T17:55:00Z">
            <w:r w:rsidRPr="00CE5CC7" w:rsidDel="00CE5CC7">
              <w:rPr>
                <w:rFonts w:eastAsia="Calibri"/>
                <w:noProof/>
                <w:rPrChange w:id="241" w:author="Robert Clark" w:date="2020-05-15T17:55:00Z">
                  <w:rPr>
                    <w:rStyle w:val="Hyperlink"/>
                    <w:rFonts w:eastAsia="Calibri"/>
                    <w:noProof/>
                  </w:rPr>
                </w:rPrChange>
              </w:rPr>
              <w:delText>3.2.</w:delText>
            </w:r>
            <w:r w:rsidDel="00CE5CC7">
              <w:rPr>
                <w:rFonts w:eastAsiaTheme="minorEastAsia"/>
                <w:noProof/>
                <w:lang w:eastAsia="en-GB"/>
              </w:rPr>
              <w:tab/>
            </w:r>
            <w:r w:rsidRPr="00CE5CC7" w:rsidDel="00CE5CC7">
              <w:rPr>
                <w:rFonts w:eastAsia="Calibri"/>
                <w:noProof/>
                <w:rPrChange w:id="242" w:author="Robert Clark" w:date="2020-05-15T17:55:00Z">
                  <w:rPr>
                    <w:rStyle w:val="Hyperlink"/>
                    <w:rFonts w:eastAsia="Calibri"/>
                    <w:noProof/>
                  </w:rPr>
                </w:rPrChange>
              </w:rPr>
              <w:delText>Data Processing</w:delText>
            </w:r>
            <w:r w:rsidDel="00CE5CC7">
              <w:rPr>
                <w:noProof/>
                <w:webHidden/>
              </w:rPr>
              <w:tab/>
              <w:delText>16</w:delText>
            </w:r>
          </w:del>
        </w:p>
        <w:p w14:paraId="0D1D6D59" w14:textId="0C628CF0" w:rsidR="000452EA" w:rsidDel="00CE5CC7" w:rsidRDefault="000452EA">
          <w:pPr>
            <w:pStyle w:val="TOC3"/>
            <w:tabs>
              <w:tab w:val="left" w:pos="1320"/>
              <w:tab w:val="right" w:leader="dot" w:pos="9016"/>
            </w:tabs>
            <w:rPr>
              <w:del w:id="243" w:author="Robert Clark" w:date="2020-05-15T17:55:00Z"/>
              <w:rFonts w:cstheme="minorBidi"/>
              <w:noProof/>
              <w:lang w:val="en-GB" w:eastAsia="en-GB"/>
            </w:rPr>
          </w:pPr>
          <w:del w:id="244" w:author="Robert Clark" w:date="2020-05-15T17:55:00Z">
            <w:r w:rsidRPr="00CE5CC7" w:rsidDel="00CE5CC7">
              <w:rPr>
                <w:noProof/>
                <w:rPrChange w:id="245" w:author="Robert Clark" w:date="2020-05-15T17:55:00Z">
                  <w:rPr>
                    <w:rStyle w:val="Hyperlink"/>
                    <w:noProof/>
                  </w:rPr>
                </w:rPrChange>
              </w:rPr>
              <w:delText>3.2.1.</w:delText>
            </w:r>
            <w:r w:rsidDel="00CE5CC7">
              <w:rPr>
                <w:rFonts w:cstheme="minorBidi"/>
                <w:noProof/>
                <w:lang w:val="en-GB" w:eastAsia="en-GB"/>
              </w:rPr>
              <w:tab/>
            </w:r>
            <w:r w:rsidRPr="00CE5CC7" w:rsidDel="00CE5CC7">
              <w:rPr>
                <w:noProof/>
                <w:rPrChange w:id="246" w:author="Robert Clark" w:date="2020-05-15T17:55:00Z">
                  <w:rPr>
                    <w:rStyle w:val="Hyperlink"/>
                    <w:noProof/>
                  </w:rPr>
                </w:rPrChange>
              </w:rPr>
              <w:delText>ImageJ</w:delText>
            </w:r>
            <w:r w:rsidDel="00CE5CC7">
              <w:rPr>
                <w:noProof/>
                <w:webHidden/>
              </w:rPr>
              <w:tab/>
              <w:delText>16</w:delText>
            </w:r>
          </w:del>
        </w:p>
        <w:p w14:paraId="3CF89433" w14:textId="0EADFB6E" w:rsidR="000452EA" w:rsidDel="00CE5CC7" w:rsidRDefault="000452EA">
          <w:pPr>
            <w:pStyle w:val="TOC3"/>
            <w:tabs>
              <w:tab w:val="left" w:pos="1320"/>
              <w:tab w:val="right" w:leader="dot" w:pos="9016"/>
            </w:tabs>
            <w:rPr>
              <w:del w:id="247" w:author="Robert Clark" w:date="2020-05-15T17:55:00Z"/>
              <w:rFonts w:cstheme="minorBidi"/>
              <w:noProof/>
              <w:lang w:val="en-GB" w:eastAsia="en-GB"/>
            </w:rPr>
          </w:pPr>
          <w:del w:id="248" w:author="Robert Clark" w:date="2020-05-15T17:55:00Z">
            <w:r w:rsidRPr="00CE5CC7" w:rsidDel="00CE5CC7">
              <w:rPr>
                <w:noProof/>
                <w:rPrChange w:id="249" w:author="Robert Clark" w:date="2020-05-15T17:55:00Z">
                  <w:rPr>
                    <w:rStyle w:val="Hyperlink"/>
                    <w:noProof/>
                  </w:rPr>
                </w:rPrChange>
              </w:rPr>
              <w:delText>3.2.2.</w:delText>
            </w:r>
            <w:r w:rsidDel="00CE5CC7">
              <w:rPr>
                <w:rFonts w:cstheme="minorBidi"/>
                <w:noProof/>
                <w:lang w:val="en-GB" w:eastAsia="en-GB"/>
              </w:rPr>
              <w:tab/>
            </w:r>
            <w:r w:rsidRPr="00CE5CC7" w:rsidDel="00CE5CC7">
              <w:rPr>
                <w:noProof/>
                <w:rPrChange w:id="250" w:author="Robert Clark" w:date="2020-05-15T17:55:00Z">
                  <w:rPr>
                    <w:rStyle w:val="Hyperlink"/>
                    <w:noProof/>
                  </w:rPr>
                </w:rPrChange>
              </w:rPr>
              <w:delText>MATLAB</w:delText>
            </w:r>
            <w:r w:rsidDel="00CE5CC7">
              <w:rPr>
                <w:noProof/>
                <w:webHidden/>
              </w:rPr>
              <w:tab/>
              <w:delText>17</w:delText>
            </w:r>
          </w:del>
        </w:p>
        <w:p w14:paraId="275A2A17" w14:textId="64AE2777" w:rsidR="000452EA" w:rsidDel="00CE5CC7" w:rsidRDefault="000452EA">
          <w:pPr>
            <w:pStyle w:val="TOC2"/>
            <w:tabs>
              <w:tab w:val="left" w:pos="880"/>
              <w:tab w:val="right" w:leader="dot" w:pos="9016"/>
            </w:tabs>
            <w:rPr>
              <w:del w:id="251" w:author="Robert Clark" w:date="2020-05-15T17:55:00Z"/>
              <w:rFonts w:eastAsiaTheme="minorEastAsia"/>
              <w:noProof/>
              <w:lang w:eastAsia="en-GB"/>
            </w:rPr>
          </w:pPr>
          <w:del w:id="252" w:author="Robert Clark" w:date="2020-05-15T17:55:00Z">
            <w:r w:rsidRPr="00CE5CC7" w:rsidDel="00CE5CC7">
              <w:rPr>
                <w:noProof/>
                <w:rPrChange w:id="253" w:author="Robert Clark" w:date="2020-05-15T17:55:00Z">
                  <w:rPr>
                    <w:rStyle w:val="Hyperlink"/>
                    <w:noProof/>
                  </w:rPr>
                </w:rPrChange>
              </w:rPr>
              <w:delText>3.3.</w:delText>
            </w:r>
            <w:r w:rsidDel="00CE5CC7">
              <w:rPr>
                <w:rFonts w:eastAsiaTheme="minorEastAsia"/>
                <w:noProof/>
                <w:lang w:eastAsia="en-GB"/>
              </w:rPr>
              <w:tab/>
            </w:r>
            <w:r w:rsidRPr="00CE5CC7" w:rsidDel="00CE5CC7">
              <w:rPr>
                <w:noProof/>
                <w:rPrChange w:id="254" w:author="Robert Clark" w:date="2020-05-15T17:55:00Z">
                  <w:rPr>
                    <w:rStyle w:val="Hyperlink"/>
                    <w:noProof/>
                  </w:rPr>
                </w:rPrChange>
              </w:rPr>
              <w:delText>Summary</w:delText>
            </w:r>
            <w:r w:rsidDel="00CE5CC7">
              <w:rPr>
                <w:noProof/>
                <w:webHidden/>
              </w:rPr>
              <w:tab/>
              <w:delText>21</w:delText>
            </w:r>
          </w:del>
        </w:p>
        <w:p w14:paraId="490D8BB9" w14:textId="7A31C005" w:rsidR="000452EA" w:rsidDel="00CE5CC7" w:rsidRDefault="000452EA">
          <w:pPr>
            <w:pStyle w:val="TOC1"/>
            <w:tabs>
              <w:tab w:val="right" w:leader="dot" w:pos="9016"/>
            </w:tabs>
            <w:rPr>
              <w:del w:id="255" w:author="Robert Clark" w:date="2020-05-15T17:55:00Z"/>
              <w:rFonts w:eastAsiaTheme="minorEastAsia"/>
              <w:noProof/>
              <w:lang w:eastAsia="en-GB"/>
            </w:rPr>
          </w:pPr>
          <w:del w:id="256" w:author="Robert Clark" w:date="2020-05-15T17:55:00Z">
            <w:r w:rsidRPr="00CE5CC7" w:rsidDel="00CE5CC7">
              <w:rPr>
                <w:noProof/>
                <w:rPrChange w:id="257" w:author="Robert Clark" w:date="2020-05-15T17:55:00Z">
                  <w:rPr>
                    <w:rStyle w:val="Hyperlink"/>
                    <w:noProof/>
                  </w:rPr>
                </w:rPrChange>
              </w:rPr>
              <w:delText>Chapter 4: Methodology of Investigation into CLM</w:delText>
            </w:r>
            <w:r w:rsidDel="00CE5CC7">
              <w:rPr>
                <w:noProof/>
                <w:webHidden/>
              </w:rPr>
              <w:tab/>
              <w:delText>22</w:delText>
            </w:r>
          </w:del>
        </w:p>
        <w:p w14:paraId="27B60A1B" w14:textId="25B56EE9" w:rsidR="000452EA" w:rsidDel="00CE5CC7" w:rsidRDefault="000452EA">
          <w:pPr>
            <w:pStyle w:val="TOC2"/>
            <w:tabs>
              <w:tab w:val="left" w:pos="880"/>
              <w:tab w:val="right" w:leader="dot" w:pos="9016"/>
            </w:tabs>
            <w:rPr>
              <w:del w:id="258" w:author="Robert Clark" w:date="2020-05-15T17:55:00Z"/>
              <w:rFonts w:eastAsiaTheme="minorEastAsia"/>
              <w:noProof/>
              <w:lang w:eastAsia="en-GB"/>
            </w:rPr>
          </w:pPr>
          <w:del w:id="259" w:author="Robert Clark" w:date="2020-05-15T17:55:00Z">
            <w:r w:rsidRPr="00CE5CC7" w:rsidDel="00CE5CC7">
              <w:rPr>
                <w:noProof/>
                <w:rPrChange w:id="260" w:author="Robert Clark" w:date="2020-05-15T17:55:00Z">
                  <w:rPr>
                    <w:rStyle w:val="Hyperlink"/>
                    <w:noProof/>
                  </w:rPr>
                </w:rPrChange>
              </w:rPr>
              <w:delText>3.1.</w:delText>
            </w:r>
            <w:r w:rsidDel="00CE5CC7">
              <w:rPr>
                <w:rFonts w:eastAsiaTheme="minorEastAsia"/>
                <w:noProof/>
                <w:lang w:eastAsia="en-GB"/>
              </w:rPr>
              <w:tab/>
            </w:r>
            <w:r w:rsidRPr="00CE5CC7" w:rsidDel="00CE5CC7">
              <w:rPr>
                <w:noProof/>
                <w:rPrChange w:id="261" w:author="Robert Clark" w:date="2020-05-15T17:55:00Z">
                  <w:rPr>
                    <w:rStyle w:val="Hyperlink"/>
                    <w:noProof/>
                  </w:rPr>
                </w:rPrChange>
              </w:rPr>
              <w:delText>Data Description</w:delText>
            </w:r>
            <w:r w:rsidDel="00CE5CC7">
              <w:rPr>
                <w:noProof/>
                <w:webHidden/>
              </w:rPr>
              <w:tab/>
              <w:delText>22</w:delText>
            </w:r>
          </w:del>
        </w:p>
        <w:p w14:paraId="0DAE75BE" w14:textId="02E54E62" w:rsidR="000452EA" w:rsidDel="00CE5CC7" w:rsidRDefault="000452EA">
          <w:pPr>
            <w:pStyle w:val="TOC2"/>
            <w:tabs>
              <w:tab w:val="left" w:pos="880"/>
              <w:tab w:val="right" w:leader="dot" w:pos="9016"/>
            </w:tabs>
            <w:rPr>
              <w:del w:id="262" w:author="Robert Clark" w:date="2020-05-15T17:55:00Z"/>
              <w:rFonts w:eastAsiaTheme="minorEastAsia"/>
              <w:noProof/>
              <w:lang w:eastAsia="en-GB"/>
            </w:rPr>
          </w:pPr>
          <w:del w:id="263" w:author="Robert Clark" w:date="2020-05-15T17:55:00Z">
            <w:r w:rsidRPr="00CE5CC7" w:rsidDel="00CE5CC7">
              <w:rPr>
                <w:noProof/>
                <w:rPrChange w:id="264" w:author="Robert Clark" w:date="2020-05-15T17:55:00Z">
                  <w:rPr>
                    <w:rStyle w:val="Hyperlink"/>
                    <w:noProof/>
                  </w:rPr>
                </w:rPrChange>
              </w:rPr>
              <w:delText>3.2.</w:delText>
            </w:r>
            <w:r w:rsidDel="00CE5CC7">
              <w:rPr>
                <w:rFonts w:eastAsiaTheme="minorEastAsia"/>
                <w:noProof/>
                <w:lang w:eastAsia="en-GB"/>
              </w:rPr>
              <w:tab/>
            </w:r>
            <w:r w:rsidRPr="00CE5CC7" w:rsidDel="00CE5CC7">
              <w:rPr>
                <w:noProof/>
                <w:rPrChange w:id="265" w:author="Robert Clark" w:date="2020-05-15T17:55:00Z">
                  <w:rPr>
                    <w:rStyle w:val="Hyperlink"/>
                    <w:noProof/>
                  </w:rPr>
                </w:rPrChange>
              </w:rPr>
              <w:delText>Data Processing</w:delText>
            </w:r>
            <w:r w:rsidDel="00CE5CC7">
              <w:rPr>
                <w:noProof/>
                <w:webHidden/>
              </w:rPr>
              <w:tab/>
              <w:delText>22</w:delText>
            </w:r>
          </w:del>
        </w:p>
        <w:p w14:paraId="78E7BBE2" w14:textId="6B2CC473" w:rsidR="000452EA" w:rsidDel="00CE5CC7" w:rsidRDefault="000452EA">
          <w:pPr>
            <w:pStyle w:val="TOC3"/>
            <w:tabs>
              <w:tab w:val="left" w:pos="1320"/>
              <w:tab w:val="right" w:leader="dot" w:pos="9016"/>
            </w:tabs>
            <w:rPr>
              <w:del w:id="266" w:author="Robert Clark" w:date="2020-05-15T17:55:00Z"/>
              <w:rFonts w:cstheme="minorBidi"/>
              <w:noProof/>
              <w:lang w:val="en-GB" w:eastAsia="en-GB"/>
            </w:rPr>
          </w:pPr>
          <w:del w:id="267" w:author="Robert Clark" w:date="2020-05-15T17:55:00Z">
            <w:r w:rsidRPr="00CE5CC7" w:rsidDel="00CE5CC7">
              <w:rPr>
                <w:noProof/>
                <w:rPrChange w:id="268" w:author="Robert Clark" w:date="2020-05-15T17:55:00Z">
                  <w:rPr>
                    <w:rStyle w:val="Hyperlink"/>
                    <w:noProof/>
                  </w:rPr>
                </w:rPrChange>
              </w:rPr>
              <w:delText>3.2.1.</w:delText>
            </w:r>
            <w:r w:rsidDel="00CE5CC7">
              <w:rPr>
                <w:rFonts w:cstheme="minorBidi"/>
                <w:noProof/>
                <w:lang w:val="en-GB" w:eastAsia="en-GB"/>
              </w:rPr>
              <w:tab/>
            </w:r>
            <w:r w:rsidRPr="00CE5CC7" w:rsidDel="00CE5CC7">
              <w:rPr>
                <w:noProof/>
                <w:rPrChange w:id="269" w:author="Robert Clark" w:date="2020-05-15T17:55:00Z">
                  <w:rPr>
                    <w:rStyle w:val="Hyperlink"/>
                    <w:noProof/>
                  </w:rPr>
                </w:rPrChange>
              </w:rPr>
              <w:delText>Transfer Learning with a Convolutional Neural Network (CNN)</w:delText>
            </w:r>
            <w:r w:rsidDel="00CE5CC7">
              <w:rPr>
                <w:noProof/>
                <w:webHidden/>
              </w:rPr>
              <w:tab/>
              <w:delText>22</w:delText>
            </w:r>
          </w:del>
        </w:p>
        <w:p w14:paraId="6D1FC057" w14:textId="316307D4" w:rsidR="000452EA" w:rsidDel="00CE5CC7" w:rsidRDefault="000452EA">
          <w:pPr>
            <w:pStyle w:val="TOC3"/>
            <w:tabs>
              <w:tab w:val="left" w:pos="1320"/>
              <w:tab w:val="right" w:leader="dot" w:pos="9016"/>
            </w:tabs>
            <w:rPr>
              <w:del w:id="270" w:author="Robert Clark" w:date="2020-05-15T17:55:00Z"/>
              <w:rFonts w:cstheme="minorBidi"/>
              <w:noProof/>
              <w:lang w:val="en-GB" w:eastAsia="en-GB"/>
            </w:rPr>
          </w:pPr>
          <w:del w:id="271" w:author="Robert Clark" w:date="2020-05-15T17:55:00Z">
            <w:r w:rsidRPr="00CE5CC7" w:rsidDel="00CE5CC7">
              <w:rPr>
                <w:noProof/>
                <w:rPrChange w:id="272" w:author="Robert Clark" w:date="2020-05-15T17:55:00Z">
                  <w:rPr>
                    <w:rStyle w:val="Hyperlink"/>
                    <w:noProof/>
                  </w:rPr>
                </w:rPrChange>
              </w:rPr>
              <w:delText>3.2.2.</w:delText>
            </w:r>
            <w:r w:rsidDel="00CE5CC7">
              <w:rPr>
                <w:rFonts w:cstheme="minorBidi"/>
                <w:noProof/>
                <w:lang w:val="en-GB" w:eastAsia="en-GB"/>
              </w:rPr>
              <w:tab/>
            </w:r>
            <w:r w:rsidRPr="00CE5CC7" w:rsidDel="00CE5CC7">
              <w:rPr>
                <w:noProof/>
                <w:rPrChange w:id="273" w:author="Robert Clark" w:date="2020-05-15T17:55:00Z">
                  <w:rPr>
                    <w:rStyle w:val="Hyperlink"/>
                    <w:noProof/>
                  </w:rPr>
                </w:rPrChange>
              </w:rPr>
              <w:delText>Affine Transformations as Feature</w:delText>
            </w:r>
            <w:r w:rsidDel="00CE5CC7">
              <w:rPr>
                <w:noProof/>
                <w:webHidden/>
              </w:rPr>
              <w:tab/>
              <w:delText>24</w:delText>
            </w:r>
          </w:del>
        </w:p>
        <w:p w14:paraId="7622B187" w14:textId="4CFC8CCF" w:rsidR="000452EA" w:rsidDel="00CE5CC7" w:rsidRDefault="000452EA">
          <w:pPr>
            <w:pStyle w:val="TOC2"/>
            <w:tabs>
              <w:tab w:val="left" w:pos="880"/>
              <w:tab w:val="right" w:leader="dot" w:pos="9016"/>
            </w:tabs>
            <w:rPr>
              <w:del w:id="274" w:author="Robert Clark" w:date="2020-05-15T17:55:00Z"/>
              <w:rFonts w:eastAsiaTheme="minorEastAsia"/>
              <w:noProof/>
              <w:lang w:eastAsia="en-GB"/>
            </w:rPr>
          </w:pPr>
          <w:del w:id="275" w:author="Robert Clark" w:date="2020-05-15T17:55:00Z">
            <w:r w:rsidRPr="00CE5CC7" w:rsidDel="00CE5CC7">
              <w:rPr>
                <w:noProof/>
                <w:rPrChange w:id="276" w:author="Robert Clark" w:date="2020-05-15T17:55:00Z">
                  <w:rPr>
                    <w:rStyle w:val="Hyperlink"/>
                    <w:noProof/>
                  </w:rPr>
                </w:rPrChange>
              </w:rPr>
              <w:delText>3.3.</w:delText>
            </w:r>
            <w:r w:rsidDel="00CE5CC7">
              <w:rPr>
                <w:rFonts w:eastAsiaTheme="minorEastAsia"/>
                <w:noProof/>
                <w:lang w:eastAsia="en-GB"/>
              </w:rPr>
              <w:tab/>
            </w:r>
            <w:r w:rsidRPr="00CE5CC7" w:rsidDel="00CE5CC7">
              <w:rPr>
                <w:noProof/>
                <w:rPrChange w:id="277" w:author="Robert Clark" w:date="2020-05-15T17:55:00Z">
                  <w:rPr>
                    <w:rStyle w:val="Hyperlink"/>
                    <w:noProof/>
                  </w:rPr>
                </w:rPrChange>
              </w:rPr>
              <w:delText>Summary</w:delText>
            </w:r>
            <w:r w:rsidDel="00CE5CC7">
              <w:rPr>
                <w:noProof/>
                <w:webHidden/>
              </w:rPr>
              <w:tab/>
              <w:delText>25</w:delText>
            </w:r>
          </w:del>
        </w:p>
        <w:p w14:paraId="2C0185D9" w14:textId="2A5AF4B9" w:rsidR="000452EA" w:rsidDel="00CE5CC7" w:rsidRDefault="000452EA">
          <w:pPr>
            <w:pStyle w:val="TOC1"/>
            <w:tabs>
              <w:tab w:val="right" w:leader="dot" w:pos="9016"/>
            </w:tabs>
            <w:rPr>
              <w:del w:id="278" w:author="Robert Clark" w:date="2020-05-15T17:55:00Z"/>
              <w:rFonts w:eastAsiaTheme="minorEastAsia"/>
              <w:noProof/>
              <w:lang w:eastAsia="en-GB"/>
            </w:rPr>
          </w:pPr>
          <w:del w:id="279" w:author="Robert Clark" w:date="2020-05-15T17:55:00Z">
            <w:r w:rsidRPr="00CE5CC7" w:rsidDel="00CE5CC7">
              <w:rPr>
                <w:noProof/>
                <w:rPrChange w:id="280" w:author="Robert Clark" w:date="2020-05-15T17:55:00Z">
                  <w:rPr>
                    <w:rStyle w:val="Hyperlink"/>
                    <w:noProof/>
                  </w:rPr>
                </w:rPrChange>
              </w:rPr>
              <w:delText>Chapter 4: Results and Discussion</w:delText>
            </w:r>
            <w:r w:rsidDel="00CE5CC7">
              <w:rPr>
                <w:noProof/>
                <w:webHidden/>
              </w:rPr>
              <w:tab/>
              <w:delText>26</w:delText>
            </w:r>
          </w:del>
        </w:p>
        <w:p w14:paraId="5178AEC5" w14:textId="3B18434A" w:rsidR="000452EA" w:rsidDel="00CE5CC7" w:rsidRDefault="000452EA">
          <w:pPr>
            <w:pStyle w:val="TOC2"/>
            <w:tabs>
              <w:tab w:val="left" w:pos="880"/>
              <w:tab w:val="right" w:leader="dot" w:pos="9016"/>
            </w:tabs>
            <w:rPr>
              <w:del w:id="281" w:author="Robert Clark" w:date="2020-05-15T17:55:00Z"/>
              <w:rFonts w:eastAsiaTheme="minorEastAsia"/>
              <w:noProof/>
              <w:lang w:eastAsia="en-GB"/>
            </w:rPr>
          </w:pPr>
          <w:del w:id="282" w:author="Robert Clark" w:date="2020-05-15T17:55:00Z">
            <w:r w:rsidRPr="00CE5CC7" w:rsidDel="00CE5CC7">
              <w:rPr>
                <w:noProof/>
                <w:rPrChange w:id="283" w:author="Robert Clark" w:date="2020-05-15T17:55:00Z">
                  <w:rPr>
                    <w:rStyle w:val="Hyperlink"/>
                    <w:noProof/>
                  </w:rPr>
                </w:rPrChange>
              </w:rPr>
              <w:delText>4.1.</w:delText>
            </w:r>
            <w:r w:rsidDel="00CE5CC7">
              <w:rPr>
                <w:rFonts w:eastAsiaTheme="minorEastAsia"/>
                <w:noProof/>
                <w:lang w:eastAsia="en-GB"/>
              </w:rPr>
              <w:tab/>
            </w:r>
            <w:r w:rsidRPr="00CE5CC7" w:rsidDel="00CE5CC7">
              <w:rPr>
                <w:noProof/>
                <w:rPrChange w:id="284" w:author="Robert Clark" w:date="2020-05-15T17:55:00Z">
                  <w:rPr>
                    <w:rStyle w:val="Hyperlink"/>
                    <w:noProof/>
                  </w:rPr>
                </w:rPrChange>
              </w:rPr>
              <w:delText>Transfer Learning</w:delText>
            </w:r>
            <w:r w:rsidDel="00CE5CC7">
              <w:rPr>
                <w:noProof/>
                <w:webHidden/>
              </w:rPr>
              <w:tab/>
              <w:delText>26</w:delText>
            </w:r>
          </w:del>
        </w:p>
        <w:p w14:paraId="1DD5ACB6" w14:textId="10529AEF" w:rsidR="000452EA" w:rsidDel="00CE5CC7" w:rsidRDefault="000452EA">
          <w:pPr>
            <w:pStyle w:val="TOC2"/>
            <w:tabs>
              <w:tab w:val="left" w:pos="880"/>
              <w:tab w:val="right" w:leader="dot" w:pos="9016"/>
            </w:tabs>
            <w:rPr>
              <w:del w:id="285" w:author="Robert Clark" w:date="2020-05-15T17:55:00Z"/>
              <w:rFonts w:eastAsiaTheme="minorEastAsia"/>
              <w:noProof/>
              <w:lang w:eastAsia="en-GB"/>
            </w:rPr>
          </w:pPr>
          <w:del w:id="286" w:author="Robert Clark" w:date="2020-05-15T17:55:00Z">
            <w:r w:rsidRPr="00CE5CC7" w:rsidDel="00CE5CC7">
              <w:rPr>
                <w:noProof/>
                <w:rPrChange w:id="287" w:author="Robert Clark" w:date="2020-05-15T17:55:00Z">
                  <w:rPr>
                    <w:rStyle w:val="Hyperlink"/>
                    <w:noProof/>
                  </w:rPr>
                </w:rPrChange>
              </w:rPr>
              <w:delText>4.2.</w:delText>
            </w:r>
            <w:r w:rsidDel="00CE5CC7">
              <w:rPr>
                <w:rFonts w:eastAsiaTheme="minorEastAsia"/>
                <w:noProof/>
                <w:lang w:eastAsia="en-GB"/>
              </w:rPr>
              <w:tab/>
            </w:r>
            <w:r w:rsidRPr="00CE5CC7" w:rsidDel="00CE5CC7">
              <w:rPr>
                <w:noProof/>
                <w:rPrChange w:id="288" w:author="Robert Clark" w:date="2020-05-15T17:55:00Z">
                  <w:rPr>
                    <w:rStyle w:val="Hyperlink"/>
                    <w:noProof/>
                  </w:rPr>
                </w:rPrChange>
              </w:rPr>
              <w:delText>Affine Transformation as a Feature</w:delText>
            </w:r>
            <w:r w:rsidDel="00CE5CC7">
              <w:rPr>
                <w:noProof/>
                <w:webHidden/>
              </w:rPr>
              <w:tab/>
              <w:delText>31</w:delText>
            </w:r>
          </w:del>
        </w:p>
        <w:p w14:paraId="294F803C" w14:textId="34BE3767" w:rsidR="000452EA" w:rsidDel="00CE5CC7" w:rsidRDefault="000452EA">
          <w:pPr>
            <w:pStyle w:val="TOC1"/>
            <w:tabs>
              <w:tab w:val="right" w:leader="dot" w:pos="9016"/>
            </w:tabs>
            <w:rPr>
              <w:del w:id="289" w:author="Robert Clark" w:date="2020-05-15T17:55:00Z"/>
              <w:rFonts w:eastAsiaTheme="minorEastAsia"/>
              <w:noProof/>
              <w:lang w:eastAsia="en-GB"/>
            </w:rPr>
          </w:pPr>
          <w:del w:id="290" w:author="Robert Clark" w:date="2020-05-15T17:55:00Z">
            <w:r w:rsidRPr="00CE5CC7" w:rsidDel="00CE5CC7">
              <w:rPr>
                <w:noProof/>
                <w:rPrChange w:id="291" w:author="Robert Clark" w:date="2020-05-15T17:55:00Z">
                  <w:rPr>
                    <w:rStyle w:val="Hyperlink"/>
                    <w:noProof/>
                  </w:rPr>
                </w:rPrChange>
              </w:rPr>
              <w:delText>Chapter 5: Conclusions and Future Work</w:delText>
            </w:r>
            <w:r w:rsidDel="00CE5CC7">
              <w:rPr>
                <w:noProof/>
                <w:webHidden/>
              </w:rPr>
              <w:tab/>
              <w:delText>32</w:delText>
            </w:r>
          </w:del>
        </w:p>
        <w:p w14:paraId="69F74786" w14:textId="03238247" w:rsidR="000452EA" w:rsidDel="00CE5CC7" w:rsidRDefault="000452EA">
          <w:pPr>
            <w:pStyle w:val="TOC1"/>
            <w:tabs>
              <w:tab w:val="right" w:leader="dot" w:pos="9016"/>
            </w:tabs>
            <w:rPr>
              <w:del w:id="292" w:author="Robert Clark" w:date="2020-05-15T17:55:00Z"/>
              <w:rFonts w:eastAsiaTheme="minorEastAsia"/>
              <w:noProof/>
              <w:lang w:eastAsia="en-GB"/>
            </w:rPr>
          </w:pPr>
          <w:del w:id="293" w:author="Robert Clark" w:date="2020-05-15T17:55:00Z">
            <w:r w:rsidRPr="00CE5CC7" w:rsidDel="00CE5CC7">
              <w:rPr>
                <w:noProof/>
                <w:rPrChange w:id="294" w:author="Robert Clark" w:date="2020-05-15T17:55:00Z">
                  <w:rPr>
                    <w:rStyle w:val="Hyperlink"/>
                    <w:noProof/>
                  </w:rPr>
                </w:rPrChange>
              </w:rPr>
              <w:delText>Appendix A: Project Management</w:delText>
            </w:r>
            <w:r w:rsidDel="00CE5CC7">
              <w:rPr>
                <w:noProof/>
                <w:webHidden/>
              </w:rPr>
              <w:tab/>
              <w:delText>33</w:delText>
            </w:r>
          </w:del>
        </w:p>
        <w:p w14:paraId="4E7FD5B1" w14:textId="3A3FD2A1" w:rsidR="000452EA" w:rsidDel="00CE5CC7" w:rsidRDefault="000452EA">
          <w:pPr>
            <w:pStyle w:val="TOC1"/>
            <w:tabs>
              <w:tab w:val="right" w:leader="dot" w:pos="9016"/>
            </w:tabs>
            <w:rPr>
              <w:del w:id="295" w:author="Robert Clark" w:date="2020-05-15T17:55:00Z"/>
              <w:rFonts w:eastAsiaTheme="minorEastAsia"/>
              <w:noProof/>
              <w:lang w:eastAsia="en-GB"/>
            </w:rPr>
          </w:pPr>
          <w:del w:id="296" w:author="Robert Clark" w:date="2020-05-15T17:55:00Z">
            <w:r w:rsidRPr="00CE5CC7" w:rsidDel="00CE5CC7">
              <w:rPr>
                <w:noProof/>
                <w:rPrChange w:id="297" w:author="Robert Clark" w:date="2020-05-15T17:55:00Z">
                  <w:rPr>
                    <w:rStyle w:val="Hyperlink"/>
                    <w:noProof/>
                  </w:rPr>
                </w:rPrChange>
              </w:rPr>
              <w:delText>Appendix B: Unabridged Results of Classification through Transfer Learning</w:delText>
            </w:r>
            <w:r w:rsidDel="00CE5CC7">
              <w:rPr>
                <w:noProof/>
                <w:webHidden/>
              </w:rPr>
              <w:tab/>
              <w:delText>34</w:delText>
            </w:r>
          </w:del>
        </w:p>
        <w:p w14:paraId="1935C45D" w14:textId="795A4E01" w:rsidR="000452EA" w:rsidDel="00CE5CC7" w:rsidRDefault="000452EA">
          <w:pPr>
            <w:pStyle w:val="TOC1"/>
            <w:tabs>
              <w:tab w:val="right" w:leader="dot" w:pos="9016"/>
            </w:tabs>
            <w:rPr>
              <w:del w:id="298" w:author="Robert Clark" w:date="2020-05-15T17:55:00Z"/>
              <w:rFonts w:eastAsiaTheme="minorEastAsia"/>
              <w:noProof/>
              <w:lang w:eastAsia="en-GB"/>
            </w:rPr>
          </w:pPr>
          <w:del w:id="299" w:author="Robert Clark" w:date="2020-05-15T17:55:00Z">
            <w:r w:rsidRPr="00CE5CC7" w:rsidDel="00CE5CC7">
              <w:rPr>
                <w:noProof/>
                <w:rPrChange w:id="300" w:author="Robert Clark" w:date="2020-05-15T17:55:00Z">
                  <w:rPr>
                    <w:rStyle w:val="Hyperlink"/>
                    <w:noProof/>
                  </w:rPr>
                </w:rPrChange>
              </w:rPr>
              <w:delText>References</w:delText>
            </w:r>
            <w:r w:rsidDel="00CE5CC7">
              <w:rPr>
                <w:noProof/>
                <w:webHidden/>
              </w:rPr>
              <w:tab/>
              <w:delText>35</w:delText>
            </w:r>
          </w:del>
        </w:p>
        <w:p w14:paraId="1B30B274" w14:textId="0053B07B" w:rsidR="00DA27E5" w:rsidRPr="0090230A" w:rsidRDefault="00DA27E5">
          <w:r w:rsidRPr="0090230A">
            <w:rPr>
              <w:b/>
              <w:bCs/>
              <w:noProof/>
            </w:rPr>
            <w:fldChar w:fldCharType="end"/>
          </w:r>
          <w:commentRangeEnd w:id="60"/>
          <w:r w:rsidR="00921CF8">
            <w:rPr>
              <w:rStyle w:val="CommentReference"/>
            </w:rPr>
            <w:commentReference w:id="60"/>
          </w:r>
        </w:p>
      </w:sdtContent>
    </w:sdt>
    <w:p w14:paraId="56EDB1ED" w14:textId="2A69E097" w:rsidR="00D26671" w:rsidRDefault="00DA27E5">
      <w:r w:rsidRPr="0090230A">
        <w:br w:type="page"/>
      </w:r>
    </w:p>
    <w:p w14:paraId="3FD3EB08" w14:textId="52FD8DCE" w:rsidR="00D26671" w:rsidRDefault="00D26671" w:rsidP="00D26671">
      <w:pPr>
        <w:pStyle w:val="Heading1"/>
      </w:pPr>
      <w:bookmarkStart w:id="301" w:name="_Toc40461423"/>
      <w:r>
        <w:lastRenderedPageBreak/>
        <w:t>List of Figures</w:t>
      </w:r>
      <w:bookmarkEnd w:id="301"/>
    </w:p>
    <w:p w14:paraId="60E8E430" w14:textId="09B854C2" w:rsidR="00110EAB" w:rsidRDefault="00D26671">
      <w:pPr>
        <w:pStyle w:val="TableofFigures"/>
        <w:tabs>
          <w:tab w:val="right" w:leader="dot" w:pos="9016"/>
        </w:tabs>
        <w:rPr>
          <w:ins w:id="302" w:author="Robert Clark" w:date="2020-05-15T18:56:00Z"/>
          <w:rFonts w:eastAsiaTheme="minorEastAsia"/>
          <w:noProof/>
          <w:lang w:eastAsia="en-GB"/>
        </w:rPr>
      </w:pPr>
      <w:r>
        <w:fldChar w:fldCharType="begin"/>
      </w:r>
      <w:r>
        <w:instrText xml:space="preserve"> TOC \h \z \c "Figure" </w:instrText>
      </w:r>
      <w:r>
        <w:fldChar w:fldCharType="separate"/>
      </w:r>
      <w:ins w:id="303" w:author="Robert Clark" w:date="2020-05-15T18:56:00Z">
        <w:r w:rsidR="00110EAB" w:rsidRPr="00A11DD4">
          <w:rPr>
            <w:rStyle w:val="Hyperlink"/>
            <w:noProof/>
          </w:rPr>
          <w:fldChar w:fldCharType="begin"/>
        </w:r>
        <w:r w:rsidR="00110EAB" w:rsidRPr="00A11DD4">
          <w:rPr>
            <w:rStyle w:val="Hyperlink"/>
            <w:noProof/>
          </w:rPr>
          <w:instrText xml:space="preserve"> </w:instrText>
        </w:r>
        <w:r w:rsidR="00110EAB">
          <w:rPr>
            <w:noProof/>
          </w:rPr>
          <w:instrText>HYPERLINK "C:\\Users\\robbi\\Downloads\\Final Report Week 10_kw.docx" \l "_Toc40461462"</w:instrText>
        </w:r>
        <w:r w:rsidR="00110EAB" w:rsidRPr="00A11DD4">
          <w:rPr>
            <w:rStyle w:val="Hyperlink"/>
            <w:noProof/>
          </w:rPr>
          <w:instrText xml:space="preserve"> </w:instrText>
        </w:r>
        <w:r w:rsidR="00110EAB" w:rsidRPr="00A11DD4">
          <w:rPr>
            <w:rStyle w:val="Hyperlink"/>
            <w:noProof/>
          </w:rPr>
        </w:r>
        <w:r w:rsidR="00110EAB" w:rsidRPr="00A11DD4">
          <w:rPr>
            <w:rStyle w:val="Hyperlink"/>
            <w:noProof/>
          </w:rPr>
          <w:fldChar w:fldCharType="separate"/>
        </w:r>
        <w:r w:rsidR="00110EAB" w:rsidRPr="00A11DD4">
          <w:rPr>
            <w:rStyle w:val="Hyperlink"/>
            <w:noProof/>
          </w:rPr>
          <w:t>Figure 1 - A dog elbow displaying signs of elbow dysplasia. Arrow 1 indicates a step between the radius and ulna, arrow 2 an unfused upper anconeal process and 3 shows a fragmented medial coronoid [43]</w:t>
        </w:r>
        <w:r w:rsidR="00110EAB">
          <w:rPr>
            <w:noProof/>
            <w:webHidden/>
          </w:rPr>
          <w:tab/>
        </w:r>
        <w:r w:rsidR="00110EAB">
          <w:rPr>
            <w:noProof/>
            <w:webHidden/>
          </w:rPr>
          <w:fldChar w:fldCharType="begin"/>
        </w:r>
        <w:r w:rsidR="00110EAB">
          <w:rPr>
            <w:noProof/>
            <w:webHidden/>
          </w:rPr>
          <w:instrText xml:space="preserve"> PAGEREF _Toc40461462 \h </w:instrText>
        </w:r>
        <w:r w:rsidR="00110EAB">
          <w:rPr>
            <w:noProof/>
            <w:webHidden/>
          </w:rPr>
        </w:r>
      </w:ins>
      <w:r w:rsidR="00110EAB">
        <w:rPr>
          <w:noProof/>
          <w:webHidden/>
        </w:rPr>
        <w:fldChar w:fldCharType="separate"/>
      </w:r>
      <w:ins w:id="304" w:author="Robert Clark" w:date="2020-05-15T18:56:00Z">
        <w:r w:rsidR="00110EAB">
          <w:rPr>
            <w:noProof/>
            <w:webHidden/>
          </w:rPr>
          <w:t>6</w:t>
        </w:r>
        <w:r w:rsidR="00110EAB">
          <w:rPr>
            <w:noProof/>
            <w:webHidden/>
          </w:rPr>
          <w:fldChar w:fldCharType="end"/>
        </w:r>
        <w:r w:rsidR="00110EAB" w:rsidRPr="00A11DD4">
          <w:rPr>
            <w:rStyle w:val="Hyperlink"/>
            <w:noProof/>
          </w:rPr>
          <w:fldChar w:fldCharType="end"/>
        </w:r>
      </w:ins>
    </w:p>
    <w:p w14:paraId="6186FF32" w14:textId="09C028DF" w:rsidR="00110EAB" w:rsidRDefault="00110EAB">
      <w:pPr>
        <w:pStyle w:val="TableofFigures"/>
        <w:tabs>
          <w:tab w:val="right" w:leader="dot" w:pos="9016"/>
        </w:tabs>
        <w:rPr>
          <w:ins w:id="305" w:author="Robert Clark" w:date="2020-05-15T18:56:00Z"/>
          <w:rFonts w:eastAsiaTheme="minorEastAsia"/>
          <w:noProof/>
          <w:lang w:eastAsia="en-GB"/>
        </w:rPr>
      </w:pPr>
      <w:ins w:id="306" w:author="Robert Clark" w:date="2020-05-15T18:56:00Z">
        <w:r w:rsidRPr="00A11DD4">
          <w:rPr>
            <w:rStyle w:val="Hyperlink"/>
            <w:noProof/>
          </w:rPr>
          <w:fldChar w:fldCharType="begin"/>
        </w:r>
        <w:r w:rsidRPr="00A11DD4">
          <w:rPr>
            <w:rStyle w:val="Hyperlink"/>
            <w:noProof/>
          </w:rPr>
          <w:instrText xml:space="preserve"> </w:instrText>
        </w:r>
        <w:r>
          <w:rPr>
            <w:noProof/>
          </w:rPr>
          <w:instrText>HYPERLINK "C:\\Users\\robbi\\Downloads\\Final Report Week 10_kw.docx" \l "_Toc40461463"</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2 - A cyst forming within a cervical spine, characteristic of Syringomyelia. [48]</w:t>
        </w:r>
        <w:r>
          <w:rPr>
            <w:noProof/>
            <w:webHidden/>
          </w:rPr>
          <w:tab/>
        </w:r>
        <w:r>
          <w:rPr>
            <w:noProof/>
            <w:webHidden/>
          </w:rPr>
          <w:fldChar w:fldCharType="begin"/>
        </w:r>
        <w:r>
          <w:rPr>
            <w:noProof/>
            <w:webHidden/>
          </w:rPr>
          <w:instrText xml:space="preserve"> PAGEREF _Toc40461463 \h </w:instrText>
        </w:r>
        <w:r>
          <w:rPr>
            <w:noProof/>
            <w:webHidden/>
          </w:rPr>
        </w:r>
      </w:ins>
      <w:r>
        <w:rPr>
          <w:noProof/>
          <w:webHidden/>
        </w:rPr>
        <w:fldChar w:fldCharType="separate"/>
      </w:r>
      <w:ins w:id="307" w:author="Robert Clark" w:date="2020-05-15T18:56:00Z">
        <w:r>
          <w:rPr>
            <w:noProof/>
            <w:webHidden/>
          </w:rPr>
          <w:t>7</w:t>
        </w:r>
        <w:r>
          <w:rPr>
            <w:noProof/>
            <w:webHidden/>
          </w:rPr>
          <w:fldChar w:fldCharType="end"/>
        </w:r>
        <w:r w:rsidRPr="00A11DD4">
          <w:rPr>
            <w:rStyle w:val="Hyperlink"/>
            <w:noProof/>
          </w:rPr>
          <w:fldChar w:fldCharType="end"/>
        </w:r>
      </w:ins>
    </w:p>
    <w:p w14:paraId="12F90160" w14:textId="4C2038F8" w:rsidR="00110EAB" w:rsidRDefault="00110EAB">
      <w:pPr>
        <w:pStyle w:val="TableofFigures"/>
        <w:tabs>
          <w:tab w:val="right" w:leader="dot" w:pos="9016"/>
        </w:tabs>
        <w:rPr>
          <w:ins w:id="308" w:author="Robert Clark" w:date="2020-05-15T18:56:00Z"/>
          <w:rFonts w:eastAsiaTheme="minorEastAsia"/>
          <w:noProof/>
          <w:lang w:eastAsia="en-GB"/>
        </w:rPr>
      </w:pPr>
      <w:ins w:id="309" w:author="Robert Clark" w:date="2020-05-15T18:56:00Z">
        <w:r w:rsidRPr="00A11DD4">
          <w:rPr>
            <w:rStyle w:val="Hyperlink"/>
            <w:noProof/>
          </w:rPr>
          <w:fldChar w:fldCharType="begin"/>
        </w:r>
        <w:r w:rsidRPr="00A11DD4">
          <w:rPr>
            <w:rStyle w:val="Hyperlink"/>
            <w:noProof/>
          </w:rPr>
          <w:instrText xml:space="preserve"> </w:instrText>
        </w:r>
        <w:r>
          <w:rPr>
            <w:noProof/>
          </w:rPr>
          <w:instrText>HYPERLINK \l "_Toc40461464"</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3 - The flow of cerebrospinal fluid around the brain, with the perivascular space shown within the inset red box. [12] Licensed under Creative Commons Attribution 4.0 International.</w:t>
        </w:r>
        <w:r>
          <w:rPr>
            <w:noProof/>
            <w:webHidden/>
          </w:rPr>
          <w:tab/>
        </w:r>
        <w:r>
          <w:rPr>
            <w:noProof/>
            <w:webHidden/>
          </w:rPr>
          <w:fldChar w:fldCharType="begin"/>
        </w:r>
        <w:r>
          <w:rPr>
            <w:noProof/>
            <w:webHidden/>
          </w:rPr>
          <w:instrText xml:space="preserve"> PAGEREF _Toc40461464 \h </w:instrText>
        </w:r>
        <w:r>
          <w:rPr>
            <w:noProof/>
            <w:webHidden/>
          </w:rPr>
        </w:r>
      </w:ins>
      <w:r>
        <w:rPr>
          <w:noProof/>
          <w:webHidden/>
        </w:rPr>
        <w:fldChar w:fldCharType="separate"/>
      </w:r>
      <w:ins w:id="310" w:author="Robert Clark" w:date="2020-05-15T18:56:00Z">
        <w:r>
          <w:rPr>
            <w:noProof/>
            <w:webHidden/>
          </w:rPr>
          <w:t>7</w:t>
        </w:r>
        <w:r>
          <w:rPr>
            <w:noProof/>
            <w:webHidden/>
          </w:rPr>
          <w:fldChar w:fldCharType="end"/>
        </w:r>
        <w:r w:rsidRPr="00A11DD4">
          <w:rPr>
            <w:rStyle w:val="Hyperlink"/>
            <w:noProof/>
          </w:rPr>
          <w:fldChar w:fldCharType="end"/>
        </w:r>
      </w:ins>
    </w:p>
    <w:p w14:paraId="75B67C0A" w14:textId="423AE788" w:rsidR="00110EAB" w:rsidRDefault="00110EAB">
      <w:pPr>
        <w:pStyle w:val="TableofFigures"/>
        <w:tabs>
          <w:tab w:val="right" w:leader="dot" w:pos="9016"/>
        </w:tabs>
        <w:rPr>
          <w:ins w:id="311" w:author="Robert Clark" w:date="2020-05-15T18:56:00Z"/>
          <w:rFonts w:eastAsiaTheme="minorEastAsia"/>
          <w:noProof/>
          <w:lang w:eastAsia="en-GB"/>
        </w:rPr>
      </w:pPr>
      <w:ins w:id="312" w:author="Robert Clark" w:date="2020-05-15T18:56:00Z">
        <w:r w:rsidRPr="00A11DD4">
          <w:rPr>
            <w:rStyle w:val="Hyperlink"/>
            <w:noProof/>
          </w:rPr>
          <w:fldChar w:fldCharType="begin"/>
        </w:r>
        <w:r w:rsidRPr="00A11DD4">
          <w:rPr>
            <w:rStyle w:val="Hyperlink"/>
            <w:noProof/>
          </w:rPr>
          <w:instrText xml:space="preserve"> </w:instrText>
        </w:r>
        <w:r>
          <w:rPr>
            <w:noProof/>
          </w:rPr>
          <w:instrText>HYPERLINK "C:\\Users\\robbi\\Downloads\\Final Report Week 10_kw.docx" \l "_Toc40461465"</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4 - A CT scan of a Labrador’s elbow, showing the humerus connecting to the radius and ulna at the joint.</w:t>
        </w:r>
        <w:r>
          <w:rPr>
            <w:noProof/>
            <w:webHidden/>
          </w:rPr>
          <w:tab/>
        </w:r>
        <w:r>
          <w:rPr>
            <w:noProof/>
            <w:webHidden/>
          </w:rPr>
          <w:fldChar w:fldCharType="begin"/>
        </w:r>
        <w:r>
          <w:rPr>
            <w:noProof/>
            <w:webHidden/>
          </w:rPr>
          <w:instrText xml:space="preserve"> PAGEREF _Toc40461465 \h </w:instrText>
        </w:r>
        <w:r>
          <w:rPr>
            <w:noProof/>
            <w:webHidden/>
          </w:rPr>
        </w:r>
      </w:ins>
      <w:r>
        <w:rPr>
          <w:noProof/>
          <w:webHidden/>
        </w:rPr>
        <w:fldChar w:fldCharType="separate"/>
      </w:r>
      <w:ins w:id="313" w:author="Robert Clark" w:date="2020-05-15T18:56:00Z">
        <w:r>
          <w:rPr>
            <w:noProof/>
            <w:webHidden/>
          </w:rPr>
          <w:t>8</w:t>
        </w:r>
        <w:r>
          <w:rPr>
            <w:noProof/>
            <w:webHidden/>
          </w:rPr>
          <w:fldChar w:fldCharType="end"/>
        </w:r>
        <w:r w:rsidRPr="00A11DD4">
          <w:rPr>
            <w:rStyle w:val="Hyperlink"/>
            <w:noProof/>
          </w:rPr>
          <w:fldChar w:fldCharType="end"/>
        </w:r>
      </w:ins>
    </w:p>
    <w:p w14:paraId="74C1865D" w14:textId="44FA7732" w:rsidR="00110EAB" w:rsidRDefault="00110EAB">
      <w:pPr>
        <w:pStyle w:val="TableofFigures"/>
        <w:tabs>
          <w:tab w:val="right" w:leader="dot" w:pos="9016"/>
        </w:tabs>
        <w:rPr>
          <w:ins w:id="314" w:author="Robert Clark" w:date="2020-05-15T18:56:00Z"/>
          <w:rFonts w:eastAsiaTheme="minorEastAsia"/>
          <w:noProof/>
          <w:lang w:eastAsia="en-GB"/>
        </w:rPr>
      </w:pPr>
      <w:ins w:id="315" w:author="Robert Clark" w:date="2020-05-15T18:56:00Z">
        <w:r w:rsidRPr="00A11DD4">
          <w:rPr>
            <w:rStyle w:val="Hyperlink"/>
            <w:noProof/>
          </w:rPr>
          <w:fldChar w:fldCharType="begin"/>
        </w:r>
        <w:r w:rsidRPr="00A11DD4">
          <w:rPr>
            <w:rStyle w:val="Hyperlink"/>
            <w:noProof/>
          </w:rPr>
          <w:instrText xml:space="preserve"> </w:instrText>
        </w:r>
        <w:r>
          <w:rPr>
            <w:noProof/>
          </w:rPr>
          <w:instrText>HYPERLINK "C:\\Users\\robbi\\Downloads\\Final Report Week 10_kw.docx" \l "_Toc40461466"</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5 - A central slice of an MRI scan depicting a healthy Cavalier King Charles Spaniel (left) and one affected by both CM and Syringomyelia (right), with the syrinx indicated by the red rectangle.</w:t>
        </w:r>
        <w:r>
          <w:rPr>
            <w:noProof/>
            <w:webHidden/>
          </w:rPr>
          <w:tab/>
        </w:r>
        <w:r>
          <w:rPr>
            <w:noProof/>
            <w:webHidden/>
          </w:rPr>
          <w:fldChar w:fldCharType="begin"/>
        </w:r>
        <w:r>
          <w:rPr>
            <w:noProof/>
            <w:webHidden/>
          </w:rPr>
          <w:instrText xml:space="preserve"> PAGEREF _Toc40461466 \h </w:instrText>
        </w:r>
        <w:r>
          <w:rPr>
            <w:noProof/>
            <w:webHidden/>
          </w:rPr>
        </w:r>
      </w:ins>
      <w:r>
        <w:rPr>
          <w:noProof/>
          <w:webHidden/>
        </w:rPr>
        <w:fldChar w:fldCharType="separate"/>
      </w:r>
      <w:ins w:id="316" w:author="Robert Clark" w:date="2020-05-15T18:56:00Z">
        <w:r>
          <w:rPr>
            <w:noProof/>
            <w:webHidden/>
          </w:rPr>
          <w:t>9</w:t>
        </w:r>
        <w:r>
          <w:rPr>
            <w:noProof/>
            <w:webHidden/>
          </w:rPr>
          <w:fldChar w:fldCharType="end"/>
        </w:r>
        <w:r w:rsidRPr="00A11DD4">
          <w:rPr>
            <w:rStyle w:val="Hyperlink"/>
            <w:noProof/>
          </w:rPr>
          <w:fldChar w:fldCharType="end"/>
        </w:r>
      </w:ins>
    </w:p>
    <w:p w14:paraId="3F4C8C01" w14:textId="2C3B1ABC" w:rsidR="00110EAB" w:rsidRDefault="00110EAB">
      <w:pPr>
        <w:pStyle w:val="TableofFigures"/>
        <w:tabs>
          <w:tab w:val="right" w:leader="dot" w:pos="9016"/>
        </w:tabs>
        <w:rPr>
          <w:ins w:id="317" w:author="Robert Clark" w:date="2020-05-15T18:56:00Z"/>
          <w:rFonts w:eastAsiaTheme="minorEastAsia"/>
          <w:noProof/>
          <w:lang w:eastAsia="en-GB"/>
        </w:rPr>
      </w:pPr>
      <w:ins w:id="318" w:author="Robert Clark" w:date="2020-05-15T18:56:00Z">
        <w:r w:rsidRPr="00A11DD4">
          <w:rPr>
            <w:rStyle w:val="Hyperlink"/>
            <w:noProof/>
          </w:rPr>
          <w:fldChar w:fldCharType="begin"/>
        </w:r>
        <w:r w:rsidRPr="00A11DD4">
          <w:rPr>
            <w:rStyle w:val="Hyperlink"/>
            <w:noProof/>
          </w:rPr>
          <w:instrText xml:space="preserve"> </w:instrText>
        </w:r>
        <w:r>
          <w:rPr>
            <w:noProof/>
          </w:rPr>
          <w:instrText>HYPERLINK "C:\\Users\\robbi\\Downloads\\Final Report Week 10_kw.docx" \l "_Toc40461467"</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6 - The posterior fossa of the human skull, shown in green. Licensed under the Creative Commons Attribution-Share Alike 2.1 Japan. [49]</w:t>
        </w:r>
        <w:r>
          <w:rPr>
            <w:noProof/>
            <w:webHidden/>
          </w:rPr>
          <w:tab/>
        </w:r>
        <w:r>
          <w:rPr>
            <w:noProof/>
            <w:webHidden/>
          </w:rPr>
          <w:fldChar w:fldCharType="begin"/>
        </w:r>
        <w:r>
          <w:rPr>
            <w:noProof/>
            <w:webHidden/>
          </w:rPr>
          <w:instrText xml:space="preserve"> PAGEREF _Toc40461467 \h </w:instrText>
        </w:r>
        <w:r>
          <w:rPr>
            <w:noProof/>
            <w:webHidden/>
          </w:rPr>
        </w:r>
      </w:ins>
      <w:r>
        <w:rPr>
          <w:noProof/>
          <w:webHidden/>
        </w:rPr>
        <w:fldChar w:fldCharType="separate"/>
      </w:r>
      <w:ins w:id="319" w:author="Robert Clark" w:date="2020-05-15T18:56:00Z">
        <w:r>
          <w:rPr>
            <w:noProof/>
            <w:webHidden/>
          </w:rPr>
          <w:t>9</w:t>
        </w:r>
        <w:r>
          <w:rPr>
            <w:noProof/>
            <w:webHidden/>
          </w:rPr>
          <w:fldChar w:fldCharType="end"/>
        </w:r>
        <w:r w:rsidRPr="00A11DD4">
          <w:rPr>
            <w:rStyle w:val="Hyperlink"/>
            <w:noProof/>
          </w:rPr>
          <w:fldChar w:fldCharType="end"/>
        </w:r>
      </w:ins>
    </w:p>
    <w:p w14:paraId="76A3E3B1" w14:textId="3016D0F9" w:rsidR="00110EAB" w:rsidRDefault="00110EAB">
      <w:pPr>
        <w:pStyle w:val="TableofFigures"/>
        <w:tabs>
          <w:tab w:val="right" w:leader="dot" w:pos="9016"/>
        </w:tabs>
        <w:rPr>
          <w:ins w:id="320" w:author="Robert Clark" w:date="2020-05-15T18:56:00Z"/>
          <w:rFonts w:eastAsiaTheme="minorEastAsia"/>
          <w:noProof/>
          <w:lang w:eastAsia="en-GB"/>
        </w:rPr>
      </w:pPr>
      <w:ins w:id="321" w:author="Robert Clark" w:date="2020-05-15T18:56:00Z">
        <w:r w:rsidRPr="00A11DD4">
          <w:rPr>
            <w:rStyle w:val="Hyperlink"/>
            <w:noProof/>
          </w:rPr>
          <w:fldChar w:fldCharType="begin"/>
        </w:r>
        <w:r w:rsidRPr="00A11DD4">
          <w:rPr>
            <w:rStyle w:val="Hyperlink"/>
            <w:noProof/>
          </w:rPr>
          <w:instrText xml:space="preserve"> </w:instrText>
        </w:r>
        <w:r>
          <w:rPr>
            <w:noProof/>
          </w:rPr>
          <w:instrText>HYPERLINK "C:\\Users\\robbi\\Downloads\\Final Report Week 10_kw.docx" \l "_Toc40461468"</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7 - A representation of the operation of a CT scanner, with the image subject at 1, the x-ray emitter at 2, the receiving sensor at 3, transmission beam at 4, the path of travel for the projector and sensor at 5, the origin at 6 and an image at 7. [45]</w:t>
        </w:r>
        <w:r>
          <w:rPr>
            <w:noProof/>
            <w:webHidden/>
          </w:rPr>
          <w:tab/>
        </w:r>
        <w:r>
          <w:rPr>
            <w:noProof/>
            <w:webHidden/>
          </w:rPr>
          <w:fldChar w:fldCharType="begin"/>
        </w:r>
        <w:r>
          <w:rPr>
            <w:noProof/>
            <w:webHidden/>
          </w:rPr>
          <w:instrText xml:space="preserve"> PAGEREF _Toc40461468 \h </w:instrText>
        </w:r>
        <w:r>
          <w:rPr>
            <w:noProof/>
            <w:webHidden/>
          </w:rPr>
        </w:r>
      </w:ins>
      <w:r>
        <w:rPr>
          <w:noProof/>
          <w:webHidden/>
        </w:rPr>
        <w:fldChar w:fldCharType="separate"/>
      </w:r>
      <w:ins w:id="322" w:author="Robert Clark" w:date="2020-05-15T18:56:00Z">
        <w:r>
          <w:rPr>
            <w:noProof/>
            <w:webHidden/>
          </w:rPr>
          <w:t>10</w:t>
        </w:r>
        <w:r>
          <w:rPr>
            <w:noProof/>
            <w:webHidden/>
          </w:rPr>
          <w:fldChar w:fldCharType="end"/>
        </w:r>
        <w:r w:rsidRPr="00A11DD4">
          <w:rPr>
            <w:rStyle w:val="Hyperlink"/>
            <w:noProof/>
          </w:rPr>
          <w:fldChar w:fldCharType="end"/>
        </w:r>
      </w:ins>
    </w:p>
    <w:p w14:paraId="0862FBA2" w14:textId="6299F6F4" w:rsidR="00110EAB" w:rsidRDefault="00110EAB">
      <w:pPr>
        <w:pStyle w:val="TableofFigures"/>
        <w:tabs>
          <w:tab w:val="right" w:leader="dot" w:pos="9016"/>
        </w:tabs>
        <w:rPr>
          <w:ins w:id="323" w:author="Robert Clark" w:date="2020-05-15T18:56:00Z"/>
          <w:rFonts w:eastAsiaTheme="minorEastAsia"/>
          <w:noProof/>
          <w:lang w:eastAsia="en-GB"/>
        </w:rPr>
      </w:pPr>
      <w:ins w:id="324" w:author="Robert Clark" w:date="2020-05-15T18:56:00Z">
        <w:r w:rsidRPr="00A11DD4">
          <w:rPr>
            <w:rStyle w:val="Hyperlink"/>
            <w:noProof/>
          </w:rPr>
          <w:fldChar w:fldCharType="begin"/>
        </w:r>
        <w:r w:rsidRPr="00A11DD4">
          <w:rPr>
            <w:rStyle w:val="Hyperlink"/>
            <w:noProof/>
          </w:rPr>
          <w:instrText xml:space="preserve"> </w:instrText>
        </w:r>
        <w:r>
          <w:rPr>
            <w:noProof/>
          </w:rPr>
          <w:instrText>HYPERLINK \l "_Toc40461469"</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8 - A sinogram (left) and corresponding CT slice for a human jawbone. (right) [18].</w:t>
        </w:r>
        <w:r>
          <w:rPr>
            <w:noProof/>
            <w:webHidden/>
          </w:rPr>
          <w:tab/>
        </w:r>
        <w:r>
          <w:rPr>
            <w:noProof/>
            <w:webHidden/>
          </w:rPr>
          <w:fldChar w:fldCharType="begin"/>
        </w:r>
        <w:r>
          <w:rPr>
            <w:noProof/>
            <w:webHidden/>
          </w:rPr>
          <w:instrText xml:space="preserve"> PAGEREF _Toc40461469 \h </w:instrText>
        </w:r>
        <w:r>
          <w:rPr>
            <w:noProof/>
            <w:webHidden/>
          </w:rPr>
        </w:r>
      </w:ins>
      <w:r>
        <w:rPr>
          <w:noProof/>
          <w:webHidden/>
        </w:rPr>
        <w:fldChar w:fldCharType="separate"/>
      </w:r>
      <w:ins w:id="325" w:author="Robert Clark" w:date="2020-05-15T18:56:00Z">
        <w:r>
          <w:rPr>
            <w:noProof/>
            <w:webHidden/>
          </w:rPr>
          <w:t>10</w:t>
        </w:r>
        <w:r>
          <w:rPr>
            <w:noProof/>
            <w:webHidden/>
          </w:rPr>
          <w:fldChar w:fldCharType="end"/>
        </w:r>
        <w:r w:rsidRPr="00A11DD4">
          <w:rPr>
            <w:rStyle w:val="Hyperlink"/>
            <w:noProof/>
          </w:rPr>
          <w:fldChar w:fldCharType="end"/>
        </w:r>
      </w:ins>
    </w:p>
    <w:p w14:paraId="585C32EB" w14:textId="239908BB" w:rsidR="00110EAB" w:rsidRDefault="00110EAB">
      <w:pPr>
        <w:pStyle w:val="TableofFigures"/>
        <w:tabs>
          <w:tab w:val="right" w:leader="dot" w:pos="9016"/>
        </w:tabs>
        <w:rPr>
          <w:ins w:id="326" w:author="Robert Clark" w:date="2020-05-15T18:56:00Z"/>
          <w:rFonts w:eastAsiaTheme="minorEastAsia"/>
          <w:noProof/>
          <w:lang w:eastAsia="en-GB"/>
        </w:rPr>
      </w:pPr>
      <w:ins w:id="327" w:author="Robert Clark" w:date="2020-05-15T18:56:00Z">
        <w:r w:rsidRPr="00A11DD4">
          <w:rPr>
            <w:rStyle w:val="Hyperlink"/>
            <w:noProof/>
          </w:rPr>
          <w:fldChar w:fldCharType="begin"/>
        </w:r>
        <w:r w:rsidRPr="00A11DD4">
          <w:rPr>
            <w:rStyle w:val="Hyperlink"/>
            <w:noProof/>
          </w:rPr>
          <w:instrText xml:space="preserve"> </w:instrText>
        </w:r>
        <w:r>
          <w:rPr>
            <w:noProof/>
          </w:rPr>
          <w:instrText>HYPERLINK "C:\\Users\\robbi\\Downloads\\Final Report Week 10_kw.docx" \l "_Toc40461470"</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9 - A cross section of an MRI scanner with labelled components. [50] Licensed under the Creative Commons Attribution-ShareAlike 3.0.</w:t>
        </w:r>
        <w:r>
          <w:rPr>
            <w:noProof/>
            <w:webHidden/>
          </w:rPr>
          <w:tab/>
        </w:r>
        <w:r>
          <w:rPr>
            <w:noProof/>
            <w:webHidden/>
          </w:rPr>
          <w:fldChar w:fldCharType="begin"/>
        </w:r>
        <w:r>
          <w:rPr>
            <w:noProof/>
            <w:webHidden/>
          </w:rPr>
          <w:instrText xml:space="preserve"> PAGEREF _Toc40461470 \h </w:instrText>
        </w:r>
        <w:r>
          <w:rPr>
            <w:noProof/>
            <w:webHidden/>
          </w:rPr>
        </w:r>
      </w:ins>
      <w:r>
        <w:rPr>
          <w:noProof/>
          <w:webHidden/>
        </w:rPr>
        <w:fldChar w:fldCharType="separate"/>
      </w:r>
      <w:ins w:id="328" w:author="Robert Clark" w:date="2020-05-15T18:56:00Z">
        <w:r>
          <w:rPr>
            <w:noProof/>
            <w:webHidden/>
          </w:rPr>
          <w:t>10</w:t>
        </w:r>
        <w:r>
          <w:rPr>
            <w:noProof/>
            <w:webHidden/>
          </w:rPr>
          <w:fldChar w:fldCharType="end"/>
        </w:r>
        <w:r w:rsidRPr="00A11DD4">
          <w:rPr>
            <w:rStyle w:val="Hyperlink"/>
            <w:noProof/>
          </w:rPr>
          <w:fldChar w:fldCharType="end"/>
        </w:r>
      </w:ins>
    </w:p>
    <w:p w14:paraId="641A3CA2" w14:textId="23DDB32A" w:rsidR="00110EAB" w:rsidRDefault="00110EAB">
      <w:pPr>
        <w:pStyle w:val="TableofFigures"/>
        <w:tabs>
          <w:tab w:val="right" w:leader="dot" w:pos="9016"/>
        </w:tabs>
        <w:rPr>
          <w:ins w:id="329" w:author="Robert Clark" w:date="2020-05-15T18:56:00Z"/>
          <w:rFonts w:eastAsiaTheme="minorEastAsia"/>
          <w:noProof/>
          <w:lang w:eastAsia="en-GB"/>
        </w:rPr>
      </w:pPr>
      <w:ins w:id="330" w:author="Robert Clark" w:date="2020-05-15T18:56:00Z">
        <w:r w:rsidRPr="00A11DD4">
          <w:rPr>
            <w:rStyle w:val="Hyperlink"/>
            <w:noProof/>
          </w:rPr>
          <w:fldChar w:fldCharType="begin"/>
        </w:r>
        <w:r w:rsidRPr="00A11DD4">
          <w:rPr>
            <w:rStyle w:val="Hyperlink"/>
            <w:noProof/>
          </w:rPr>
          <w:instrText xml:space="preserve"> </w:instrText>
        </w:r>
        <w:r>
          <w:rPr>
            <w:noProof/>
          </w:rPr>
          <w:instrText>HYPERLINK \l "_Toc40461471"</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10 - Spheres fitted to congruent (left), positive RU incongruent (middle) and negative RU incongruent (right) joints. [24]</w:t>
        </w:r>
        <w:r>
          <w:rPr>
            <w:noProof/>
            <w:webHidden/>
          </w:rPr>
          <w:tab/>
        </w:r>
        <w:r>
          <w:rPr>
            <w:noProof/>
            <w:webHidden/>
          </w:rPr>
          <w:fldChar w:fldCharType="begin"/>
        </w:r>
        <w:r>
          <w:rPr>
            <w:noProof/>
            <w:webHidden/>
          </w:rPr>
          <w:instrText xml:space="preserve"> PAGEREF _Toc40461471 \h </w:instrText>
        </w:r>
        <w:r>
          <w:rPr>
            <w:noProof/>
            <w:webHidden/>
          </w:rPr>
        </w:r>
      </w:ins>
      <w:r>
        <w:rPr>
          <w:noProof/>
          <w:webHidden/>
        </w:rPr>
        <w:fldChar w:fldCharType="separate"/>
      </w:r>
      <w:ins w:id="331" w:author="Robert Clark" w:date="2020-05-15T18:56:00Z">
        <w:r>
          <w:rPr>
            <w:noProof/>
            <w:webHidden/>
          </w:rPr>
          <w:t>12</w:t>
        </w:r>
        <w:r>
          <w:rPr>
            <w:noProof/>
            <w:webHidden/>
          </w:rPr>
          <w:fldChar w:fldCharType="end"/>
        </w:r>
        <w:r w:rsidRPr="00A11DD4">
          <w:rPr>
            <w:rStyle w:val="Hyperlink"/>
            <w:noProof/>
          </w:rPr>
          <w:fldChar w:fldCharType="end"/>
        </w:r>
      </w:ins>
    </w:p>
    <w:p w14:paraId="5D94F5D5" w14:textId="5544F298" w:rsidR="00110EAB" w:rsidRDefault="00110EAB">
      <w:pPr>
        <w:pStyle w:val="TableofFigures"/>
        <w:tabs>
          <w:tab w:val="right" w:leader="dot" w:pos="9016"/>
        </w:tabs>
        <w:rPr>
          <w:ins w:id="332" w:author="Robert Clark" w:date="2020-05-15T18:56:00Z"/>
          <w:rFonts w:eastAsiaTheme="minorEastAsia"/>
          <w:noProof/>
          <w:lang w:eastAsia="en-GB"/>
        </w:rPr>
      </w:pPr>
      <w:ins w:id="333" w:author="Robert Clark" w:date="2020-05-15T18:56:00Z">
        <w:r w:rsidRPr="00A11DD4">
          <w:rPr>
            <w:rStyle w:val="Hyperlink"/>
            <w:noProof/>
          </w:rPr>
          <w:fldChar w:fldCharType="begin"/>
        </w:r>
        <w:r w:rsidRPr="00A11DD4">
          <w:rPr>
            <w:rStyle w:val="Hyperlink"/>
            <w:noProof/>
          </w:rPr>
          <w:instrText xml:space="preserve"> </w:instrText>
        </w:r>
        <w:r>
          <w:rPr>
            <w:noProof/>
          </w:rPr>
          <w:instrText>HYPERLINK "C:\\Users\\robbi\\Downloads\\Final Report Week 10_kw.docx" \l "_Toc40461472"</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11 - The Atlantooccipital joint and atlantoaxial ligament, located at the base of the skull. [51]</w:t>
        </w:r>
        <w:r>
          <w:rPr>
            <w:noProof/>
            <w:webHidden/>
          </w:rPr>
          <w:tab/>
        </w:r>
        <w:r>
          <w:rPr>
            <w:noProof/>
            <w:webHidden/>
          </w:rPr>
          <w:fldChar w:fldCharType="begin"/>
        </w:r>
        <w:r>
          <w:rPr>
            <w:noProof/>
            <w:webHidden/>
          </w:rPr>
          <w:instrText xml:space="preserve"> PAGEREF _Toc40461472 \h </w:instrText>
        </w:r>
        <w:r>
          <w:rPr>
            <w:noProof/>
            <w:webHidden/>
          </w:rPr>
        </w:r>
      </w:ins>
      <w:r>
        <w:rPr>
          <w:noProof/>
          <w:webHidden/>
        </w:rPr>
        <w:fldChar w:fldCharType="separate"/>
      </w:r>
      <w:ins w:id="334" w:author="Robert Clark" w:date="2020-05-15T18:56:00Z">
        <w:r>
          <w:rPr>
            <w:noProof/>
            <w:webHidden/>
          </w:rPr>
          <w:t>12</w:t>
        </w:r>
        <w:r>
          <w:rPr>
            <w:noProof/>
            <w:webHidden/>
          </w:rPr>
          <w:fldChar w:fldCharType="end"/>
        </w:r>
        <w:r w:rsidRPr="00A11DD4">
          <w:rPr>
            <w:rStyle w:val="Hyperlink"/>
            <w:noProof/>
          </w:rPr>
          <w:fldChar w:fldCharType="end"/>
        </w:r>
      </w:ins>
    </w:p>
    <w:p w14:paraId="36A7C432" w14:textId="40A4AE56" w:rsidR="00110EAB" w:rsidRDefault="00110EAB">
      <w:pPr>
        <w:pStyle w:val="TableofFigures"/>
        <w:tabs>
          <w:tab w:val="right" w:leader="dot" w:pos="9016"/>
        </w:tabs>
        <w:rPr>
          <w:ins w:id="335" w:author="Robert Clark" w:date="2020-05-15T18:56:00Z"/>
          <w:rFonts w:eastAsiaTheme="minorEastAsia"/>
          <w:noProof/>
          <w:lang w:eastAsia="en-GB"/>
        </w:rPr>
      </w:pPr>
      <w:ins w:id="336" w:author="Robert Clark" w:date="2020-05-15T18:56:00Z">
        <w:r w:rsidRPr="00A11DD4">
          <w:rPr>
            <w:rStyle w:val="Hyperlink"/>
            <w:noProof/>
          </w:rPr>
          <w:fldChar w:fldCharType="begin"/>
        </w:r>
        <w:r w:rsidRPr="00A11DD4">
          <w:rPr>
            <w:rStyle w:val="Hyperlink"/>
            <w:noProof/>
          </w:rPr>
          <w:instrText xml:space="preserve"> </w:instrText>
        </w:r>
        <w:r>
          <w:rPr>
            <w:noProof/>
          </w:rPr>
          <w:instrText>HYPERLINK \l "_Toc40461473"</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12 - A healthy CKCS (left) with a continuous craniocervical junction and a CLM/SM affected CKCS (right) with a noticeably elevated caudal medulla oblongata. Both junctions are highlighted with a red line.</w:t>
        </w:r>
        <w:r>
          <w:rPr>
            <w:noProof/>
            <w:webHidden/>
          </w:rPr>
          <w:tab/>
        </w:r>
        <w:r>
          <w:rPr>
            <w:noProof/>
            <w:webHidden/>
          </w:rPr>
          <w:fldChar w:fldCharType="begin"/>
        </w:r>
        <w:r>
          <w:rPr>
            <w:noProof/>
            <w:webHidden/>
          </w:rPr>
          <w:instrText xml:space="preserve"> PAGEREF _Toc40461473 \h </w:instrText>
        </w:r>
        <w:r>
          <w:rPr>
            <w:noProof/>
            <w:webHidden/>
          </w:rPr>
        </w:r>
      </w:ins>
      <w:r>
        <w:rPr>
          <w:noProof/>
          <w:webHidden/>
        </w:rPr>
        <w:fldChar w:fldCharType="separate"/>
      </w:r>
      <w:ins w:id="337" w:author="Robert Clark" w:date="2020-05-15T18:56:00Z">
        <w:r>
          <w:rPr>
            <w:noProof/>
            <w:webHidden/>
          </w:rPr>
          <w:t>13</w:t>
        </w:r>
        <w:r>
          <w:rPr>
            <w:noProof/>
            <w:webHidden/>
          </w:rPr>
          <w:fldChar w:fldCharType="end"/>
        </w:r>
        <w:r w:rsidRPr="00A11DD4">
          <w:rPr>
            <w:rStyle w:val="Hyperlink"/>
            <w:noProof/>
          </w:rPr>
          <w:fldChar w:fldCharType="end"/>
        </w:r>
      </w:ins>
    </w:p>
    <w:p w14:paraId="5D1E8782" w14:textId="3586296A" w:rsidR="00110EAB" w:rsidRDefault="00110EAB">
      <w:pPr>
        <w:pStyle w:val="TableofFigures"/>
        <w:tabs>
          <w:tab w:val="right" w:leader="dot" w:pos="9016"/>
        </w:tabs>
        <w:rPr>
          <w:ins w:id="338" w:author="Robert Clark" w:date="2020-05-15T18:56:00Z"/>
          <w:rFonts w:eastAsiaTheme="minorEastAsia"/>
          <w:noProof/>
          <w:lang w:eastAsia="en-GB"/>
        </w:rPr>
      </w:pPr>
      <w:ins w:id="339" w:author="Robert Clark" w:date="2020-05-15T18:56:00Z">
        <w:r w:rsidRPr="00A11DD4">
          <w:rPr>
            <w:rStyle w:val="Hyperlink"/>
            <w:noProof/>
          </w:rPr>
          <w:fldChar w:fldCharType="begin"/>
        </w:r>
        <w:r w:rsidRPr="00A11DD4">
          <w:rPr>
            <w:rStyle w:val="Hyperlink"/>
            <w:noProof/>
          </w:rPr>
          <w:instrText xml:space="preserve"> </w:instrText>
        </w:r>
        <w:r>
          <w:rPr>
            <w:noProof/>
          </w:rPr>
          <w:instrText>HYPERLINK "C:\\Users\\robbi\\Downloads\\Final Report Week 10_kw.docx" \l "_Toc40461474"</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13 - A labelled cross section of a brain with ventricles exposed. [52] Licensed under the Creative Commons Attribution 4.0 International.</w:t>
        </w:r>
        <w:r>
          <w:rPr>
            <w:noProof/>
            <w:webHidden/>
          </w:rPr>
          <w:tab/>
        </w:r>
        <w:r>
          <w:rPr>
            <w:noProof/>
            <w:webHidden/>
          </w:rPr>
          <w:fldChar w:fldCharType="begin"/>
        </w:r>
        <w:r>
          <w:rPr>
            <w:noProof/>
            <w:webHidden/>
          </w:rPr>
          <w:instrText xml:space="preserve"> PAGEREF _Toc40461474 \h </w:instrText>
        </w:r>
        <w:r>
          <w:rPr>
            <w:noProof/>
            <w:webHidden/>
          </w:rPr>
        </w:r>
      </w:ins>
      <w:r>
        <w:rPr>
          <w:noProof/>
          <w:webHidden/>
        </w:rPr>
        <w:fldChar w:fldCharType="separate"/>
      </w:r>
      <w:ins w:id="340" w:author="Robert Clark" w:date="2020-05-15T18:56:00Z">
        <w:r>
          <w:rPr>
            <w:noProof/>
            <w:webHidden/>
          </w:rPr>
          <w:t>13</w:t>
        </w:r>
        <w:r>
          <w:rPr>
            <w:noProof/>
            <w:webHidden/>
          </w:rPr>
          <w:fldChar w:fldCharType="end"/>
        </w:r>
        <w:r w:rsidRPr="00A11DD4">
          <w:rPr>
            <w:rStyle w:val="Hyperlink"/>
            <w:noProof/>
          </w:rPr>
          <w:fldChar w:fldCharType="end"/>
        </w:r>
      </w:ins>
    </w:p>
    <w:p w14:paraId="77415BCB" w14:textId="4CBD0AF8" w:rsidR="00110EAB" w:rsidRDefault="00110EAB">
      <w:pPr>
        <w:pStyle w:val="TableofFigures"/>
        <w:tabs>
          <w:tab w:val="right" w:leader="dot" w:pos="9016"/>
        </w:tabs>
        <w:rPr>
          <w:ins w:id="341" w:author="Robert Clark" w:date="2020-05-15T18:56:00Z"/>
          <w:rFonts w:eastAsiaTheme="minorEastAsia"/>
          <w:noProof/>
          <w:lang w:eastAsia="en-GB"/>
        </w:rPr>
      </w:pPr>
      <w:ins w:id="342" w:author="Robert Clark" w:date="2020-05-15T18:56:00Z">
        <w:r w:rsidRPr="00A11DD4">
          <w:rPr>
            <w:rStyle w:val="Hyperlink"/>
            <w:noProof/>
          </w:rPr>
          <w:fldChar w:fldCharType="begin"/>
        </w:r>
        <w:r w:rsidRPr="00A11DD4">
          <w:rPr>
            <w:rStyle w:val="Hyperlink"/>
            <w:noProof/>
          </w:rPr>
          <w:instrText xml:space="preserve"> </w:instrText>
        </w:r>
        <w:r>
          <w:rPr>
            <w:noProof/>
          </w:rPr>
          <w:instrText>HYPERLINK "C:\\Users\\robbi\\Downloads\\Final Report Week 10_kw.docx" \l "_Toc40461475"</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14 - A "healthy" hip joint (top) and one presenting symptoms of hip osteoarthritis with arrows at regions indicating this (bottom) [34].</w:t>
        </w:r>
        <w:r>
          <w:rPr>
            <w:noProof/>
            <w:webHidden/>
          </w:rPr>
          <w:tab/>
        </w:r>
        <w:r>
          <w:rPr>
            <w:noProof/>
            <w:webHidden/>
          </w:rPr>
          <w:fldChar w:fldCharType="begin"/>
        </w:r>
        <w:r>
          <w:rPr>
            <w:noProof/>
            <w:webHidden/>
          </w:rPr>
          <w:instrText xml:space="preserve"> PAGEREF _Toc40461475 \h </w:instrText>
        </w:r>
        <w:r>
          <w:rPr>
            <w:noProof/>
            <w:webHidden/>
          </w:rPr>
        </w:r>
      </w:ins>
      <w:r>
        <w:rPr>
          <w:noProof/>
          <w:webHidden/>
        </w:rPr>
        <w:fldChar w:fldCharType="separate"/>
      </w:r>
      <w:ins w:id="343" w:author="Robert Clark" w:date="2020-05-15T18:56:00Z">
        <w:r>
          <w:rPr>
            <w:noProof/>
            <w:webHidden/>
          </w:rPr>
          <w:t>14</w:t>
        </w:r>
        <w:r>
          <w:rPr>
            <w:noProof/>
            <w:webHidden/>
          </w:rPr>
          <w:fldChar w:fldCharType="end"/>
        </w:r>
        <w:r w:rsidRPr="00A11DD4">
          <w:rPr>
            <w:rStyle w:val="Hyperlink"/>
            <w:noProof/>
          </w:rPr>
          <w:fldChar w:fldCharType="end"/>
        </w:r>
      </w:ins>
    </w:p>
    <w:p w14:paraId="216B6539" w14:textId="5F5659C1" w:rsidR="00110EAB" w:rsidRDefault="00110EAB">
      <w:pPr>
        <w:pStyle w:val="TableofFigures"/>
        <w:tabs>
          <w:tab w:val="right" w:leader="dot" w:pos="9016"/>
        </w:tabs>
        <w:rPr>
          <w:ins w:id="344" w:author="Robert Clark" w:date="2020-05-15T18:56:00Z"/>
          <w:rFonts w:eastAsiaTheme="minorEastAsia"/>
          <w:noProof/>
          <w:lang w:eastAsia="en-GB"/>
        </w:rPr>
      </w:pPr>
      <w:ins w:id="345" w:author="Robert Clark" w:date="2020-05-15T18:56:00Z">
        <w:r w:rsidRPr="00A11DD4">
          <w:rPr>
            <w:rStyle w:val="Hyperlink"/>
            <w:noProof/>
          </w:rPr>
          <w:fldChar w:fldCharType="begin"/>
        </w:r>
        <w:r w:rsidRPr="00A11DD4">
          <w:rPr>
            <w:rStyle w:val="Hyperlink"/>
            <w:noProof/>
          </w:rPr>
          <w:instrText xml:space="preserve"> </w:instrText>
        </w:r>
        <w:r>
          <w:rPr>
            <w:noProof/>
          </w:rPr>
          <w:instrText>HYPERLINK "C:\\Users\\robbi\\Downloads\\Final Report Week 10_kw.docx" \l "_Toc40461476"</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15 - A three-dimensional reconstruction of a CT of a Labrador joint.</w:t>
        </w:r>
        <w:r>
          <w:rPr>
            <w:noProof/>
            <w:webHidden/>
          </w:rPr>
          <w:tab/>
        </w:r>
        <w:r>
          <w:rPr>
            <w:noProof/>
            <w:webHidden/>
          </w:rPr>
          <w:fldChar w:fldCharType="begin"/>
        </w:r>
        <w:r>
          <w:rPr>
            <w:noProof/>
            <w:webHidden/>
          </w:rPr>
          <w:instrText xml:space="preserve"> PAGEREF _Toc40461476 \h </w:instrText>
        </w:r>
        <w:r>
          <w:rPr>
            <w:noProof/>
            <w:webHidden/>
          </w:rPr>
        </w:r>
      </w:ins>
      <w:r>
        <w:rPr>
          <w:noProof/>
          <w:webHidden/>
        </w:rPr>
        <w:fldChar w:fldCharType="separate"/>
      </w:r>
      <w:ins w:id="346" w:author="Robert Clark" w:date="2020-05-15T18:56:00Z">
        <w:r>
          <w:rPr>
            <w:noProof/>
            <w:webHidden/>
          </w:rPr>
          <w:t>16</w:t>
        </w:r>
        <w:r>
          <w:rPr>
            <w:noProof/>
            <w:webHidden/>
          </w:rPr>
          <w:fldChar w:fldCharType="end"/>
        </w:r>
        <w:r w:rsidRPr="00A11DD4">
          <w:rPr>
            <w:rStyle w:val="Hyperlink"/>
            <w:noProof/>
          </w:rPr>
          <w:fldChar w:fldCharType="end"/>
        </w:r>
      </w:ins>
    </w:p>
    <w:p w14:paraId="3016F388" w14:textId="11199115" w:rsidR="00110EAB" w:rsidRDefault="00110EAB">
      <w:pPr>
        <w:pStyle w:val="TableofFigures"/>
        <w:tabs>
          <w:tab w:val="right" w:leader="dot" w:pos="9016"/>
        </w:tabs>
        <w:rPr>
          <w:ins w:id="347" w:author="Robert Clark" w:date="2020-05-15T18:56:00Z"/>
          <w:rFonts w:eastAsiaTheme="minorEastAsia"/>
          <w:noProof/>
          <w:lang w:eastAsia="en-GB"/>
        </w:rPr>
      </w:pPr>
      <w:ins w:id="348" w:author="Robert Clark" w:date="2020-05-15T18:56:00Z">
        <w:r w:rsidRPr="00A11DD4">
          <w:rPr>
            <w:rStyle w:val="Hyperlink"/>
            <w:noProof/>
          </w:rPr>
          <w:fldChar w:fldCharType="begin"/>
        </w:r>
        <w:r w:rsidRPr="00A11DD4">
          <w:rPr>
            <w:rStyle w:val="Hyperlink"/>
            <w:noProof/>
          </w:rPr>
          <w:instrText xml:space="preserve"> </w:instrText>
        </w:r>
        <w:r>
          <w:rPr>
            <w:noProof/>
          </w:rPr>
          <w:instrText>HYPERLINK "C:\\Users\\robbi\\Downloads\\Final Report Week 10_kw.docx" \l "_Toc40461477"</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16 - A 3D reconstruction of an elbow joint from a series of CT scans, from the same perspective as Figure 15.</w:t>
        </w:r>
        <w:r>
          <w:rPr>
            <w:noProof/>
            <w:webHidden/>
          </w:rPr>
          <w:tab/>
        </w:r>
        <w:r>
          <w:rPr>
            <w:noProof/>
            <w:webHidden/>
          </w:rPr>
          <w:fldChar w:fldCharType="begin"/>
        </w:r>
        <w:r>
          <w:rPr>
            <w:noProof/>
            <w:webHidden/>
          </w:rPr>
          <w:instrText xml:space="preserve"> PAGEREF _Toc40461477 \h </w:instrText>
        </w:r>
        <w:r>
          <w:rPr>
            <w:noProof/>
            <w:webHidden/>
          </w:rPr>
        </w:r>
      </w:ins>
      <w:r>
        <w:rPr>
          <w:noProof/>
          <w:webHidden/>
        </w:rPr>
        <w:fldChar w:fldCharType="separate"/>
      </w:r>
      <w:ins w:id="349" w:author="Robert Clark" w:date="2020-05-15T18:56:00Z">
        <w:r>
          <w:rPr>
            <w:noProof/>
            <w:webHidden/>
          </w:rPr>
          <w:t>17</w:t>
        </w:r>
        <w:r>
          <w:rPr>
            <w:noProof/>
            <w:webHidden/>
          </w:rPr>
          <w:fldChar w:fldCharType="end"/>
        </w:r>
        <w:r w:rsidRPr="00A11DD4">
          <w:rPr>
            <w:rStyle w:val="Hyperlink"/>
            <w:noProof/>
          </w:rPr>
          <w:fldChar w:fldCharType="end"/>
        </w:r>
      </w:ins>
    </w:p>
    <w:p w14:paraId="7B89683E" w14:textId="45521668" w:rsidR="00110EAB" w:rsidRDefault="00110EAB">
      <w:pPr>
        <w:pStyle w:val="TableofFigures"/>
        <w:tabs>
          <w:tab w:val="right" w:leader="dot" w:pos="9016"/>
        </w:tabs>
        <w:rPr>
          <w:ins w:id="350" w:author="Robert Clark" w:date="2020-05-15T18:56:00Z"/>
          <w:rFonts w:eastAsiaTheme="minorEastAsia"/>
          <w:noProof/>
          <w:lang w:eastAsia="en-GB"/>
        </w:rPr>
      </w:pPr>
      <w:ins w:id="351" w:author="Robert Clark" w:date="2020-05-15T18:56:00Z">
        <w:r w:rsidRPr="00A11DD4">
          <w:rPr>
            <w:rStyle w:val="Hyperlink"/>
            <w:noProof/>
          </w:rPr>
          <w:fldChar w:fldCharType="begin"/>
        </w:r>
        <w:r w:rsidRPr="00A11DD4">
          <w:rPr>
            <w:rStyle w:val="Hyperlink"/>
            <w:noProof/>
          </w:rPr>
          <w:instrText xml:space="preserve"> </w:instrText>
        </w:r>
        <w:r>
          <w:rPr>
            <w:noProof/>
          </w:rPr>
          <w:instrText>HYPERLINK \l "_Toc40461478"</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17 - Histogram showing distribution of values across all slices of a CT scan of an elbow joint.</w:t>
        </w:r>
        <w:r>
          <w:rPr>
            <w:noProof/>
            <w:webHidden/>
          </w:rPr>
          <w:tab/>
        </w:r>
        <w:r>
          <w:rPr>
            <w:noProof/>
            <w:webHidden/>
          </w:rPr>
          <w:fldChar w:fldCharType="begin"/>
        </w:r>
        <w:r>
          <w:rPr>
            <w:noProof/>
            <w:webHidden/>
          </w:rPr>
          <w:instrText xml:space="preserve"> PAGEREF _Toc40461478 \h </w:instrText>
        </w:r>
        <w:r>
          <w:rPr>
            <w:noProof/>
            <w:webHidden/>
          </w:rPr>
        </w:r>
      </w:ins>
      <w:r>
        <w:rPr>
          <w:noProof/>
          <w:webHidden/>
        </w:rPr>
        <w:fldChar w:fldCharType="separate"/>
      </w:r>
      <w:ins w:id="352" w:author="Robert Clark" w:date="2020-05-15T18:56:00Z">
        <w:r>
          <w:rPr>
            <w:noProof/>
            <w:webHidden/>
          </w:rPr>
          <w:t>17</w:t>
        </w:r>
        <w:r>
          <w:rPr>
            <w:noProof/>
            <w:webHidden/>
          </w:rPr>
          <w:fldChar w:fldCharType="end"/>
        </w:r>
        <w:r w:rsidRPr="00A11DD4">
          <w:rPr>
            <w:rStyle w:val="Hyperlink"/>
            <w:noProof/>
          </w:rPr>
          <w:fldChar w:fldCharType="end"/>
        </w:r>
      </w:ins>
    </w:p>
    <w:p w14:paraId="6171096F" w14:textId="4CBD71E7" w:rsidR="00110EAB" w:rsidRDefault="00110EAB">
      <w:pPr>
        <w:pStyle w:val="TableofFigures"/>
        <w:tabs>
          <w:tab w:val="right" w:leader="dot" w:pos="9016"/>
        </w:tabs>
        <w:rPr>
          <w:ins w:id="353" w:author="Robert Clark" w:date="2020-05-15T18:56:00Z"/>
          <w:rFonts w:eastAsiaTheme="minorEastAsia"/>
          <w:noProof/>
          <w:lang w:eastAsia="en-GB"/>
        </w:rPr>
      </w:pPr>
      <w:ins w:id="354" w:author="Robert Clark" w:date="2020-05-15T18:56:00Z">
        <w:r w:rsidRPr="00A11DD4">
          <w:rPr>
            <w:rStyle w:val="Hyperlink"/>
            <w:noProof/>
          </w:rPr>
          <w:fldChar w:fldCharType="begin"/>
        </w:r>
        <w:r w:rsidRPr="00A11DD4">
          <w:rPr>
            <w:rStyle w:val="Hyperlink"/>
            <w:noProof/>
          </w:rPr>
          <w:instrText xml:space="preserve"> </w:instrText>
        </w:r>
        <w:r>
          <w:rPr>
            <w:noProof/>
          </w:rPr>
          <w:instrText>HYPERLINK \l "_Toc40461479"</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18 - The original CT scans (left), the same CT scans thresholded to show only the cortical bone tissue (middle) and then the "cleaned up" binary masks (right).</w:t>
        </w:r>
        <w:r>
          <w:rPr>
            <w:noProof/>
            <w:webHidden/>
          </w:rPr>
          <w:tab/>
        </w:r>
        <w:r>
          <w:rPr>
            <w:noProof/>
            <w:webHidden/>
          </w:rPr>
          <w:fldChar w:fldCharType="begin"/>
        </w:r>
        <w:r>
          <w:rPr>
            <w:noProof/>
            <w:webHidden/>
          </w:rPr>
          <w:instrText xml:space="preserve"> PAGEREF _Toc40461479 \h </w:instrText>
        </w:r>
        <w:r>
          <w:rPr>
            <w:noProof/>
            <w:webHidden/>
          </w:rPr>
        </w:r>
      </w:ins>
      <w:r>
        <w:rPr>
          <w:noProof/>
          <w:webHidden/>
        </w:rPr>
        <w:fldChar w:fldCharType="separate"/>
      </w:r>
      <w:ins w:id="355" w:author="Robert Clark" w:date="2020-05-15T18:56:00Z">
        <w:r>
          <w:rPr>
            <w:noProof/>
            <w:webHidden/>
          </w:rPr>
          <w:t>18</w:t>
        </w:r>
        <w:r>
          <w:rPr>
            <w:noProof/>
            <w:webHidden/>
          </w:rPr>
          <w:fldChar w:fldCharType="end"/>
        </w:r>
        <w:r w:rsidRPr="00A11DD4">
          <w:rPr>
            <w:rStyle w:val="Hyperlink"/>
            <w:noProof/>
          </w:rPr>
          <w:fldChar w:fldCharType="end"/>
        </w:r>
      </w:ins>
    </w:p>
    <w:p w14:paraId="4883CB5A" w14:textId="2E017B67" w:rsidR="00110EAB" w:rsidRDefault="00110EAB">
      <w:pPr>
        <w:pStyle w:val="TableofFigures"/>
        <w:tabs>
          <w:tab w:val="right" w:leader="dot" w:pos="9016"/>
        </w:tabs>
        <w:rPr>
          <w:ins w:id="356" w:author="Robert Clark" w:date="2020-05-15T18:56:00Z"/>
          <w:rFonts w:eastAsiaTheme="minorEastAsia"/>
          <w:noProof/>
          <w:lang w:eastAsia="en-GB"/>
        </w:rPr>
      </w:pPr>
      <w:ins w:id="357" w:author="Robert Clark" w:date="2020-05-15T18:56:00Z">
        <w:r w:rsidRPr="00A11DD4">
          <w:rPr>
            <w:rStyle w:val="Hyperlink"/>
            <w:noProof/>
          </w:rPr>
          <w:fldChar w:fldCharType="begin"/>
        </w:r>
        <w:r w:rsidRPr="00A11DD4">
          <w:rPr>
            <w:rStyle w:val="Hyperlink"/>
            <w:noProof/>
          </w:rPr>
          <w:instrText xml:space="preserve"> </w:instrText>
        </w:r>
        <w:r>
          <w:rPr>
            <w:noProof/>
          </w:rPr>
          <w:instrText>HYPERLINK \l "_Toc40461480"</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19 - Visualisation of three-dimensional point cloud A, describing Elbow A.</w:t>
        </w:r>
        <w:r>
          <w:rPr>
            <w:noProof/>
            <w:webHidden/>
          </w:rPr>
          <w:tab/>
        </w:r>
        <w:r>
          <w:rPr>
            <w:noProof/>
            <w:webHidden/>
          </w:rPr>
          <w:fldChar w:fldCharType="begin"/>
        </w:r>
        <w:r>
          <w:rPr>
            <w:noProof/>
            <w:webHidden/>
          </w:rPr>
          <w:instrText xml:space="preserve"> PAGEREF _Toc40461480 \h </w:instrText>
        </w:r>
        <w:r>
          <w:rPr>
            <w:noProof/>
            <w:webHidden/>
          </w:rPr>
        </w:r>
      </w:ins>
      <w:r>
        <w:rPr>
          <w:noProof/>
          <w:webHidden/>
        </w:rPr>
        <w:fldChar w:fldCharType="separate"/>
      </w:r>
      <w:ins w:id="358" w:author="Robert Clark" w:date="2020-05-15T18:56:00Z">
        <w:r>
          <w:rPr>
            <w:noProof/>
            <w:webHidden/>
          </w:rPr>
          <w:t>19</w:t>
        </w:r>
        <w:r>
          <w:rPr>
            <w:noProof/>
            <w:webHidden/>
          </w:rPr>
          <w:fldChar w:fldCharType="end"/>
        </w:r>
        <w:r w:rsidRPr="00A11DD4">
          <w:rPr>
            <w:rStyle w:val="Hyperlink"/>
            <w:noProof/>
          </w:rPr>
          <w:fldChar w:fldCharType="end"/>
        </w:r>
      </w:ins>
    </w:p>
    <w:p w14:paraId="031D2858" w14:textId="3E41EB8D" w:rsidR="00110EAB" w:rsidRDefault="00110EAB">
      <w:pPr>
        <w:pStyle w:val="TableofFigures"/>
        <w:tabs>
          <w:tab w:val="right" w:leader="dot" w:pos="9016"/>
        </w:tabs>
        <w:rPr>
          <w:ins w:id="359" w:author="Robert Clark" w:date="2020-05-15T18:56:00Z"/>
          <w:rFonts w:eastAsiaTheme="minorEastAsia"/>
          <w:noProof/>
          <w:lang w:eastAsia="en-GB"/>
        </w:rPr>
      </w:pPr>
      <w:ins w:id="360" w:author="Robert Clark" w:date="2020-05-15T18:56:00Z">
        <w:r w:rsidRPr="00A11DD4">
          <w:rPr>
            <w:rStyle w:val="Hyperlink"/>
            <w:noProof/>
          </w:rPr>
          <w:fldChar w:fldCharType="begin"/>
        </w:r>
        <w:r w:rsidRPr="00A11DD4">
          <w:rPr>
            <w:rStyle w:val="Hyperlink"/>
            <w:noProof/>
          </w:rPr>
          <w:instrText xml:space="preserve"> </w:instrText>
        </w:r>
        <w:r>
          <w:rPr>
            <w:noProof/>
          </w:rPr>
          <w:instrText>HYPERLINK \l "_Toc40461481"</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20 - Visualisation of three-dimensional point cloud B, describing Elbow B.</w:t>
        </w:r>
        <w:r>
          <w:rPr>
            <w:noProof/>
            <w:webHidden/>
          </w:rPr>
          <w:tab/>
        </w:r>
        <w:r>
          <w:rPr>
            <w:noProof/>
            <w:webHidden/>
          </w:rPr>
          <w:fldChar w:fldCharType="begin"/>
        </w:r>
        <w:r>
          <w:rPr>
            <w:noProof/>
            <w:webHidden/>
          </w:rPr>
          <w:instrText xml:space="preserve"> PAGEREF _Toc40461481 \h </w:instrText>
        </w:r>
        <w:r>
          <w:rPr>
            <w:noProof/>
            <w:webHidden/>
          </w:rPr>
        </w:r>
      </w:ins>
      <w:r>
        <w:rPr>
          <w:noProof/>
          <w:webHidden/>
        </w:rPr>
        <w:fldChar w:fldCharType="separate"/>
      </w:r>
      <w:ins w:id="361" w:author="Robert Clark" w:date="2020-05-15T18:56:00Z">
        <w:r>
          <w:rPr>
            <w:noProof/>
            <w:webHidden/>
          </w:rPr>
          <w:t>19</w:t>
        </w:r>
        <w:r>
          <w:rPr>
            <w:noProof/>
            <w:webHidden/>
          </w:rPr>
          <w:fldChar w:fldCharType="end"/>
        </w:r>
        <w:r w:rsidRPr="00A11DD4">
          <w:rPr>
            <w:rStyle w:val="Hyperlink"/>
            <w:noProof/>
          </w:rPr>
          <w:fldChar w:fldCharType="end"/>
        </w:r>
      </w:ins>
    </w:p>
    <w:p w14:paraId="10A179FC" w14:textId="1182962B" w:rsidR="00110EAB" w:rsidRDefault="00110EAB">
      <w:pPr>
        <w:pStyle w:val="TableofFigures"/>
        <w:tabs>
          <w:tab w:val="right" w:leader="dot" w:pos="9016"/>
        </w:tabs>
        <w:rPr>
          <w:ins w:id="362" w:author="Robert Clark" w:date="2020-05-15T18:56:00Z"/>
          <w:rFonts w:eastAsiaTheme="minorEastAsia"/>
          <w:noProof/>
          <w:lang w:eastAsia="en-GB"/>
        </w:rPr>
      </w:pPr>
      <w:ins w:id="363" w:author="Robert Clark" w:date="2020-05-15T18:56:00Z">
        <w:r w:rsidRPr="00A11DD4">
          <w:rPr>
            <w:rStyle w:val="Hyperlink"/>
            <w:noProof/>
          </w:rPr>
          <w:fldChar w:fldCharType="begin"/>
        </w:r>
        <w:r w:rsidRPr="00A11DD4">
          <w:rPr>
            <w:rStyle w:val="Hyperlink"/>
            <w:noProof/>
          </w:rPr>
          <w:instrText xml:space="preserve"> </w:instrText>
        </w:r>
        <w:r>
          <w:rPr>
            <w:noProof/>
          </w:rPr>
          <w:instrText>HYPERLINK \l "_Toc40461482"</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21 - The results of rigid transformations via ICP of point clouds A (green) onto A' (purple).</w:t>
        </w:r>
        <w:r>
          <w:rPr>
            <w:noProof/>
            <w:webHidden/>
          </w:rPr>
          <w:tab/>
        </w:r>
        <w:r>
          <w:rPr>
            <w:noProof/>
            <w:webHidden/>
          </w:rPr>
          <w:fldChar w:fldCharType="begin"/>
        </w:r>
        <w:r>
          <w:rPr>
            <w:noProof/>
            <w:webHidden/>
          </w:rPr>
          <w:instrText xml:space="preserve"> PAGEREF _Toc40461482 \h </w:instrText>
        </w:r>
        <w:r>
          <w:rPr>
            <w:noProof/>
            <w:webHidden/>
          </w:rPr>
        </w:r>
      </w:ins>
      <w:r>
        <w:rPr>
          <w:noProof/>
          <w:webHidden/>
        </w:rPr>
        <w:fldChar w:fldCharType="separate"/>
      </w:r>
      <w:ins w:id="364" w:author="Robert Clark" w:date="2020-05-15T18:56:00Z">
        <w:r>
          <w:rPr>
            <w:noProof/>
            <w:webHidden/>
          </w:rPr>
          <w:t>21</w:t>
        </w:r>
        <w:r>
          <w:rPr>
            <w:noProof/>
            <w:webHidden/>
          </w:rPr>
          <w:fldChar w:fldCharType="end"/>
        </w:r>
        <w:r w:rsidRPr="00A11DD4">
          <w:rPr>
            <w:rStyle w:val="Hyperlink"/>
            <w:noProof/>
          </w:rPr>
          <w:fldChar w:fldCharType="end"/>
        </w:r>
      </w:ins>
    </w:p>
    <w:p w14:paraId="1DD16D00" w14:textId="1A96003D" w:rsidR="00110EAB" w:rsidRDefault="00110EAB">
      <w:pPr>
        <w:pStyle w:val="TableofFigures"/>
        <w:tabs>
          <w:tab w:val="right" w:leader="dot" w:pos="9016"/>
        </w:tabs>
        <w:rPr>
          <w:ins w:id="365" w:author="Robert Clark" w:date="2020-05-15T18:56:00Z"/>
          <w:rFonts w:eastAsiaTheme="minorEastAsia"/>
          <w:noProof/>
          <w:lang w:eastAsia="en-GB"/>
        </w:rPr>
      </w:pPr>
      <w:ins w:id="366" w:author="Robert Clark" w:date="2020-05-15T18:56:00Z">
        <w:r w:rsidRPr="00A11DD4">
          <w:rPr>
            <w:rStyle w:val="Hyperlink"/>
            <w:noProof/>
          </w:rPr>
          <w:fldChar w:fldCharType="begin"/>
        </w:r>
        <w:r w:rsidRPr="00A11DD4">
          <w:rPr>
            <w:rStyle w:val="Hyperlink"/>
            <w:noProof/>
          </w:rPr>
          <w:instrText xml:space="preserve"> </w:instrText>
        </w:r>
        <w:r>
          <w:rPr>
            <w:noProof/>
          </w:rPr>
          <w:instrText>HYPERLINK \l "_Toc40461483"</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22 - Summary of planned process to investigate the potential for artificial intelligence in understanding canine elbow dysplasia.</w:t>
        </w:r>
        <w:r>
          <w:rPr>
            <w:noProof/>
            <w:webHidden/>
          </w:rPr>
          <w:tab/>
        </w:r>
        <w:r>
          <w:rPr>
            <w:noProof/>
            <w:webHidden/>
          </w:rPr>
          <w:fldChar w:fldCharType="begin"/>
        </w:r>
        <w:r>
          <w:rPr>
            <w:noProof/>
            <w:webHidden/>
          </w:rPr>
          <w:instrText xml:space="preserve"> PAGEREF _Toc40461483 \h </w:instrText>
        </w:r>
        <w:r>
          <w:rPr>
            <w:noProof/>
            <w:webHidden/>
          </w:rPr>
        </w:r>
      </w:ins>
      <w:r>
        <w:rPr>
          <w:noProof/>
          <w:webHidden/>
        </w:rPr>
        <w:fldChar w:fldCharType="separate"/>
      </w:r>
      <w:ins w:id="367" w:author="Robert Clark" w:date="2020-05-15T18:56:00Z">
        <w:r>
          <w:rPr>
            <w:noProof/>
            <w:webHidden/>
          </w:rPr>
          <w:t>21</w:t>
        </w:r>
        <w:r>
          <w:rPr>
            <w:noProof/>
            <w:webHidden/>
          </w:rPr>
          <w:fldChar w:fldCharType="end"/>
        </w:r>
        <w:r w:rsidRPr="00A11DD4">
          <w:rPr>
            <w:rStyle w:val="Hyperlink"/>
            <w:noProof/>
          </w:rPr>
          <w:fldChar w:fldCharType="end"/>
        </w:r>
      </w:ins>
    </w:p>
    <w:p w14:paraId="064F692D" w14:textId="27240436" w:rsidR="00110EAB" w:rsidRDefault="00110EAB">
      <w:pPr>
        <w:pStyle w:val="TableofFigures"/>
        <w:tabs>
          <w:tab w:val="right" w:leader="dot" w:pos="9016"/>
        </w:tabs>
        <w:rPr>
          <w:ins w:id="368" w:author="Robert Clark" w:date="2020-05-15T18:56:00Z"/>
          <w:rFonts w:eastAsiaTheme="minorEastAsia"/>
          <w:noProof/>
          <w:lang w:eastAsia="en-GB"/>
        </w:rPr>
      </w:pPr>
      <w:ins w:id="369" w:author="Robert Clark" w:date="2020-05-15T18:56:00Z">
        <w:r w:rsidRPr="00A11DD4">
          <w:rPr>
            <w:rStyle w:val="Hyperlink"/>
            <w:noProof/>
          </w:rPr>
          <w:fldChar w:fldCharType="begin"/>
        </w:r>
        <w:r w:rsidRPr="00A11DD4">
          <w:rPr>
            <w:rStyle w:val="Hyperlink"/>
            <w:noProof/>
          </w:rPr>
          <w:instrText xml:space="preserve"> </w:instrText>
        </w:r>
        <w:r>
          <w:rPr>
            <w:noProof/>
          </w:rPr>
          <w:instrText>HYPERLINK \l "_Toc40461484"</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23 - The structure of the VGG19 network. The final Classification layer is highlighted in cyan, and the final fully connected layer is highlighted in black.</w:t>
        </w:r>
        <w:r>
          <w:rPr>
            <w:noProof/>
            <w:webHidden/>
          </w:rPr>
          <w:tab/>
        </w:r>
        <w:r>
          <w:rPr>
            <w:noProof/>
            <w:webHidden/>
          </w:rPr>
          <w:fldChar w:fldCharType="begin"/>
        </w:r>
        <w:r>
          <w:rPr>
            <w:noProof/>
            <w:webHidden/>
          </w:rPr>
          <w:instrText xml:space="preserve"> PAGEREF _Toc40461484 \h </w:instrText>
        </w:r>
        <w:r>
          <w:rPr>
            <w:noProof/>
            <w:webHidden/>
          </w:rPr>
        </w:r>
      </w:ins>
      <w:r>
        <w:rPr>
          <w:noProof/>
          <w:webHidden/>
        </w:rPr>
        <w:fldChar w:fldCharType="separate"/>
      </w:r>
      <w:ins w:id="370" w:author="Robert Clark" w:date="2020-05-15T18:56:00Z">
        <w:r>
          <w:rPr>
            <w:noProof/>
            <w:webHidden/>
          </w:rPr>
          <w:t>22</w:t>
        </w:r>
        <w:r>
          <w:rPr>
            <w:noProof/>
            <w:webHidden/>
          </w:rPr>
          <w:fldChar w:fldCharType="end"/>
        </w:r>
        <w:r w:rsidRPr="00A11DD4">
          <w:rPr>
            <w:rStyle w:val="Hyperlink"/>
            <w:noProof/>
          </w:rPr>
          <w:fldChar w:fldCharType="end"/>
        </w:r>
      </w:ins>
    </w:p>
    <w:p w14:paraId="2F82A476" w14:textId="4A362A01" w:rsidR="00110EAB" w:rsidRDefault="00110EAB">
      <w:pPr>
        <w:pStyle w:val="TableofFigures"/>
        <w:tabs>
          <w:tab w:val="right" w:leader="dot" w:pos="9016"/>
        </w:tabs>
        <w:rPr>
          <w:ins w:id="371" w:author="Robert Clark" w:date="2020-05-15T18:56:00Z"/>
          <w:rFonts w:eastAsiaTheme="minorEastAsia"/>
          <w:noProof/>
          <w:lang w:eastAsia="en-GB"/>
        </w:rPr>
      </w:pPr>
      <w:ins w:id="372" w:author="Robert Clark" w:date="2020-05-15T18:56:00Z">
        <w:r w:rsidRPr="00A11DD4">
          <w:rPr>
            <w:rStyle w:val="Hyperlink"/>
            <w:noProof/>
          </w:rPr>
          <w:fldChar w:fldCharType="begin"/>
        </w:r>
        <w:r w:rsidRPr="00A11DD4">
          <w:rPr>
            <w:rStyle w:val="Hyperlink"/>
            <w:noProof/>
          </w:rPr>
          <w:instrText xml:space="preserve"> </w:instrText>
        </w:r>
        <w:r>
          <w:rPr>
            <w:noProof/>
          </w:rPr>
          <w:instrText>HYPERLINK \l "_Toc40461485"</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24 - Distribution of intensity levels over the dataset consisting of central slices from the MRI scans of nineteen CKCS.</w:t>
        </w:r>
        <w:r>
          <w:rPr>
            <w:noProof/>
            <w:webHidden/>
          </w:rPr>
          <w:tab/>
        </w:r>
        <w:r>
          <w:rPr>
            <w:noProof/>
            <w:webHidden/>
          </w:rPr>
          <w:fldChar w:fldCharType="begin"/>
        </w:r>
        <w:r>
          <w:rPr>
            <w:noProof/>
            <w:webHidden/>
          </w:rPr>
          <w:instrText xml:space="preserve"> PAGEREF _Toc40461485 \h </w:instrText>
        </w:r>
        <w:r>
          <w:rPr>
            <w:noProof/>
            <w:webHidden/>
          </w:rPr>
        </w:r>
      </w:ins>
      <w:r>
        <w:rPr>
          <w:noProof/>
          <w:webHidden/>
        </w:rPr>
        <w:fldChar w:fldCharType="separate"/>
      </w:r>
      <w:ins w:id="373" w:author="Robert Clark" w:date="2020-05-15T18:56:00Z">
        <w:r>
          <w:rPr>
            <w:noProof/>
            <w:webHidden/>
          </w:rPr>
          <w:t>23</w:t>
        </w:r>
        <w:r>
          <w:rPr>
            <w:noProof/>
            <w:webHidden/>
          </w:rPr>
          <w:fldChar w:fldCharType="end"/>
        </w:r>
        <w:r w:rsidRPr="00A11DD4">
          <w:rPr>
            <w:rStyle w:val="Hyperlink"/>
            <w:noProof/>
          </w:rPr>
          <w:fldChar w:fldCharType="end"/>
        </w:r>
      </w:ins>
    </w:p>
    <w:p w14:paraId="41EC16C9" w14:textId="21ED4BB2" w:rsidR="00110EAB" w:rsidRDefault="00110EAB">
      <w:pPr>
        <w:pStyle w:val="TableofFigures"/>
        <w:tabs>
          <w:tab w:val="right" w:leader="dot" w:pos="9016"/>
        </w:tabs>
        <w:rPr>
          <w:ins w:id="374" w:author="Robert Clark" w:date="2020-05-15T18:56:00Z"/>
          <w:rFonts w:eastAsiaTheme="minorEastAsia"/>
          <w:noProof/>
          <w:lang w:eastAsia="en-GB"/>
        </w:rPr>
      </w:pPr>
      <w:ins w:id="375" w:author="Robert Clark" w:date="2020-05-15T18:56:00Z">
        <w:r w:rsidRPr="00A11DD4">
          <w:rPr>
            <w:rStyle w:val="Hyperlink"/>
            <w:noProof/>
          </w:rPr>
          <w:lastRenderedPageBreak/>
          <w:fldChar w:fldCharType="begin"/>
        </w:r>
        <w:r w:rsidRPr="00A11DD4">
          <w:rPr>
            <w:rStyle w:val="Hyperlink"/>
            <w:noProof/>
          </w:rPr>
          <w:instrText xml:space="preserve"> </w:instrText>
        </w:r>
        <w:r>
          <w:rPr>
            <w:noProof/>
          </w:rPr>
          <w:instrText>HYPERLINK "C:\\Users\\robbi\\Downloads\\Final Report Week 10_kw.docx" \l "_Toc40461486"</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25 - The average edge map of the 5 control images generated using a Sobel filter, to be used as a stationary image during the ICP phase.</w:t>
        </w:r>
        <w:r>
          <w:rPr>
            <w:noProof/>
            <w:webHidden/>
          </w:rPr>
          <w:tab/>
        </w:r>
        <w:r>
          <w:rPr>
            <w:noProof/>
            <w:webHidden/>
          </w:rPr>
          <w:fldChar w:fldCharType="begin"/>
        </w:r>
        <w:r>
          <w:rPr>
            <w:noProof/>
            <w:webHidden/>
          </w:rPr>
          <w:instrText xml:space="preserve"> PAGEREF _Toc40461486 \h </w:instrText>
        </w:r>
        <w:r>
          <w:rPr>
            <w:noProof/>
            <w:webHidden/>
          </w:rPr>
        </w:r>
      </w:ins>
      <w:r>
        <w:rPr>
          <w:noProof/>
          <w:webHidden/>
        </w:rPr>
        <w:fldChar w:fldCharType="separate"/>
      </w:r>
      <w:ins w:id="376" w:author="Robert Clark" w:date="2020-05-15T18:56:00Z">
        <w:r>
          <w:rPr>
            <w:noProof/>
            <w:webHidden/>
          </w:rPr>
          <w:t>23</w:t>
        </w:r>
        <w:r>
          <w:rPr>
            <w:noProof/>
            <w:webHidden/>
          </w:rPr>
          <w:fldChar w:fldCharType="end"/>
        </w:r>
        <w:r w:rsidRPr="00A11DD4">
          <w:rPr>
            <w:rStyle w:val="Hyperlink"/>
            <w:noProof/>
          </w:rPr>
          <w:fldChar w:fldCharType="end"/>
        </w:r>
      </w:ins>
    </w:p>
    <w:p w14:paraId="193307A5" w14:textId="271B52A0" w:rsidR="00110EAB" w:rsidRDefault="00110EAB">
      <w:pPr>
        <w:pStyle w:val="TableofFigures"/>
        <w:tabs>
          <w:tab w:val="right" w:leader="dot" w:pos="9016"/>
        </w:tabs>
        <w:rPr>
          <w:ins w:id="377" w:author="Robert Clark" w:date="2020-05-15T18:56:00Z"/>
          <w:rFonts w:eastAsiaTheme="minorEastAsia"/>
          <w:noProof/>
          <w:lang w:eastAsia="en-GB"/>
        </w:rPr>
      </w:pPr>
      <w:ins w:id="378" w:author="Robert Clark" w:date="2020-05-15T18:56:00Z">
        <w:r w:rsidRPr="00A11DD4">
          <w:rPr>
            <w:rStyle w:val="Hyperlink"/>
            <w:noProof/>
          </w:rPr>
          <w:fldChar w:fldCharType="begin"/>
        </w:r>
        <w:r w:rsidRPr="00A11DD4">
          <w:rPr>
            <w:rStyle w:val="Hyperlink"/>
            <w:noProof/>
          </w:rPr>
          <w:instrText xml:space="preserve"> </w:instrText>
        </w:r>
        <w:r>
          <w:rPr>
            <w:noProof/>
          </w:rPr>
          <w:instrText>HYPERLINK "C:\\Users\\robbi\\Downloads\\Final Report Week 10_kw.docx" \l "_Toc40461487"</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12 - A binary mask created by thresholding a central slice of an MRI scan of CKCS.</w:t>
        </w:r>
        <w:r>
          <w:rPr>
            <w:noProof/>
            <w:webHidden/>
          </w:rPr>
          <w:tab/>
        </w:r>
        <w:r>
          <w:rPr>
            <w:noProof/>
            <w:webHidden/>
          </w:rPr>
          <w:fldChar w:fldCharType="begin"/>
        </w:r>
        <w:r>
          <w:rPr>
            <w:noProof/>
            <w:webHidden/>
          </w:rPr>
          <w:instrText xml:space="preserve"> PAGEREF _Toc40461487 \h </w:instrText>
        </w:r>
        <w:r>
          <w:rPr>
            <w:noProof/>
            <w:webHidden/>
          </w:rPr>
        </w:r>
      </w:ins>
      <w:r>
        <w:rPr>
          <w:noProof/>
          <w:webHidden/>
        </w:rPr>
        <w:fldChar w:fldCharType="separate"/>
      </w:r>
      <w:ins w:id="379" w:author="Robert Clark" w:date="2020-05-15T18:56:00Z">
        <w:r>
          <w:rPr>
            <w:noProof/>
            <w:webHidden/>
          </w:rPr>
          <w:t>24</w:t>
        </w:r>
        <w:r>
          <w:rPr>
            <w:noProof/>
            <w:webHidden/>
          </w:rPr>
          <w:fldChar w:fldCharType="end"/>
        </w:r>
        <w:r w:rsidRPr="00A11DD4">
          <w:rPr>
            <w:rStyle w:val="Hyperlink"/>
            <w:noProof/>
          </w:rPr>
          <w:fldChar w:fldCharType="end"/>
        </w:r>
      </w:ins>
    </w:p>
    <w:p w14:paraId="55B90AA0" w14:textId="521298F6" w:rsidR="00110EAB" w:rsidRDefault="00110EAB">
      <w:pPr>
        <w:pStyle w:val="TableofFigures"/>
        <w:tabs>
          <w:tab w:val="right" w:leader="dot" w:pos="9016"/>
        </w:tabs>
        <w:rPr>
          <w:ins w:id="380" w:author="Robert Clark" w:date="2020-05-15T18:56:00Z"/>
          <w:rFonts w:eastAsiaTheme="minorEastAsia"/>
          <w:noProof/>
          <w:lang w:eastAsia="en-GB"/>
        </w:rPr>
      </w:pPr>
      <w:ins w:id="381" w:author="Robert Clark" w:date="2020-05-15T18:56:00Z">
        <w:r w:rsidRPr="00A11DD4">
          <w:rPr>
            <w:rStyle w:val="Hyperlink"/>
            <w:noProof/>
          </w:rPr>
          <w:fldChar w:fldCharType="begin"/>
        </w:r>
        <w:r w:rsidRPr="00A11DD4">
          <w:rPr>
            <w:rStyle w:val="Hyperlink"/>
            <w:noProof/>
          </w:rPr>
          <w:instrText xml:space="preserve"> </w:instrText>
        </w:r>
        <w:r>
          <w:rPr>
            <w:noProof/>
          </w:rPr>
          <w:instrText>HYPERLINK "C:\\Users\\robbi\\Downloads\\Final Report Week 10_kw.docx" \l "_Toc40461488"</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13 - The objective function model generated for the 9th iteration of the leave-one-out cross-validation phase, indicating the optimal fit for the three-dimensional hyperplane.</w:t>
        </w:r>
        <w:r>
          <w:rPr>
            <w:noProof/>
            <w:webHidden/>
          </w:rPr>
          <w:tab/>
        </w:r>
        <w:r>
          <w:rPr>
            <w:noProof/>
            <w:webHidden/>
          </w:rPr>
          <w:fldChar w:fldCharType="begin"/>
        </w:r>
        <w:r>
          <w:rPr>
            <w:noProof/>
            <w:webHidden/>
          </w:rPr>
          <w:instrText xml:space="preserve"> PAGEREF _Toc40461488 \h </w:instrText>
        </w:r>
        <w:r>
          <w:rPr>
            <w:noProof/>
            <w:webHidden/>
          </w:rPr>
        </w:r>
      </w:ins>
      <w:r>
        <w:rPr>
          <w:noProof/>
          <w:webHidden/>
        </w:rPr>
        <w:fldChar w:fldCharType="separate"/>
      </w:r>
      <w:ins w:id="382" w:author="Robert Clark" w:date="2020-05-15T18:56:00Z">
        <w:r>
          <w:rPr>
            <w:noProof/>
            <w:webHidden/>
          </w:rPr>
          <w:t>24</w:t>
        </w:r>
        <w:r>
          <w:rPr>
            <w:noProof/>
            <w:webHidden/>
          </w:rPr>
          <w:fldChar w:fldCharType="end"/>
        </w:r>
        <w:r w:rsidRPr="00A11DD4">
          <w:rPr>
            <w:rStyle w:val="Hyperlink"/>
            <w:noProof/>
          </w:rPr>
          <w:fldChar w:fldCharType="end"/>
        </w:r>
      </w:ins>
    </w:p>
    <w:p w14:paraId="36D9731E" w14:textId="1A98ED3C" w:rsidR="00110EAB" w:rsidRDefault="00110EAB">
      <w:pPr>
        <w:pStyle w:val="TableofFigures"/>
        <w:tabs>
          <w:tab w:val="right" w:leader="dot" w:pos="9016"/>
        </w:tabs>
        <w:rPr>
          <w:ins w:id="383" w:author="Robert Clark" w:date="2020-05-15T18:56:00Z"/>
          <w:rFonts w:eastAsiaTheme="minorEastAsia"/>
          <w:noProof/>
          <w:lang w:eastAsia="en-GB"/>
        </w:rPr>
      </w:pPr>
      <w:ins w:id="384" w:author="Robert Clark" w:date="2020-05-15T18:56:00Z">
        <w:r w:rsidRPr="00A11DD4">
          <w:rPr>
            <w:rStyle w:val="Hyperlink"/>
            <w:noProof/>
          </w:rPr>
          <w:fldChar w:fldCharType="begin"/>
        </w:r>
        <w:r w:rsidRPr="00A11DD4">
          <w:rPr>
            <w:rStyle w:val="Hyperlink"/>
            <w:noProof/>
          </w:rPr>
          <w:instrText xml:space="preserve"> </w:instrText>
        </w:r>
        <w:r>
          <w:rPr>
            <w:noProof/>
          </w:rPr>
          <w:instrText>HYPERLINK \l "_Toc40461489"</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28 - A block image describing the methodology of this project.</w:t>
        </w:r>
        <w:r>
          <w:rPr>
            <w:noProof/>
            <w:webHidden/>
          </w:rPr>
          <w:tab/>
        </w:r>
        <w:r>
          <w:rPr>
            <w:noProof/>
            <w:webHidden/>
          </w:rPr>
          <w:fldChar w:fldCharType="begin"/>
        </w:r>
        <w:r>
          <w:rPr>
            <w:noProof/>
            <w:webHidden/>
          </w:rPr>
          <w:instrText xml:space="preserve"> PAGEREF _Toc40461489 \h </w:instrText>
        </w:r>
        <w:r>
          <w:rPr>
            <w:noProof/>
            <w:webHidden/>
          </w:rPr>
        </w:r>
      </w:ins>
      <w:r>
        <w:rPr>
          <w:noProof/>
          <w:webHidden/>
        </w:rPr>
        <w:fldChar w:fldCharType="separate"/>
      </w:r>
      <w:ins w:id="385" w:author="Robert Clark" w:date="2020-05-15T18:56:00Z">
        <w:r>
          <w:rPr>
            <w:noProof/>
            <w:webHidden/>
          </w:rPr>
          <w:t>25</w:t>
        </w:r>
        <w:r>
          <w:rPr>
            <w:noProof/>
            <w:webHidden/>
          </w:rPr>
          <w:fldChar w:fldCharType="end"/>
        </w:r>
        <w:r w:rsidRPr="00A11DD4">
          <w:rPr>
            <w:rStyle w:val="Hyperlink"/>
            <w:noProof/>
          </w:rPr>
          <w:fldChar w:fldCharType="end"/>
        </w:r>
      </w:ins>
    </w:p>
    <w:p w14:paraId="4F221B51" w14:textId="413ADD4D" w:rsidR="00110EAB" w:rsidRDefault="00110EAB">
      <w:pPr>
        <w:pStyle w:val="TableofFigures"/>
        <w:tabs>
          <w:tab w:val="right" w:leader="dot" w:pos="9016"/>
        </w:tabs>
        <w:rPr>
          <w:ins w:id="386" w:author="Robert Clark" w:date="2020-05-15T18:56:00Z"/>
          <w:rFonts w:eastAsiaTheme="minorEastAsia"/>
          <w:noProof/>
          <w:lang w:eastAsia="en-GB"/>
        </w:rPr>
      </w:pPr>
      <w:ins w:id="387" w:author="Robert Clark" w:date="2020-05-15T18:56:00Z">
        <w:r w:rsidRPr="00A11DD4">
          <w:rPr>
            <w:rStyle w:val="Hyperlink"/>
            <w:noProof/>
          </w:rPr>
          <w:fldChar w:fldCharType="begin"/>
        </w:r>
        <w:r w:rsidRPr="00A11DD4">
          <w:rPr>
            <w:rStyle w:val="Hyperlink"/>
            <w:noProof/>
          </w:rPr>
          <w:instrText xml:space="preserve"> </w:instrText>
        </w:r>
        <w:r>
          <w:rPr>
            <w:noProof/>
          </w:rPr>
          <w:instrText>HYPERLINK \l "_Toc40461490"</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29 - The training progress for the first through fifth iterations of the leave-one-out cross-validation process.</w:t>
        </w:r>
        <w:r>
          <w:rPr>
            <w:noProof/>
            <w:webHidden/>
          </w:rPr>
          <w:tab/>
        </w:r>
        <w:r>
          <w:rPr>
            <w:noProof/>
            <w:webHidden/>
          </w:rPr>
          <w:fldChar w:fldCharType="begin"/>
        </w:r>
        <w:r>
          <w:rPr>
            <w:noProof/>
            <w:webHidden/>
          </w:rPr>
          <w:instrText xml:space="preserve"> PAGEREF _Toc40461490 \h </w:instrText>
        </w:r>
        <w:r>
          <w:rPr>
            <w:noProof/>
            <w:webHidden/>
          </w:rPr>
        </w:r>
      </w:ins>
      <w:r>
        <w:rPr>
          <w:noProof/>
          <w:webHidden/>
        </w:rPr>
        <w:fldChar w:fldCharType="separate"/>
      </w:r>
      <w:ins w:id="388" w:author="Robert Clark" w:date="2020-05-15T18:56:00Z">
        <w:r>
          <w:rPr>
            <w:noProof/>
            <w:webHidden/>
          </w:rPr>
          <w:t>26</w:t>
        </w:r>
        <w:r>
          <w:rPr>
            <w:noProof/>
            <w:webHidden/>
          </w:rPr>
          <w:fldChar w:fldCharType="end"/>
        </w:r>
        <w:r w:rsidRPr="00A11DD4">
          <w:rPr>
            <w:rStyle w:val="Hyperlink"/>
            <w:noProof/>
          </w:rPr>
          <w:fldChar w:fldCharType="end"/>
        </w:r>
      </w:ins>
    </w:p>
    <w:p w14:paraId="6A7ECEF6" w14:textId="297F49ED" w:rsidR="00110EAB" w:rsidRDefault="00110EAB">
      <w:pPr>
        <w:pStyle w:val="TableofFigures"/>
        <w:tabs>
          <w:tab w:val="right" w:leader="dot" w:pos="9016"/>
        </w:tabs>
        <w:rPr>
          <w:ins w:id="389" w:author="Robert Clark" w:date="2020-05-15T18:56:00Z"/>
          <w:rFonts w:eastAsiaTheme="minorEastAsia"/>
          <w:noProof/>
          <w:lang w:eastAsia="en-GB"/>
        </w:rPr>
      </w:pPr>
      <w:ins w:id="390" w:author="Robert Clark" w:date="2020-05-15T18:56:00Z">
        <w:r w:rsidRPr="00A11DD4">
          <w:rPr>
            <w:rStyle w:val="Hyperlink"/>
            <w:noProof/>
          </w:rPr>
          <w:fldChar w:fldCharType="begin"/>
        </w:r>
        <w:r w:rsidRPr="00A11DD4">
          <w:rPr>
            <w:rStyle w:val="Hyperlink"/>
            <w:noProof/>
          </w:rPr>
          <w:instrText xml:space="preserve"> </w:instrText>
        </w:r>
        <w:r>
          <w:rPr>
            <w:noProof/>
          </w:rPr>
          <w:instrText>HYPERLINK \l "_Toc40461491"</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30 - Results for iterations six through thirteen, with the same colour scheme as Figure 11 and an overall learning rate of 0.0003.</w:t>
        </w:r>
        <w:r>
          <w:rPr>
            <w:noProof/>
            <w:webHidden/>
          </w:rPr>
          <w:tab/>
        </w:r>
        <w:r>
          <w:rPr>
            <w:noProof/>
            <w:webHidden/>
          </w:rPr>
          <w:fldChar w:fldCharType="begin"/>
        </w:r>
        <w:r>
          <w:rPr>
            <w:noProof/>
            <w:webHidden/>
          </w:rPr>
          <w:instrText xml:space="preserve"> PAGEREF _Toc40461491 \h </w:instrText>
        </w:r>
        <w:r>
          <w:rPr>
            <w:noProof/>
            <w:webHidden/>
          </w:rPr>
        </w:r>
      </w:ins>
      <w:r>
        <w:rPr>
          <w:noProof/>
          <w:webHidden/>
        </w:rPr>
        <w:fldChar w:fldCharType="separate"/>
      </w:r>
      <w:ins w:id="391" w:author="Robert Clark" w:date="2020-05-15T18:56:00Z">
        <w:r>
          <w:rPr>
            <w:noProof/>
            <w:webHidden/>
          </w:rPr>
          <w:t>27</w:t>
        </w:r>
        <w:r>
          <w:rPr>
            <w:noProof/>
            <w:webHidden/>
          </w:rPr>
          <w:fldChar w:fldCharType="end"/>
        </w:r>
        <w:r w:rsidRPr="00A11DD4">
          <w:rPr>
            <w:rStyle w:val="Hyperlink"/>
            <w:noProof/>
          </w:rPr>
          <w:fldChar w:fldCharType="end"/>
        </w:r>
      </w:ins>
    </w:p>
    <w:p w14:paraId="1DD699B9" w14:textId="55061B6C" w:rsidR="00110EAB" w:rsidRDefault="00110EAB">
      <w:pPr>
        <w:pStyle w:val="TableofFigures"/>
        <w:tabs>
          <w:tab w:val="right" w:leader="dot" w:pos="9016"/>
        </w:tabs>
        <w:rPr>
          <w:ins w:id="392" w:author="Robert Clark" w:date="2020-05-15T18:56:00Z"/>
          <w:rFonts w:eastAsiaTheme="minorEastAsia"/>
          <w:noProof/>
          <w:lang w:eastAsia="en-GB"/>
        </w:rPr>
      </w:pPr>
      <w:ins w:id="393" w:author="Robert Clark" w:date="2020-05-15T18:56:00Z">
        <w:r w:rsidRPr="00A11DD4">
          <w:rPr>
            <w:rStyle w:val="Hyperlink"/>
            <w:noProof/>
          </w:rPr>
          <w:fldChar w:fldCharType="begin"/>
        </w:r>
        <w:r w:rsidRPr="00A11DD4">
          <w:rPr>
            <w:rStyle w:val="Hyperlink"/>
            <w:noProof/>
          </w:rPr>
          <w:instrText xml:space="preserve"> </w:instrText>
        </w:r>
        <w:r>
          <w:rPr>
            <w:noProof/>
          </w:rPr>
          <w:instrText>HYPERLINK \l "_Toc40461492"</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31 - Results for iterations fourteen through nineteen, with the same colour scheme as  and an overall learning rate of 0.0003.</w:t>
        </w:r>
        <w:r>
          <w:rPr>
            <w:noProof/>
            <w:webHidden/>
          </w:rPr>
          <w:tab/>
        </w:r>
        <w:r>
          <w:rPr>
            <w:noProof/>
            <w:webHidden/>
          </w:rPr>
          <w:fldChar w:fldCharType="begin"/>
        </w:r>
        <w:r>
          <w:rPr>
            <w:noProof/>
            <w:webHidden/>
          </w:rPr>
          <w:instrText xml:space="preserve"> PAGEREF _Toc40461492 \h </w:instrText>
        </w:r>
        <w:r>
          <w:rPr>
            <w:noProof/>
            <w:webHidden/>
          </w:rPr>
        </w:r>
      </w:ins>
      <w:r>
        <w:rPr>
          <w:noProof/>
          <w:webHidden/>
        </w:rPr>
        <w:fldChar w:fldCharType="separate"/>
      </w:r>
      <w:ins w:id="394" w:author="Robert Clark" w:date="2020-05-15T18:56:00Z">
        <w:r>
          <w:rPr>
            <w:noProof/>
            <w:webHidden/>
          </w:rPr>
          <w:t>28</w:t>
        </w:r>
        <w:r>
          <w:rPr>
            <w:noProof/>
            <w:webHidden/>
          </w:rPr>
          <w:fldChar w:fldCharType="end"/>
        </w:r>
        <w:r w:rsidRPr="00A11DD4">
          <w:rPr>
            <w:rStyle w:val="Hyperlink"/>
            <w:noProof/>
          </w:rPr>
          <w:fldChar w:fldCharType="end"/>
        </w:r>
      </w:ins>
    </w:p>
    <w:p w14:paraId="4CD40654" w14:textId="09C012EB" w:rsidR="00110EAB" w:rsidRDefault="00110EAB">
      <w:pPr>
        <w:pStyle w:val="TableofFigures"/>
        <w:tabs>
          <w:tab w:val="right" w:leader="dot" w:pos="9016"/>
        </w:tabs>
        <w:rPr>
          <w:ins w:id="395" w:author="Robert Clark" w:date="2020-05-15T18:56:00Z"/>
          <w:rFonts w:eastAsiaTheme="minorEastAsia"/>
          <w:noProof/>
          <w:lang w:eastAsia="en-GB"/>
        </w:rPr>
      </w:pPr>
      <w:ins w:id="396" w:author="Robert Clark" w:date="2020-05-15T18:56:00Z">
        <w:r w:rsidRPr="00A11DD4">
          <w:rPr>
            <w:rStyle w:val="Hyperlink"/>
            <w:noProof/>
          </w:rPr>
          <w:fldChar w:fldCharType="begin"/>
        </w:r>
        <w:r w:rsidRPr="00A11DD4">
          <w:rPr>
            <w:rStyle w:val="Hyperlink"/>
            <w:noProof/>
          </w:rPr>
          <w:instrText xml:space="preserve"> </w:instrText>
        </w:r>
        <w:r>
          <w:rPr>
            <w:noProof/>
          </w:rPr>
          <w:instrText>HYPERLINK \l "_Toc40461493"</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32 - Four Class Activation Maps showing a significant weighting granted to the craniocervical junction. The top three images are from the “affected” group and the bottom from the “control” group. All affected were correctly diagnosed, while the control was falsely positively diagnosed.</w:t>
        </w:r>
        <w:r>
          <w:rPr>
            <w:noProof/>
            <w:webHidden/>
          </w:rPr>
          <w:tab/>
        </w:r>
        <w:r>
          <w:rPr>
            <w:noProof/>
            <w:webHidden/>
          </w:rPr>
          <w:fldChar w:fldCharType="begin"/>
        </w:r>
        <w:r>
          <w:rPr>
            <w:noProof/>
            <w:webHidden/>
          </w:rPr>
          <w:instrText xml:space="preserve"> PAGEREF _Toc40461493 \h </w:instrText>
        </w:r>
        <w:r>
          <w:rPr>
            <w:noProof/>
            <w:webHidden/>
          </w:rPr>
        </w:r>
      </w:ins>
      <w:r>
        <w:rPr>
          <w:noProof/>
          <w:webHidden/>
        </w:rPr>
        <w:fldChar w:fldCharType="separate"/>
      </w:r>
      <w:ins w:id="397" w:author="Robert Clark" w:date="2020-05-15T18:56:00Z">
        <w:r>
          <w:rPr>
            <w:noProof/>
            <w:webHidden/>
          </w:rPr>
          <w:t>30</w:t>
        </w:r>
        <w:r>
          <w:rPr>
            <w:noProof/>
            <w:webHidden/>
          </w:rPr>
          <w:fldChar w:fldCharType="end"/>
        </w:r>
        <w:r w:rsidRPr="00A11DD4">
          <w:rPr>
            <w:rStyle w:val="Hyperlink"/>
            <w:noProof/>
          </w:rPr>
          <w:fldChar w:fldCharType="end"/>
        </w:r>
      </w:ins>
    </w:p>
    <w:p w14:paraId="7D03A039" w14:textId="10FA5BE2" w:rsidR="00110EAB" w:rsidRDefault="00110EAB">
      <w:pPr>
        <w:pStyle w:val="TableofFigures"/>
        <w:tabs>
          <w:tab w:val="right" w:leader="dot" w:pos="9016"/>
        </w:tabs>
        <w:rPr>
          <w:ins w:id="398" w:author="Robert Clark" w:date="2020-05-15T18:56:00Z"/>
          <w:rFonts w:eastAsiaTheme="minorEastAsia"/>
          <w:noProof/>
          <w:lang w:eastAsia="en-GB"/>
        </w:rPr>
      </w:pPr>
      <w:ins w:id="399" w:author="Robert Clark" w:date="2020-05-15T18:56:00Z">
        <w:r w:rsidRPr="00A11DD4">
          <w:rPr>
            <w:rStyle w:val="Hyperlink"/>
            <w:noProof/>
          </w:rPr>
          <w:fldChar w:fldCharType="begin"/>
        </w:r>
        <w:r w:rsidRPr="00A11DD4">
          <w:rPr>
            <w:rStyle w:val="Hyperlink"/>
            <w:noProof/>
          </w:rPr>
          <w:instrText xml:space="preserve"> </w:instrText>
        </w:r>
        <w:r>
          <w:rPr>
            <w:noProof/>
          </w:rPr>
          <w:instrText>HYPERLINK \l "_Toc40461494"</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33 - Six Class Activation Maps showing moderate weighting granted to the craniocervical junction. All six were affected by the disease and were correctly diagnosed.</w:t>
        </w:r>
        <w:r>
          <w:rPr>
            <w:noProof/>
            <w:webHidden/>
          </w:rPr>
          <w:tab/>
        </w:r>
        <w:r>
          <w:rPr>
            <w:noProof/>
            <w:webHidden/>
          </w:rPr>
          <w:fldChar w:fldCharType="begin"/>
        </w:r>
        <w:r>
          <w:rPr>
            <w:noProof/>
            <w:webHidden/>
          </w:rPr>
          <w:instrText xml:space="preserve"> PAGEREF _Toc40461494 \h </w:instrText>
        </w:r>
        <w:r>
          <w:rPr>
            <w:noProof/>
            <w:webHidden/>
          </w:rPr>
        </w:r>
      </w:ins>
      <w:r>
        <w:rPr>
          <w:noProof/>
          <w:webHidden/>
        </w:rPr>
        <w:fldChar w:fldCharType="separate"/>
      </w:r>
      <w:ins w:id="400" w:author="Robert Clark" w:date="2020-05-15T18:56:00Z">
        <w:r>
          <w:rPr>
            <w:noProof/>
            <w:webHidden/>
          </w:rPr>
          <w:t>30</w:t>
        </w:r>
        <w:r>
          <w:rPr>
            <w:noProof/>
            <w:webHidden/>
          </w:rPr>
          <w:fldChar w:fldCharType="end"/>
        </w:r>
        <w:r w:rsidRPr="00A11DD4">
          <w:rPr>
            <w:rStyle w:val="Hyperlink"/>
            <w:noProof/>
          </w:rPr>
          <w:fldChar w:fldCharType="end"/>
        </w:r>
      </w:ins>
    </w:p>
    <w:p w14:paraId="0F26B780" w14:textId="66B05329" w:rsidR="00110EAB" w:rsidRDefault="00110EAB">
      <w:pPr>
        <w:pStyle w:val="TableofFigures"/>
        <w:tabs>
          <w:tab w:val="right" w:leader="dot" w:pos="9016"/>
        </w:tabs>
        <w:rPr>
          <w:ins w:id="401" w:author="Robert Clark" w:date="2020-05-15T18:56:00Z"/>
          <w:rFonts w:eastAsiaTheme="minorEastAsia"/>
          <w:noProof/>
          <w:lang w:eastAsia="en-GB"/>
        </w:rPr>
      </w:pPr>
      <w:ins w:id="402" w:author="Robert Clark" w:date="2020-05-15T18:56:00Z">
        <w:r w:rsidRPr="00A11DD4">
          <w:rPr>
            <w:rStyle w:val="Hyperlink"/>
            <w:noProof/>
          </w:rPr>
          <w:fldChar w:fldCharType="begin"/>
        </w:r>
        <w:r w:rsidRPr="00A11DD4">
          <w:rPr>
            <w:rStyle w:val="Hyperlink"/>
            <w:noProof/>
          </w:rPr>
          <w:instrText xml:space="preserve"> </w:instrText>
        </w:r>
        <w:r>
          <w:rPr>
            <w:noProof/>
          </w:rPr>
          <w:instrText>HYPERLINK \l "_Toc40461495"</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34 - A member of the control group which also indicated the craniocervical junction as an area of interest. This patient was correctly diagnosed.</w:t>
        </w:r>
        <w:r>
          <w:rPr>
            <w:noProof/>
            <w:webHidden/>
          </w:rPr>
          <w:tab/>
        </w:r>
        <w:r>
          <w:rPr>
            <w:noProof/>
            <w:webHidden/>
          </w:rPr>
          <w:fldChar w:fldCharType="begin"/>
        </w:r>
        <w:r>
          <w:rPr>
            <w:noProof/>
            <w:webHidden/>
          </w:rPr>
          <w:instrText xml:space="preserve"> PAGEREF _Toc40461495 \h </w:instrText>
        </w:r>
        <w:r>
          <w:rPr>
            <w:noProof/>
            <w:webHidden/>
          </w:rPr>
        </w:r>
      </w:ins>
      <w:r>
        <w:rPr>
          <w:noProof/>
          <w:webHidden/>
        </w:rPr>
        <w:fldChar w:fldCharType="separate"/>
      </w:r>
      <w:ins w:id="403" w:author="Robert Clark" w:date="2020-05-15T18:56:00Z">
        <w:r>
          <w:rPr>
            <w:noProof/>
            <w:webHidden/>
          </w:rPr>
          <w:t>31</w:t>
        </w:r>
        <w:r>
          <w:rPr>
            <w:noProof/>
            <w:webHidden/>
          </w:rPr>
          <w:fldChar w:fldCharType="end"/>
        </w:r>
        <w:r w:rsidRPr="00A11DD4">
          <w:rPr>
            <w:rStyle w:val="Hyperlink"/>
            <w:noProof/>
          </w:rPr>
          <w:fldChar w:fldCharType="end"/>
        </w:r>
      </w:ins>
    </w:p>
    <w:p w14:paraId="5B5A68AA" w14:textId="50ACA55D" w:rsidR="00110EAB" w:rsidRDefault="00110EAB">
      <w:pPr>
        <w:pStyle w:val="TableofFigures"/>
        <w:tabs>
          <w:tab w:val="right" w:leader="dot" w:pos="9016"/>
        </w:tabs>
        <w:rPr>
          <w:ins w:id="404" w:author="Robert Clark" w:date="2020-05-15T18:56:00Z"/>
          <w:rFonts w:eastAsiaTheme="minorEastAsia"/>
          <w:noProof/>
          <w:lang w:eastAsia="en-GB"/>
        </w:rPr>
      </w:pPr>
      <w:ins w:id="405" w:author="Robert Clark" w:date="2020-05-15T18:56:00Z">
        <w:r w:rsidRPr="00A11DD4">
          <w:rPr>
            <w:rStyle w:val="Hyperlink"/>
            <w:noProof/>
          </w:rPr>
          <w:fldChar w:fldCharType="begin"/>
        </w:r>
        <w:r w:rsidRPr="00A11DD4">
          <w:rPr>
            <w:rStyle w:val="Hyperlink"/>
            <w:noProof/>
          </w:rPr>
          <w:instrText xml:space="preserve"> </w:instrText>
        </w:r>
        <w:r>
          <w:rPr>
            <w:noProof/>
          </w:rPr>
          <w:instrText>HYPERLINK \l "_Toc40461496"</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35 - Five Class Activation Maps for members of the Affected group with areas of interest apparently irrelevant to Chiari-Like Malformation. Only the top right patient was incorrectly negatively diagnosed.</w:t>
        </w:r>
        <w:r>
          <w:rPr>
            <w:noProof/>
            <w:webHidden/>
          </w:rPr>
          <w:tab/>
        </w:r>
        <w:r>
          <w:rPr>
            <w:noProof/>
            <w:webHidden/>
          </w:rPr>
          <w:fldChar w:fldCharType="begin"/>
        </w:r>
        <w:r>
          <w:rPr>
            <w:noProof/>
            <w:webHidden/>
          </w:rPr>
          <w:instrText xml:space="preserve"> PAGEREF _Toc40461496 \h </w:instrText>
        </w:r>
        <w:r>
          <w:rPr>
            <w:noProof/>
            <w:webHidden/>
          </w:rPr>
        </w:r>
      </w:ins>
      <w:r>
        <w:rPr>
          <w:noProof/>
          <w:webHidden/>
        </w:rPr>
        <w:fldChar w:fldCharType="separate"/>
      </w:r>
      <w:ins w:id="406" w:author="Robert Clark" w:date="2020-05-15T18:56:00Z">
        <w:r>
          <w:rPr>
            <w:noProof/>
            <w:webHidden/>
          </w:rPr>
          <w:t>31</w:t>
        </w:r>
        <w:r>
          <w:rPr>
            <w:noProof/>
            <w:webHidden/>
          </w:rPr>
          <w:fldChar w:fldCharType="end"/>
        </w:r>
        <w:r w:rsidRPr="00A11DD4">
          <w:rPr>
            <w:rStyle w:val="Hyperlink"/>
            <w:noProof/>
          </w:rPr>
          <w:fldChar w:fldCharType="end"/>
        </w:r>
      </w:ins>
    </w:p>
    <w:p w14:paraId="366E2051" w14:textId="3B158974" w:rsidR="00110EAB" w:rsidRDefault="00110EAB">
      <w:pPr>
        <w:pStyle w:val="TableofFigures"/>
        <w:tabs>
          <w:tab w:val="right" w:leader="dot" w:pos="9016"/>
        </w:tabs>
        <w:rPr>
          <w:ins w:id="407" w:author="Robert Clark" w:date="2020-05-15T18:56:00Z"/>
          <w:rFonts w:eastAsiaTheme="minorEastAsia"/>
          <w:noProof/>
          <w:lang w:eastAsia="en-GB"/>
        </w:rPr>
      </w:pPr>
      <w:ins w:id="408" w:author="Robert Clark" w:date="2020-05-15T18:56:00Z">
        <w:r w:rsidRPr="00A11DD4">
          <w:rPr>
            <w:rStyle w:val="Hyperlink"/>
            <w:noProof/>
          </w:rPr>
          <w:fldChar w:fldCharType="begin"/>
        </w:r>
        <w:r w:rsidRPr="00A11DD4">
          <w:rPr>
            <w:rStyle w:val="Hyperlink"/>
            <w:noProof/>
          </w:rPr>
          <w:instrText xml:space="preserve"> </w:instrText>
        </w:r>
        <w:r>
          <w:rPr>
            <w:noProof/>
          </w:rPr>
          <w:instrText>HYPERLINK \l "_Toc40461497"</w:instrText>
        </w:r>
        <w:r w:rsidRPr="00A11DD4">
          <w:rPr>
            <w:rStyle w:val="Hyperlink"/>
            <w:noProof/>
          </w:rPr>
          <w:instrText xml:space="preserve"> </w:instrText>
        </w:r>
        <w:r w:rsidRPr="00A11DD4">
          <w:rPr>
            <w:rStyle w:val="Hyperlink"/>
            <w:noProof/>
          </w:rPr>
        </w:r>
        <w:r w:rsidRPr="00A11DD4">
          <w:rPr>
            <w:rStyle w:val="Hyperlink"/>
            <w:noProof/>
          </w:rPr>
          <w:fldChar w:fldCharType="separate"/>
        </w:r>
        <w:r w:rsidRPr="00A11DD4">
          <w:rPr>
            <w:rStyle w:val="Hyperlink"/>
            <w:noProof/>
          </w:rPr>
          <w:t>Figure 36 - Three Class Activation Maps for members of the Control group with no discernible pattern to areas of interest. All three were falsely diagnosed.</w:t>
        </w:r>
        <w:r>
          <w:rPr>
            <w:noProof/>
            <w:webHidden/>
          </w:rPr>
          <w:tab/>
        </w:r>
        <w:r>
          <w:rPr>
            <w:noProof/>
            <w:webHidden/>
          </w:rPr>
          <w:fldChar w:fldCharType="begin"/>
        </w:r>
        <w:r>
          <w:rPr>
            <w:noProof/>
            <w:webHidden/>
          </w:rPr>
          <w:instrText xml:space="preserve"> PAGEREF _Toc40461497 \h </w:instrText>
        </w:r>
        <w:r>
          <w:rPr>
            <w:noProof/>
            <w:webHidden/>
          </w:rPr>
        </w:r>
      </w:ins>
      <w:r>
        <w:rPr>
          <w:noProof/>
          <w:webHidden/>
        </w:rPr>
        <w:fldChar w:fldCharType="separate"/>
      </w:r>
      <w:ins w:id="409" w:author="Robert Clark" w:date="2020-05-15T18:56:00Z">
        <w:r>
          <w:rPr>
            <w:noProof/>
            <w:webHidden/>
          </w:rPr>
          <w:t>31</w:t>
        </w:r>
        <w:r>
          <w:rPr>
            <w:noProof/>
            <w:webHidden/>
          </w:rPr>
          <w:fldChar w:fldCharType="end"/>
        </w:r>
        <w:r w:rsidRPr="00A11DD4">
          <w:rPr>
            <w:rStyle w:val="Hyperlink"/>
            <w:noProof/>
          </w:rPr>
          <w:fldChar w:fldCharType="end"/>
        </w:r>
      </w:ins>
    </w:p>
    <w:p w14:paraId="38DDA8B3" w14:textId="40643F9B" w:rsidR="00B53EA4" w:rsidDel="00CE5CC7" w:rsidRDefault="00B53EA4">
      <w:pPr>
        <w:pStyle w:val="TableofFigures"/>
        <w:tabs>
          <w:tab w:val="right" w:leader="dot" w:pos="9016"/>
        </w:tabs>
        <w:rPr>
          <w:del w:id="410" w:author="Robert Clark" w:date="2020-05-15T17:55:00Z"/>
          <w:rFonts w:eastAsiaTheme="minorEastAsia"/>
          <w:noProof/>
          <w:lang w:eastAsia="en-GB"/>
        </w:rPr>
      </w:pPr>
      <w:del w:id="411" w:author="Robert Clark" w:date="2020-05-15T17:55:00Z">
        <w:r w:rsidRPr="00CE5CC7" w:rsidDel="00CE5CC7">
          <w:rPr>
            <w:noProof/>
            <w:rPrChange w:id="412" w:author="Robert Clark" w:date="2020-05-15T17:55:00Z">
              <w:rPr>
                <w:rStyle w:val="Hyperlink"/>
                <w:noProof/>
              </w:rPr>
            </w:rPrChange>
          </w:rPr>
          <w:delText>Figure 1 - A dog elbow displaying signs of elbow dysplasia. Arrow 1 indicates a step between the radius and ulna, arrow 2 an unfused upper anconeal process and 3 shows a fragmented medial coronoid [42]</w:delText>
        </w:r>
        <w:r w:rsidDel="00CE5CC7">
          <w:rPr>
            <w:noProof/>
            <w:webHidden/>
          </w:rPr>
          <w:tab/>
          <w:delText>6</w:delText>
        </w:r>
      </w:del>
    </w:p>
    <w:p w14:paraId="2A9DB398" w14:textId="102C3F3B" w:rsidR="00B53EA4" w:rsidDel="00CE5CC7" w:rsidRDefault="00B53EA4">
      <w:pPr>
        <w:pStyle w:val="TableofFigures"/>
        <w:tabs>
          <w:tab w:val="right" w:leader="dot" w:pos="9016"/>
        </w:tabs>
        <w:rPr>
          <w:del w:id="413" w:author="Robert Clark" w:date="2020-05-15T17:55:00Z"/>
          <w:rFonts w:eastAsiaTheme="minorEastAsia"/>
          <w:noProof/>
          <w:lang w:eastAsia="en-GB"/>
        </w:rPr>
      </w:pPr>
      <w:del w:id="414" w:author="Robert Clark" w:date="2020-05-15T17:55:00Z">
        <w:r w:rsidRPr="00CE5CC7" w:rsidDel="00CE5CC7">
          <w:rPr>
            <w:noProof/>
            <w:rPrChange w:id="415" w:author="Robert Clark" w:date="2020-05-15T17:55:00Z">
              <w:rPr>
                <w:rStyle w:val="Hyperlink"/>
                <w:noProof/>
              </w:rPr>
            </w:rPrChange>
          </w:rPr>
          <w:delText>Figure 2 - A cyst forming within a cervical spine, characteristic of Syringomyelia. [47]</w:delText>
        </w:r>
        <w:r w:rsidDel="00CE5CC7">
          <w:rPr>
            <w:noProof/>
            <w:webHidden/>
          </w:rPr>
          <w:tab/>
          <w:delText>6</w:delText>
        </w:r>
      </w:del>
    </w:p>
    <w:p w14:paraId="7EFF9C84" w14:textId="79F4D300" w:rsidR="00B53EA4" w:rsidDel="00CE5CC7" w:rsidRDefault="00B53EA4">
      <w:pPr>
        <w:pStyle w:val="TableofFigures"/>
        <w:tabs>
          <w:tab w:val="right" w:leader="dot" w:pos="9016"/>
        </w:tabs>
        <w:rPr>
          <w:del w:id="416" w:author="Robert Clark" w:date="2020-05-15T17:55:00Z"/>
          <w:rFonts w:eastAsiaTheme="minorEastAsia"/>
          <w:noProof/>
          <w:lang w:eastAsia="en-GB"/>
        </w:rPr>
      </w:pPr>
      <w:del w:id="417" w:author="Robert Clark" w:date="2020-05-15T17:55:00Z">
        <w:r w:rsidRPr="00CE5CC7" w:rsidDel="00CE5CC7">
          <w:rPr>
            <w:noProof/>
            <w:rPrChange w:id="418" w:author="Robert Clark" w:date="2020-05-15T17:55:00Z">
              <w:rPr>
                <w:rStyle w:val="Hyperlink"/>
                <w:noProof/>
              </w:rPr>
            </w:rPrChange>
          </w:rPr>
          <w:delText>Figure 3 - The flow of cerebrospinal fluid around the brain, with the perivascular space shown within the inset red box. [12] Licensed under Creative Commons Attribution 4.0 International.</w:delText>
        </w:r>
        <w:r w:rsidDel="00CE5CC7">
          <w:rPr>
            <w:noProof/>
            <w:webHidden/>
          </w:rPr>
          <w:tab/>
          <w:delText>7</w:delText>
        </w:r>
      </w:del>
    </w:p>
    <w:p w14:paraId="2F246D0A" w14:textId="5804B37A" w:rsidR="00B53EA4" w:rsidDel="00CE5CC7" w:rsidRDefault="00B53EA4">
      <w:pPr>
        <w:pStyle w:val="TableofFigures"/>
        <w:tabs>
          <w:tab w:val="right" w:leader="dot" w:pos="9016"/>
        </w:tabs>
        <w:rPr>
          <w:del w:id="419" w:author="Robert Clark" w:date="2020-05-15T17:55:00Z"/>
          <w:rFonts w:eastAsiaTheme="minorEastAsia"/>
          <w:noProof/>
          <w:lang w:eastAsia="en-GB"/>
        </w:rPr>
      </w:pPr>
      <w:del w:id="420" w:author="Robert Clark" w:date="2020-05-15T17:55:00Z">
        <w:r w:rsidRPr="00CE5CC7" w:rsidDel="00CE5CC7">
          <w:rPr>
            <w:noProof/>
            <w:rPrChange w:id="421" w:author="Robert Clark" w:date="2020-05-15T17:55:00Z">
              <w:rPr>
                <w:rStyle w:val="Hyperlink"/>
                <w:noProof/>
              </w:rPr>
            </w:rPrChange>
          </w:rPr>
          <w:delText>Figure 4 - A CT scan of a Labrador’s elbow, showing the humerus connecting to the radius and ulna at the joint.</w:delText>
        </w:r>
        <w:r w:rsidDel="00CE5CC7">
          <w:rPr>
            <w:noProof/>
            <w:webHidden/>
          </w:rPr>
          <w:tab/>
          <w:delText>7</w:delText>
        </w:r>
      </w:del>
    </w:p>
    <w:p w14:paraId="2377E07E" w14:textId="01E4387F" w:rsidR="00B53EA4" w:rsidDel="00CE5CC7" w:rsidRDefault="00B53EA4">
      <w:pPr>
        <w:pStyle w:val="TableofFigures"/>
        <w:tabs>
          <w:tab w:val="right" w:leader="dot" w:pos="9016"/>
        </w:tabs>
        <w:rPr>
          <w:del w:id="422" w:author="Robert Clark" w:date="2020-05-15T17:55:00Z"/>
          <w:rFonts w:eastAsiaTheme="minorEastAsia"/>
          <w:noProof/>
          <w:lang w:eastAsia="en-GB"/>
        </w:rPr>
      </w:pPr>
      <w:del w:id="423" w:author="Robert Clark" w:date="2020-05-15T17:55:00Z">
        <w:r w:rsidRPr="00CE5CC7" w:rsidDel="00CE5CC7">
          <w:rPr>
            <w:noProof/>
            <w:rPrChange w:id="424" w:author="Robert Clark" w:date="2020-05-15T17:55:00Z">
              <w:rPr>
                <w:rStyle w:val="Hyperlink"/>
                <w:noProof/>
              </w:rPr>
            </w:rPrChange>
          </w:rPr>
          <w:delText>Figure 5 - A central slice of an MRI scan depicting a healthy Cavalier King Charles Spaniel (left) and one affected by both CM and Syringomyelia (right), with the syrinx indicated by the red rectangle.</w:delText>
        </w:r>
        <w:r w:rsidDel="00CE5CC7">
          <w:rPr>
            <w:noProof/>
            <w:webHidden/>
          </w:rPr>
          <w:tab/>
          <w:delText>8</w:delText>
        </w:r>
      </w:del>
    </w:p>
    <w:p w14:paraId="48EBFCAB" w14:textId="2101546C" w:rsidR="00B53EA4" w:rsidDel="00CE5CC7" w:rsidRDefault="00B53EA4">
      <w:pPr>
        <w:pStyle w:val="TableofFigures"/>
        <w:tabs>
          <w:tab w:val="right" w:leader="dot" w:pos="9016"/>
        </w:tabs>
        <w:rPr>
          <w:del w:id="425" w:author="Robert Clark" w:date="2020-05-15T17:55:00Z"/>
          <w:rFonts w:eastAsiaTheme="minorEastAsia"/>
          <w:noProof/>
          <w:lang w:eastAsia="en-GB"/>
        </w:rPr>
      </w:pPr>
      <w:del w:id="426" w:author="Robert Clark" w:date="2020-05-15T17:55:00Z">
        <w:r w:rsidRPr="00CE5CC7" w:rsidDel="00CE5CC7">
          <w:rPr>
            <w:noProof/>
            <w:rPrChange w:id="427" w:author="Robert Clark" w:date="2020-05-15T17:55:00Z">
              <w:rPr>
                <w:rStyle w:val="Hyperlink"/>
                <w:noProof/>
              </w:rPr>
            </w:rPrChange>
          </w:rPr>
          <w:delText>Figure 6 - The posterior fossa of the human skull, shown in green. Licensed under the Creative Commons Attribution-Share Alike 2.1 Japan. [48]</w:delText>
        </w:r>
        <w:r w:rsidDel="00CE5CC7">
          <w:rPr>
            <w:noProof/>
            <w:webHidden/>
          </w:rPr>
          <w:tab/>
          <w:delText>8</w:delText>
        </w:r>
      </w:del>
    </w:p>
    <w:p w14:paraId="2048FD1F" w14:textId="271B6E52" w:rsidR="00B53EA4" w:rsidDel="00CE5CC7" w:rsidRDefault="00B53EA4">
      <w:pPr>
        <w:pStyle w:val="TableofFigures"/>
        <w:tabs>
          <w:tab w:val="right" w:leader="dot" w:pos="9016"/>
        </w:tabs>
        <w:rPr>
          <w:del w:id="428" w:author="Robert Clark" w:date="2020-05-15T17:55:00Z"/>
          <w:rFonts w:eastAsiaTheme="minorEastAsia"/>
          <w:noProof/>
          <w:lang w:eastAsia="en-GB"/>
        </w:rPr>
      </w:pPr>
      <w:del w:id="429" w:author="Robert Clark" w:date="2020-05-15T17:55:00Z">
        <w:r w:rsidRPr="00CE5CC7" w:rsidDel="00CE5CC7">
          <w:rPr>
            <w:noProof/>
            <w:rPrChange w:id="430" w:author="Robert Clark" w:date="2020-05-15T17:55:00Z">
              <w:rPr>
                <w:rStyle w:val="Hyperlink"/>
                <w:noProof/>
              </w:rPr>
            </w:rPrChange>
          </w:rPr>
          <w:delText>Figure 7 - A representation of the operation of a CT scanner, with the image subject at 1, the x-ray emitter at 2, the receiving sensor at 3, transmission beam at 4, the path of travel for the projector and sensor at 5, the origin at 6 and an image at 7. [44]</w:delText>
        </w:r>
        <w:r w:rsidDel="00CE5CC7">
          <w:rPr>
            <w:noProof/>
            <w:webHidden/>
          </w:rPr>
          <w:tab/>
          <w:delText>9</w:delText>
        </w:r>
      </w:del>
    </w:p>
    <w:p w14:paraId="2B234F4D" w14:textId="0658219D" w:rsidR="00B53EA4" w:rsidDel="00CE5CC7" w:rsidRDefault="00B53EA4">
      <w:pPr>
        <w:pStyle w:val="TableofFigures"/>
        <w:tabs>
          <w:tab w:val="right" w:leader="dot" w:pos="9016"/>
        </w:tabs>
        <w:rPr>
          <w:del w:id="431" w:author="Robert Clark" w:date="2020-05-15T17:55:00Z"/>
          <w:rFonts w:eastAsiaTheme="minorEastAsia"/>
          <w:noProof/>
          <w:lang w:eastAsia="en-GB"/>
        </w:rPr>
      </w:pPr>
      <w:del w:id="432" w:author="Robert Clark" w:date="2020-05-15T17:55:00Z">
        <w:r w:rsidRPr="00CE5CC7" w:rsidDel="00CE5CC7">
          <w:rPr>
            <w:noProof/>
            <w:rPrChange w:id="433" w:author="Robert Clark" w:date="2020-05-15T17:55:00Z">
              <w:rPr>
                <w:rStyle w:val="Hyperlink"/>
                <w:noProof/>
              </w:rPr>
            </w:rPrChange>
          </w:rPr>
          <w:delText>Figure 8 - A sinogram (left) and corresponding CT slice for a human jawbone. (right) [17].</w:delText>
        </w:r>
        <w:r w:rsidDel="00CE5CC7">
          <w:rPr>
            <w:noProof/>
            <w:webHidden/>
          </w:rPr>
          <w:tab/>
          <w:delText>9</w:delText>
        </w:r>
      </w:del>
    </w:p>
    <w:p w14:paraId="04A609EE" w14:textId="07C4F897" w:rsidR="00B53EA4" w:rsidDel="00CE5CC7" w:rsidRDefault="00B53EA4">
      <w:pPr>
        <w:pStyle w:val="TableofFigures"/>
        <w:tabs>
          <w:tab w:val="right" w:leader="dot" w:pos="9016"/>
        </w:tabs>
        <w:rPr>
          <w:del w:id="434" w:author="Robert Clark" w:date="2020-05-15T17:55:00Z"/>
          <w:rFonts w:eastAsiaTheme="minorEastAsia"/>
          <w:noProof/>
          <w:lang w:eastAsia="en-GB"/>
        </w:rPr>
      </w:pPr>
      <w:del w:id="435" w:author="Robert Clark" w:date="2020-05-15T17:55:00Z">
        <w:r w:rsidRPr="00CE5CC7" w:rsidDel="00CE5CC7">
          <w:rPr>
            <w:noProof/>
            <w:rPrChange w:id="436" w:author="Robert Clark" w:date="2020-05-15T17:55:00Z">
              <w:rPr>
                <w:rStyle w:val="Hyperlink"/>
                <w:noProof/>
              </w:rPr>
            </w:rPrChange>
          </w:rPr>
          <w:delText>Figure 9 - A cross section of an MRI scanner with labelled components. [49] Licensed under the Creative Commons Attribution-ShareAlike 3.0.</w:delText>
        </w:r>
        <w:r w:rsidDel="00CE5CC7">
          <w:rPr>
            <w:noProof/>
            <w:webHidden/>
          </w:rPr>
          <w:tab/>
          <w:delText>10</w:delText>
        </w:r>
      </w:del>
    </w:p>
    <w:p w14:paraId="70D7917A" w14:textId="7EB71395" w:rsidR="00B53EA4" w:rsidDel="00CE5CC7" w:rsidRDefault="00B53EA4">
      <w:pPr>
        <w:pStyle w:val="TableofFigures"/>
        <w:tabs>
          <w:tab w:val="right" w:leader="dot" w:pos="9016"/>
        </w:tabs>
        <w:rPr>
          <w:del w:id="437" w:author="Robert Clark" w:date="2020-05-15T17:55:00Z"/>
          <w:rFonts w:eastAsiaTheme="minorEastAsia"/>
          <w:noProof/>
          <w:lang w:eastAsia="en-GB"/>
        </w:rPr>
      </w:pPr>
      <w:del w:id="438" w:author="Robert Clark" w:date="2020-05-15T17:55:00Z">
        <w:r w:rsidRPr="00CE5CC7" w:rsidDel="00CE5CC7">
          <w:rPr>
            <w:noProof/>
            <w:rPrChange w:id="439" w:author="Robert Clark" w:date="2020-05-15T17:55:00Z">
              <w:rPr>
                <w:rStyle w:val="Hyperlink"/>
                <w:noProof/>
              </w:rPr>
            </w:rPrChange>
          </w:rPr>
          <w:delText>Figure 10 - Spheres fitted to congruent (left), positive RU incongruent (middle) and negative RU incongruent (right) joints. [23]</w:delText>
        </w:r>
        <w:r w:rsidDel="00CE5CC7">
          <w:rPr>
            <w:noProof/>
            <w:webHidden/>
          </w:rPr>
          <w:tab/>
          <w:delText>11</w:delText>
        </w:r>
      </w:del>
    </w:p>
    <w:p w14:paraId="18F4E0FF" w14:textId="1751A6A6" w:rsidR="00B53EA4" w:rsidDel="00CE5CC7" w:rsidRDefault="00B53EA4">
      <w:pPr>
        <w:pStyle w:val="TableofFigures"/>
        <w:tabs>
          <w:tab w:val="right" w:leader="dot" w:pos="9016"/>
        </w:tabs>
        <w:rPr>
          <w:del w:id="440" w:author="Robert Clark" w:date="2020-05-15T17:55:00Z"/>
          <w:rFonts w:eastAsiaTheme="minorEastAsia"/>
          <w:noProof/>
          <w:lang w:eastAsia="en-GB"/>
        </w:rPr>
      </w:pPr>
      <w:del w:id="441" w:author="Robert Clark" w:date="2020-05-15T17:55:00Z">
        <w:r w:rsidRPr="00CE5CC7" w:rsidDel="00CE5CC7">
          <w:rPr>
            <w:noProof/>
            <w:rPrChange w:id="442" w:author="Robert Clark" w:date="2020-05-15T17:55:00Z">
              <w:rPr>
                <w:rStyle w:val="Hyperlink"/>
                <w:noProof/>
              </w:rPr>
            </w:rPrChange>
          </w:rPr>
          <w:delText>Figure 11 - The Atlantooccipital joint and atlantoaxial ligament, located at the base of the skull. [50]</w:delText>
        </w:r>
        <w:r w:rsidDel="00CE5CC7">
          <w:rPr>
            <w:noProof/>
            <w:webHidden/>
          </w:rPr>
          <w:tab/>
          <w:delText>11</w:delText>
        </w:r>
      </w:del>
    </w:p>
    <w:p w14:paraId="05684ADE" w14:textId="739D167E" w:rsidR="00B53EA4" w:rsidDel="00CE5CC7" w:rsidRDefault="00B53EA4">
      <w:pPr>
        <w:pStyle w:val="TableofFigures"/>
        <w:tabs>
          <w:tab w:val="right" w:leader="dot" w:pos="9016"/>
        </w:tabs>
        <w:rPr>
          <w:del w:id="443" w:author="Robert Clark" w:date="2020-05-15T17:55:00Z"/>
          <w:rFonts w:eastAsiaTheme="minorEastAsia"/>
          <w:noProof/>
          <w:lang w:eastAsia="en-GB"/>
        </w:rPr>
      </w:pPr>
      <w:del w:id="444" w:author="Robert Clark" w:date="2020-05-15T17:55:00Z">
        <w:r w:rsidRPr="00CE5CC7" w:rsidDel="00CE5CC7">
          <w:rPr>
            <w:noProof/>
            <w:rPrChange w:id="445" w:author="Robert Clark" w:date="2020-05-15T17:55:00Z">
              <w:rPr>
                <w:rStyle w:val="Hyperlink"/>
                <w:noProof/>
              </w:rPr>
            </w:rPrChange>
          </w:rPr>
          <w:delText>Figure 12 - A healthy CKCS (left) with a continuous craniocervical junction and a CLM/SM affected CKCS (right) with a noticeably elevated caudal medulla oblongata. Both junctions are highlighted with a red line.</w:delText>
        </w:r>
        <w:r w:rsidDel="00CE5CC7">
          <w:rPr>
            <w:noProof/>
            <w:webHidden/>
          </w:rPr>
          <w:tab/>
          <w:delText>12</w:delText>
        </w:r>
      </w:del>
    </w:p>
    <w:p w14:paraId="0D0CCAEB" w14:textId="709892DF" w:rsidR="00B53EA4" w:rsidDel="00CE5CC7" w:rsidRDefault="00B53EA4">
      <w:pPr>
        <w:pStyle w:val="TableofFigures"/>
        <w:tabs>
          <w:tab w:val="right" w:leader="dot" w:pos="9016"/>
        </w:tabs>
        <w:rPr>
          <w:del w:id="446" w:author="Robert Clark" w:date="2020-05-15T17:55:00Z"/>
          <w:rFonts w:eastAsiaTheme="minorEastAsia"/>
          <w:noProof/>
          <w:lang w:eastAsia="en-GB"/>
        </w:rPr>
      </w:pPr>
      <w:del w:id="447" w:author="Robert Clark" w:date="2020-05-15T17:55:00Z">
        <w:r w:rsidRPr="00CE5CC7" w:rsidDel="00CE5CC7">
          <w:rPr>
            <w:noProof/>
            <w:rPrChange w:id="448" w:author="Robert Clark" w:date="2020-05-15T17:55:00Z">
              <w:rPr>
                <w:rStyle w:val="Hyperlink"/>
                <w:noProof/>
              </w:rPr>
            </w:rPrChange>
          </w:rPr>
          <w:delText>Figure 13 - A labelled cross section of a brain with ventricles exposed. [51] Licensed under the Creative Commons Attribution 4.0 International.</w:delText>
        </w:r>
        <w:r w:rsidDel="00CE5CC7">
          <w:rPr>
            <w:noProof/>
            <w:webHidden/>
          </w:rPr>
          <w:tab/>
          <w:delText>12</w:delText>
        </w:r>
      </w:del>
    </w:p>
    <w:p w14:paraId="3ED1498D" w14:textId="2F29DD9D" w:rsidR="00B53EA4" w:rsidDel="00CE5CC7" w:rsidRDefault="00B53EA4">
      <w:pPr>
        <w:pStyle w:val="TableofFigures"/>
        <w:tabs>
          <w:tab w:val="right" w:leader="dot" w:pos="9016"/>
        </w:tabs>
        <w:rPr>
          <w:del w:id="449" w:author="Robert Clark" w:date="2020-05-15T17:55:00Z"/>
          <w:rFonts w:eastAsiaTheme="minorEastAsia"/>
          <w:noProof/>
          <w:lang w:eastAsia="en-GB"/>
        </w:rPr>
      </w:pPr>
      <w:del w:id="450" w:author="Robert Clark" w:date="2020-05-15T17:55:00Z">
        <w:r w:rsidRPr="00CE5CC7" w:rsidDel="00CE5CC7">
          <w:rPr>
            <w:noProof/>
            <w:rPrChange w:id="451" w:author="Robert Clark" w:date="2020-05-15T17:55:00Z">
              <w:rPr>
                <w:rStyle w:val="Hyperlink"/>
                <w:noProof/>
              </w:rPr>
            </w:rPrChange>
          </w:rPr>
          <w:delText>Figure 14 - A "healthy" hip joint (top) and one presenting symptoms of hip osteoarthritis with arrows at regions indicating this (bottom) [33].</w:delText>
        </w:r>
        <w:r w:rsidDel="00CE5CC7">
          <w:rPr>
            <w:noProof/>
            <w:webHidden/>
          </w:rPr>
          <w:tab/>
          <w:delText>13</w:delText>
        </w:r>
      </w:del>
    </w:p>
    <w:p w14:paraId="7DFF7831" w14:textId="2CCB404D" w:rsidR="00B53EA4" w:rsidDel="00CE5CC7" w:rsidRDefault="00B53EA4">
      <w:pPr>
        <w:pStyle w:val="TableofFigures"/>
        <w:tabs>
          <w:tab w:val="right" w:leader="dot" w:pos="9016"/>
        </w:tabs>
        <w:rPr>
          <w:del w:id="452" w:author="Robert Clark" w:date="2020-05-15T17:55:00Z"/>
          <w:rFonts w:eastAsiaTheme="minorEastAsia"/>
          <w:noProof/>
          <w:lang w:eastAsia="en-GB"/>
        </w:rPr>
      </w:pPr>
      <w:del w:id="453" w:author="Robert Clark" w:date="2020-05-15T17:55:00Z">
        <w:r w:rsidRPr="00CE5CC7" w:rsidDel="00CE5CC7">
          <w:rPr>
            <w:noProof/>
            <w:rPrChange w:id="454" w:author="Robert Clark" w:date="2020-05-15T17:55:00Z">
              <w:rPr>
                <w:rStyle w:val="Hyperlink"/>
                <w:noProof/>
              </w:rPr>
            </w:rPrChange>
          </w:rPr>
          <w:delText>Figure 15 - A three-dimensional reconstruction of a CT of a Labrador joint.</w:delText>
        </w:r>
        <w:r w:rsidDel="00CE5CC7">
          <w:rPr>
            <w:noProof/>
            <w:webHidden/>
          </w:rPr>
          <w:tab/>
          <w:delText>15</w:delText>
        </w:r>
      </w:del>
    </w:p>
    <w:p w14:paraId="4CB2E510" w14:textId="470F1CF7" w:rsidR="00B53EA4" w:rsidDel="00CE5CC7" w:rsidRDefault="00B53EA4">
      <w:pPr>
        <w:pStyle w:val="TableofFigures"/>
        <w:tabs>
          <w:tab w:val="right" w:leader="dot" w:pos="9016"/>
        </w:tabs>
        <w:rPr>
          <w:del w:id="455" w:author="Robert Clark" w:date="2020-05-15T17:55:00Z"/>
          <w:rFonts w:eastAsiaTheme="minorEastAsia"/>
          <w:noProof/>
          <w:lang w:eastAsia="en-GB"/>
        </w:rPr>
      </w:pPr>
      <w:del w:id="456" w:author="Robert Clark" w:date="2020-05-15T17:55:00Z">
        <w:r w:rsidRPr="00CE5CC7" w:rsidDel="00CE5CC7">
          <w:rPr>
            <w:noProof/>
            <w:rPrChange w:id="457" w:author="Robert Clark" w:date="2020-05-15T17:55:00Z">
              <w:rPr>
                <w:rStyle w:val="Hyperlink"/>
                <w:noProof/>
              </w:rPr>
            </w:rPrChange>
          </w:rPr>
          <w:delText>Figure 16 - A 3D reconstruction of an elbow joint from a series of CT scans, from the same perspective as Figure 15.</w:delText>
        </w:r>
        <w:r w:rsidDel="00CE5CC7">
          <w:rPr>
            <w:noProof/>
            <w:webHidden/>
          </w:rPr>
          <w:tab/>
          <w:delText>16</w:delText>
        </w:r>
      </w:del>
    </w:p>
    <w:p w14:paraId="060A7AFF" w14:textId="4D12D6A1" w:rsidR="00B53EA4" w:rsidDel="00CE5CC7" w:rsidRDefault="00B53EA4">
      <w:pPr>
        <w:pStyle w:val="TableofFigures"/>
        <w:tabs>
          <w:tab w:val="right" w:leader="dot" w:pos="9016"/>
        </w:tabs>
        <w:rPr>
          <w:del w:id="458" w:author="Robert Clark" w:date="2020-05-15T17:55:00Z"/>
          <w:rFonts w:eastAsiaTheme="minorEastAsia"/>
          <w:noProof/>
          <w:lang w:eastAsia="en-GB"/>
        </w:rPr>
      </w:pPr>
      <w:del w:id="459" w:author="Robert Clark" w:date="2020-05-15T17:55:00Z">
        <w:r w:rsidRPr="00CE5CC7" w:rsidDel="00CE5CC7">
          <w:rPr>
            <w:noProof/>
            <w:rPrChange w:id="460" w:author="Robert Clark" w:date="2020-05-15T17:55:00Z">
              <w:rPr>
                <w:rStyle w:val="Hyperlink"/>
                <w:noProof/>
              </w:rPr>
            </w:rPrChange>
          </w:rPr>
          <w:delText>Figure 17 - Histogram showing distribution of values across all slices of a CT scan of an elbow joint.</w:delText>
        </w:r>
        <w:r w:rsidDel="00CE5CC7">
          <w:rPr>
            <w:noProof/>
            <w:webHidden/>
          </w:rPr>
          <w:tab/>
          <w:delText>16</w:delText>
        </w:r>
      </w:del>
    </w:p>
    <w:p w14:paraId="5B1D367E" w14:textId="5EDD4771" w:rsidR="00B53EA4" w:rsidDel="00CE5CC7" w:rsidRDefault="00B53EA4">
      <w:pPr>
        <w:pStyle w:val="TableofFigures"/>
        <w:tabs>
          <w:tab w:val="right" w:leader="dot" w:pos="9016"/>
        </w:tabs>
        <w:rPr>
          <w:del w:id="461" w:author="Robert Clark" w:date="2020-05-15T17:55:00Z"/>
          <w:rFonts w:eastAsiaTheme="minorEastAsia"/>
          <w:noProof/>
          <w:lang w:eastAsia="en-GB"/>
        </w:rPr>
      </w:pPr>
      <w:del w:id="462" w:author="Robert Clark" w:date="2020-05-15T17:55:00Z">
        <w:r w:rsidRPr="00CE5CC7" w:rsidDel="00CE5CC7">
          <w:rPr>
            <w:noProof/>
            <w:rPrChange w:id="463" w:author="Robert Clark" w:date="2020-05-15T17:55:00Z">
              <w:rPr>
                <w:rStyle w:val="Hyperlink"/>
                <w:noProof/>
              </w:rPr>
            </w:rPrChange>
          </w:rPr>
          <w:delText>Figure 18 - The original CT scans (left), the same CT scans thresholded to show only the cortical bone tissue (middle) and then the "cleaned up" binary masks (right).</w:delText>
        </w:r>
        <w:r w:rsidDel="00CE5CC7">
          <w:rPr>
            <w:noProof/>
            <w:webHidden/>
          </w:rPr>
          <w:tab/>
          <w:delText>17</w:delText>
        </w:r>
      </w:del>
    </w:p>
    <w:p w14:paraId="0AC05FE9" w14:textId="7D3636AD" w:rsidR="00B53EA4" w:rsidDel="00CE5CC7" w:rsidRDefault="00B53EA4">
      <w:pPr>
        <w:pStyle w:val="TableofFigures"/>
        <w:tabs>
          <w:tab w:val="right" w:leader="dot" w:pos="9016"/>
        </w:tabs>
        <w:rPr>
          <w:del w:id="464" w:author="Robert Clark" w:date="2020-05-15T17:55:00Z"/>
          <w:rFonts w:eastAsiaTheme="minorEastAsia"/>
          <w:noProof/>
          <w:lang w:eastAsia="en-GB"/>
        </w:rPr>
      </w:pPr>
      <w:del w:id="465" w:author="Robert Clark" w:date="2020-05-15T17:55:00Z">
        <w:r w:rsidRPr="00CE5CC7" w:rsidDel="00CE5CC7">
          <w:rPr>
            <w:noProof/>
            <w:rPrChange w:id="466" w:author="Robert Clark" w:date="2020-05-15T17:55:00Z">
              <w:rPr>
                <w:rStyle w:val="Hyperlink"/>
                <w:noProof/>
              </w:rPr>
            </w:rPrChange>
          </w:rPr>
          <w:delText>Figure 19 - Visualisation of three-dimensional point cloud A, describing Elbow A.</w:delText>
        </w:r>
        <w:r w:rsidDel="00CE5CC7">
          <w:rPr>
            <w:noProof/>
            <w:webHidden/>
          </w:rPr>
          <w:tab/>
          <w:delText>18</w:delText>
        </w:r>
      </w:del>
    </w:p>
    <w:p w14:paraId="112C22D9" w14:textId="7D0FFDCD" w:rsidR="00B53EA4" w:rsidDel="00CE5CC7" w:rsidRDefault="00B53EA4">
      <w:pPr>
        <w:pStyle w:val="TableofFigures"/>
        <w:tabs>
          <w:tab w:val="right" w:leader="dot" w:pos="9016"/>
        </w:tabs>
        <w:rPr>
          <w:del w:id="467" w:author="Robert Clark" w:date="2020-05-15T17:55:00Z"/>
          <w:rFonts w:eastAsiaTheme="minorEastAsia"/>
          <w:noProof/>
          <w:lang w:eastAsia="en-GB"/>
        </w:rPr>
      </w:pPr>
      <w:del w:id="468" w:author="Robert Clark" w:date="2020-05-15T17:55:00Z">
        <w:r w:rsidRPr="00CE5CC7" w:rsidDel="00CE5CC7">
          <w:rPr>
            <w:noProof/>
            <w:rPrChange w:id="469" w:author="Robert Clark" w:date="2020-05-15T17:55:00Z">
              <w:rPr>
                <w:rStyle w:val="Hyperlink"/>
                <w:noProof/>
              </w:rPr>
            </w:rPrChange>
          </w:rPr>
          <w:delText>Figure 20 - Visualisation of three-dimensional point cloud B, describing Elbow B.</w:delText>
        </w:r>
        <w:r w:rsidDel="00CE5CC7">
          <w:rPr>
            <w:noProof/>
            <w:webHidden/>
          </w:rPr>
          <w:tab/>
          <w:delText>18</w:delText>
        </w:r>
      </w:del>
    </w:p>
    <w:p w14:paraId="654190F5" w14:textId="5BBCAA65" w:rsidR="00B53EA4" w:rsidDel="00CE5CC7" w:rsidRDefault="00B53EA4">
      <w:pPr>
        <w:pStyle w:val="TableofFigures"/>
        <w:tabs>
          <w:tab w:val="right" w:leader="dot" w:pos="9016"/>
        </w:tabs>
        <w:rPr>
          <w:del w:id="470" w:author="Robert Clark" w:date="2020-05-15T17:55:00Z"/>
          <w:rFonts w:eastAsiaTheme="minorEastAsia"/>
          <w:noProof/>
          <w:lang w:eastAsia="en-GB"/>
        </w:rPr>
      </w:pPr>
      <w:del w:id="471" w:author="Robert Clark" w:date="2020-05-15T17:55:00Z">
        <w:r w:rsidRPr="00CE5CC7" w:rsidDel="00CE5CC7">
          <w:rPr>
            <w:noProof/>
            <w:rPrChange w:id="472" w:author="Robert Clark" w:date="2020-05-15T17:55:00Z">
              <w:rPr>
                <w:rStyle w:val="Hyperlink"/>
                <w:noProof/>
              </w:rPr>
            </w:rPrChange>
          </w:rPr>
          <w:delText>Figure 21 - The results of rigid transformations via ICP of point clouds A (green) onto A' (purple).</w:delText>
        </w:r>
        <w:r w:rsidDel="00CE5CC7">
          <w:rPr>
            <w:noProof/>
            <w:webHidden/>
          </w:rPr>
          <w:tab/>
          <w:delText>20</w:delText>
        </w:r>
      </w:del>
    </w:p>
    <w:p w14:paraId="1F62F4B4" w14:textId="58A8EDA1" w:rsidR="00B53EA4" w:rsidDel="00CE5CC7" w:rsidRDefault="00B53EA4">
      <w:pPr>
        <w:pStyle w:val="TableofFigures"/>
        <w:tabs>
          <w:tab w:val="right" w:leader="dot" w:pos="9016"/>
        </w:tabs>
        <w:rPr>
          <w:del w:id="473" w:author="Robert Clark" w:date="2020-05-15T17:55:00Z"/>
          <w:rFonts w:eastAsiaTheme="minorEastAsia"/>
          <w:noProof/>
          <w:lang w:eastAsia="en-GB"/>
        </w:rPr>
      </w:pPr>
      <w:del w:id="474" w:author="Robert Clark" w:date="2020-05-15T17:55:00Z">
        <w:r w:rsidRPr="00CE5CC7" w:rsidDel="00CE5CC7">
          <w:rPr>
            <w:noProof/>
            <w:rPrChange w:id="475" w:author="Robert Clark" w:date="2020-05-15T17:55:00Z">
              <w:rPr>
                <w:rStyle w:val="Hyperlink"/>
                <w:noProof/>
              </w:rPr>
            </w:rPrChange>
          </w:rPr>
          <w:delText>Figure 22 - Summary of planned process to investigate the potential for artificial intelligence in understanding canine elbow dysplasia.</w:delText>
        </w:r>
        <w:r w:rsidDel="00CE5CC7">
          <w:rPr>
            <w:noProof/>
            <w:webHidden/>
          </w:rPr>
          <w:tab/>
          <w:delText>20</w:delText>
        </w:r>
      </w:del>
    </w:p>
    <w:p w14:paraId="32524DDF" w14:textId="0308BBF7" w:rsidR="00B53EA4" w:rsidDel="00CE5CC7" w:rsidRDefault="00B53EA4">
      <w:pPr>
        <w:pStyle w:val="TableofFigures"/>
        <w:tabs>
          <w:tab w:val="right" w:leader="dot" w:pos="9016"/>
        </w:tabs>
        <w:rPr>
          <w:del w:id="476" w:author="Robert Clark" w:date="2020-05-15T17:55:00Z"/>
          <w:rFonts w:eastAsiaTheme="minorEastAsia"/>
          <w:noProof/>
          <w:lang w:eastAsia="en-GB"/>
        </w:rPr>
      </w:pPr>
      <w:del w:id="477" w:author="Robert Clark" w:date="2020-05-15T17:55:00Z">
        <w:r w:rsidRPr="00CE5CC7" w:rsidDel="00CE5CC7">
          <w:rPr>
            <w:noProof/>
            <w:rPrChange w:id="478" w:author="Robert Clark" w:date="2020-05-15T17:55:00Z">
              <w:rPr>
                <w:rStyle w:val="Hyperlink"/>
                <w:noProof/>
              </w:rPr>
            </w:rPrChange>
          </w:rPr>
          <w:delText>Figure 23 - The structure of the VGG19 network. The final Classification layer is highlighted in cyan, and the final fully connected layer is highlighted in black.</w:delText>
        </w:r>
        <w:r w:rsidDel="00CE5CC7">
          <w:rPr>
            <w:noProof/>
            <w:webHidden/>
          </w:rPr>
          <w:tab/>
          <w:delText>21</w:delText>
        </w:r>
      </w:del>
    </w:p>
    <w:p w14:paraId="1A822B7F" w14:textId="5CE0332C" w:rsidR="00B53EA4" w:rsidDel="00CE5CC7" w:rsidRDefault="00B53EA4">
      <w:pPr>
        <w:pStyle w:val="TableofFigures"/>
        <w:tabs>
          <w:tab w:val="right" w:leader="dot" w:pos="9016"/>
        </w:tabs>
        <w:rPr>
          <w:del w:id="479" w:author="Robert Clark" w:date="2020-05-15T17:55:00Z"/>
          <w:rFonts w:eastAsiaTheme="minorEastAsia"/>
          <w:noProof/>
          <w:lang w:eastAsia="en-GB"/>
        </w:rPr>
      </w:pPr>
      <w:del w:id="480" w:author="Robert Clark" w:date="2020-05-15T17:55:00Z">
        <w:r w:rsidRPr="00CE5CC7" w:rsidDel="00CE5CC7">
          <w:rPr>
            <w:noProof/>
            <w:rPrChange w:id="481" w:author="Robert Clark" w:date="2020-05-15T17:55:00Z">
              <w:rPr>
                <w:rStyle w:val="Hyperlink"/>
                <w:noProof/>
              </w:rPr>
            </w:rPrChange>
          </w:rPr>
          <w:delText>Figure 24 - Distribution of intensity levels over the dataset consisting of central slices from the MRI scans of nineteen CKCS.</w:delText>
        </w:r>
        <w:r w:rsidDel="00CE5CC7">
          <w:rPr>
            <w:noProof/>
            <w:webHidden/>
          </w:rPr>
          <w:tab/>
          <w:delText>22</w:delText>
        </w:r>
      </w:del>
    </w:p>
    <w:p w14:paraId="0ECB658E" w14:textId="4618269F" w:rsidR="00B53EA4" w:rsidDel="00CE5CC7" w:rsidRDefault="00B53EA4">
      <w:pPr>
        <w:pStyle w:val="TableofFigures"/>
        <w:tabs>
          <w:tab w:val="right" w:leader="dot" w:pos="9016"/>
        </w:tabs>
        <w:rPr>
          <w:del w:id="482" w:author="Robert Clark" w:date="2020-05-15T17:55:00Z"/>
          <w:rFonts w:eastAsiaTheme="minorEastAsia"/>
          <w:noProof/>
          <w:lang w:eastAsia="en-GB"/>
        </w:rPr>
      </w:pPr>
      <w:del w:id="483" w:author="Robert Clark" w:date="2020-05-15T17:55:00Z">
        <w:r w:rsidRPr="00CE5CC7" w:rsidDel="00CE5CC7">
          <w:rPr>
            <w:noProof/>
            <w:rPrChange w:id="484" w:author="Robert Clark" w:date="2020-05-15T17:55:00Z">
              <w:rPr>
                <w:rStyle w:val="Hyperlink"/>
                <w:noProof/>
              </w:rPr>
            </w:rPrChange>
          </w:rPr>
          <w:delText>Figure 25 - The average edge map of the 5 control images generated using a Sobel filter, to be used as a stationary image during the ICP phase.</w:delText>
        </w:r>
        <w:r w:rsidDel="00CE5CC7">
          <w:rPr>
            <w:noProof/>
            <w:webHidden/>
          </w:rPr>
          <w:tab/>
          <w:delText>22</w:delText>
        </w:r>
      </w:del>
    </w:p>
    <w:p w14:paraId="2C03B7D4" w14:textId="0BE91D73" w:rsidR="00B53EA4" w:rsidDel="00CE5CC7" w:rsidRDefault="00B53EA4">
      <w:pPr>
        <w:pStyle w:val="TableofFigures"/>
        <w:tabs>
          <w:tab w:val="right" w:leader="dot" w:pos="9016"/>
        </w:tabs>
        <w:rPr>
          <w:del w:id="485" w:author="Robert Clark" w:date="2020-05-15T17:55:00Z"/>
          <w:rFonts w:eastAsiaTheme="minorEastAsia"/>
          <w:noProof/>
          <w:lang w:eastAsia="en-GB"/>
        </w:rPr>
      </w:pPr>
      <w:del w:id="486" w:author="Robert Clark" w:date="2020-05-15T17:55:00Z">
        <w:r w:rsidRPr="00CE5CC7" w:rsidDel="00CE5CC7">
          <w:rPr>
            <w:noProof/>
            <w:rPrChange w:id="487" w:author="Robert Clark" w:date="2020-05-15T17:55:00Z">
              <w:rPr>
                <w:rStyle w:val="Hyperlink"/>
                <w:noProof/>
              </w:rPr>
            </w:rPrChange>
          </w:rPr>
          <w:delText>Figure 12 - A binary mask created by thresholding a central slice of an MRI scan of CKCS.</w:delText>
        </w:r>
        <w:r w:rsidDel="00CE5CC7">
          <w:rPr>
            <w:noProof/>
            <w:webHidden/>
          </w:rPr>
          <w:tab/>
          <w:delText>23</w:delText>
        </w:r>
      </w:del>
    </w:p>
    <w:p w14:paraId="25AFFF2F" w14:textId="14C10709" w:rsidR="00B53EA4" w:rsidDel="00CE5CC7" w:rsidRDefault="00B53EA4">
      <w:pPr>
        <w:pStyle w:val="TableofFigures"/>
        <w:tabs>
          <w:tab w:val="right" w:leader="dot" w:pos="9016"/>
        </w:tabs>
        <w:rPr>
          <w:del w:id="488" w:author="Robert Clark" w:date="2020-05-15T17:55:00Z"/>
          <w:rFonts w:eastAsiaTheme="minorEastAsia"/>
          <w:noProof/>
          <w:lang w:eastAsia="en-GB"/>
        </w:rPr>
      </w:pPr>
      <w:del w:id="489" w:author="Robert Clark" w:date="2020-05-15T17:55:00Z">
        <w:r w:rsidRPr="00CE5CC7" w:rsidDel="00CE5CC7">
          <w:rPr>
            <w:noProof/>
            <w:rPrChange w:id="490" w:author="Robert Clark" w:date="2020-05-15T17:55:00Z">
              <w:rPr>
                <w:rStyle w:val="Hyperlink"/>
                <w:noProof/>
              </w:rPr>
            </w:rPrChange>
          </w:rPr>
          <w:delText>Figure 13 - The objective function model generated for the 9th iteration of the leave-one-out cross-validation phase, indicating the optimal fit for the three-dimensional hyperplane.</w:delText>
        </w:r>
        <w:r w:rsidDel="00CE5CC7">
          <w:rPr>
            <w:noProof/>
            <w:webHidden/>
          </w:rPr>
          <w:tab/>
          <w:delText>23</w:delText>
        </w:r>
      </w:del>
    </w:p>
    <w:p w14:paraId="6BDD6645" w14:textId="60268518" w:rsidR="00B53EA4" w:rsidDel="00CE5CC7" w:rsidRDefault="00B53EA4">
      <w:pPr>
        <w:pStyle w:val="TableofFigures"/>
        <w:tabs>
          <w:tab w:val="right" w:leader="dot" w:pos="9016"/>
        </w:tabs>
        <w:rPr>
          <w:del w:id="491" w:author="Robert Clark" w:date="2020-05-15T17:55:00Z"/>
          <w:rFonts w:eastAsiaTheme="minorEastAsia"/>
          <w:noProof/>
          <w:lang w:eastAsia="en-GB"/>
        </w:rPr>
      </w:pPr>
      <w:del w:id="492" w:author="Robert Clark" w:date="2020-05-15T17:55:00Z">
        <w:r w:rsidRPr="00CE5CC7" w:rsidDel="00CE5CC7">
          <w:rPr>
            <w:noProof/>
            <w:rPrChange w:id="493" w:author="Robert Clark" w:date="2020-05-15T17:55:00Z">
              <w:rPr>
                <w:rStyle w:val="Hyperlink"/>
                <w:noProof/>
              </w:rPr>
            </w:rPrChange>
          </w:rPr>
          <w:delText>Figure 28 - A block image describing the methodology of this project.</w:delText>
        </w:r>
        <w:r w:rsidDel="00CE5CC7">
          <w:rPr>
            <w:noProof/>
            <w:webHidden/>
          </w:rPr>
          <w:tab/>
          <w:delText>24</w:delText>
        </w:r>
      </w:del>
    </w:p>
    <w:p w14:paraId="27A947C0" w14:textId="6C24EEC2" w:rsidR="00B53EA4" w:rsidDel="00CE5CC7" w:rsidRDefault="00B53EA4">
      <w:pPr>
        <w:pStyle w:val="TableofFigures"/>
        <w:tabs>
          <w:tab w:val="right" w:leader="dot" w:pos="9016"/>
        </w:tabs>
        <w:rPr>
          <w:del w:id="494" w:author="Robert Clark" w:date="2020-05-15T17:55:00Z"/>
          <w:rFonts w:eastAsiaTheme="minorEastAsia"/>
          <w:noProof/>
          <w:lang w:eastAsia="en-GB"/>
        </w:rPr>
      </w:pPr>
      <w:del w:id="495" w:author="Robert Clark" w:date="2020-05-15T17:55:00Z">
        <w:r w:rsidRPr="00CE5CC7" w:rsidDel="00CE5CC7">
          <w:rPr>
            <w:noProof/>
            <w:rPrChange w:id="496" w:author="Robert Clark" w:date="2020-05-15T17:55:00Z">
              <w:rPr>
                <w:rStyle w:val="Hyperlink"/>
                <w:noProof/>
              </w:rPr>
            </w:rPrChange>
          </w:rPr>
          <w:delText>Figure 29 - The training progress for the first through fifth iterations of the leave-one-out cross-validation process.</w:delText>
        </w:r>
        <w:r w:rsidDel="00CE5CC7">
          <w:rPr>
            <w:noProof/>
            <w:webHidden/>
          </w:rPr>
          <w:tab/>
          <w:delText>25</w:delText>
        </w:r>
      </w:del>
    </w:p>
    <w:p w14:paraId="24324CC5" w14:textId="58AB8712" w:rsidR="00B53EA4" w:rsidDel="00CE5CC7" w:rsidRDefault="00B53EA4">
      <w:pPr>
        <w:pStyle w:val="TableofFigures"/>
        <w:tabs>
          <w:tab w:val="right" w:leader="dot" w:pos="9016"/>
        </w:tabs>
        <w:rPr>
          <w:del w:id="497" w:author="Robert Clark" w:date="2020-05-15T17:55:00Z"/>
          <w:rFonts w:eastAsiaTheme="minorEastAsia"/>
          <w:noProof/>
          <w:lang w:eastAsia="en-GB"/>
        </w:rPr>
      </w:pPr>
      <w:del w:id="498" w:author="Robert Clark" w:date="2020-05-15T17:55:00Z">
        <w:r w:rsidRPr="00CE5CC7" w:rsidDel="00CE5CC7">
          <w:rPr>
            <w:noProof/>
            <w:rPrChange w:id="499" w:author="Robert Clark" w:date="2020-05-15T17:55:00Z">
              <w:rPr>
                <w:rStyle w:val="Hyperlink"/>
                <w:noProof/>
              </w:rPr>
            </w:rPrChange>
          </w:rPr>
          <w:delText>Figure 30 - Results for iterations six through thirteen, with the same colour scheme as Figure 11 and an overall learning rate of 0.0003.</w:delText>
        </w:r>
        <w:r w:rsidDel="00CE5CC7">
          <w:rPr>
            <w:noProof/>
            <w:webHidden/>
          </w:rPr>
          <w:tab/>
          <w:delText>26</w:delText>
        </w:r>
      </w:del>
    </w:p>
    <w:p w14:paraId="38B7E800" w14:textId="21693918" w:rsidR="00B53EA4" w:rsidDel="00CE5CC7" w:rsidRDefault="00B53EA4">
      <w:pPr>
        <w:pStyle w:val="TableofFigures"/>
        <w:tabs>
          <w:tab w:val="right" w:leader="dot" w:pos="9016"/>
        </w:tabs>
        <w:rPr>
          <w:del w:id="500" w:author="Robert Clark" w:date="2020-05-15T17:55:00Z"/>
          <w:rFonts w:eastAsiaTheme="minorEastAsia"/>
          <w:noProof/>
          <w:lang w:eastAsia="en-GB"/>
        </w:rPr>
      </w:pPr>
      <w:del w:id="501" w:author="Robert Clark" w:date="2020-05-15T17:55:00Z">
        <w:r w:rsidRPr="00CE5CC7" w:rsidDel="00CE5CC7">
          <w:rPr>
            <w:noProof/>
            <w:rPrChange w:id="502" w:author="Robert Clark" w:date="2020-05-15T17:55:00Z">
              <w:rPr>
                <w:rStyle w:val="Hyperlink"/>
                <w:noProof/>
              </w:rPr>
            </w:rPrChange>
          </w:rPr>
          <w:delText>Figure 31 - Results for iterations fourteen through nineteen, with the same colour scheme as  and an overall learning rate of 0.0003.</w:delText>
        </w:r>
        <w:r w:rsidDel="00CE5CC7">
          <w:rPr>
            <w:noProof/>
            <w:webHidden/>
          </w:rPr>
          <w:tab/>
          <w:delText>27</w:delText>
        </w:r>
      </w:del>
    </w:p>
    <w:p w14:paraId="024C17F4" w14:textId="34065653" w:rsidR="00B53EA4" w:rsidDel="00CE5CC7" w:rsidRDefault="00B53EA4">
      <w:pPr>
        <w:pStyle w:val="TableofFigures"/>
        <w:tabs>
          <w:tab w:val="right" w:leader="dot" w:pos="9016"/>
        </w:tabs>
        <w:rPr>
          <w:del w:id="503" w:author="Robert Clark" w:date="2020-05-15T17:55:00Z"/>
          <w:rFonts w:eastAsiaTheme="minorEastAsia"/>
          <w:noProof/>
          <w:lang w:eastAsia="en-GB"/>
        </w:rPr>
      </w:pPr>
      <w:del w:id="504" w:author="Robert Clark" w:date="2020-05-15T17:55:00Z">
        <w:r w:rsidRPr="00CE5CC7" w:rsidDel="00CE5CC7">
          <w:rPr>
            <w:noProof/>
            <w:rPrChange w:id="505" w:author="Robert Clark" w:date="2020-05-15T17:55:00Z">
              <w:rPr>
                <w:rStyle w:val="Hyperlink"/>
                <w:noProof/>
              </w:rPr>
            </w:rPrChange>
          </w:rPr>
          <w:delText>Figure 32 - Class Activation Map for a patient in the control group, which was correctly classified, indicating an area of interest near the Parietal lobe.</w:delText>
        </w:r>
        <w:r w:rsidDel="00CE5CC7">
          <w:rPr>
            <w:noProof/>
            <w:webHidden/>
          </w:rPr>
          <w:tab/>
          <w:delText>29</w:delText>
        </w:r>
      </w:del>
    </w:p>
    <w:p w14:paraId="3C3F97D9" w14:textId="1BA0F3E0" w:rsidR="00B53EA4" w:rsidDel="00CE5CC7" w:rsidRDefault="00B53EA4">
      <w:pPr>
        <w:pStyle w:val="TableofFigures"/>
        <w:tabs>
          <w:tab w:val="right" w:leader="dot" w:pos="9016"/>
        </w:tabs>
        <w:rPr>
          <w:del w:id="506" w:author="Robert Clark" w:date="2020-05-15T17:55:00Z"/>
          <w:rFonts w:eastAsiaTheme="minorEastAsia"/>
          <w:noProof/>
          <w:lang w:eastAsia="en-GB"/>
        </w:rPr>
      </w:pPr>
      <w:del w:id="507" w:author="Robert Clark" w:date="2020-05-15T17:55:00Z">
        <w:r w:rsidRPr="00CE5CC7" w:rsidDel="00CE5CC7">
          <w:rPr>
            <w:noProof/>
            <w:rPrChange w:id="508" w:author="Robert Clark" w:date="2020-05-15T17:55:00Z">
              <w:rPr>
                <w:rStyle w:val="Hyperlink"/>
                <w:noProof/>
              </w:rPr>
            </w:rPrChange>
          </w:rPr>
          <w:delText>Figure 33 - A class activation map for a member of the control group, which was falsely diagnosed, indicating an area of interest near the fourth ventricle.</w:delText>
        </w:r>
        <w:r w:rsidDel="00CE5CC7">
          <w:rPr>
            <w:noProof/>
            <w:webHidden/>
          </w:rPr>
          <w:tab/>
          <w:delText>29</w:delText>
        </w:r>
      </w:del>
    </w:p>
    <w:p w14:paraId="6EB1401D" w14:textId="076EC365" w:rsidR="00B53EA4" w:rsidDel="00CE5CC7" w:rsidRDefault="00B53EA4">
      <w:pPr>
        <w:pStyle w:val="TableofFigures"/>
        <w:tabs>
          <w:tab w:val="right" w:leader="dot" w:pos="9016"/>
        </w:tabs>
        <w:rPr>
          <w:del w:id="509" w:author="Robert Clark" w:date="2020-05-15T17:55:00Z"/>
          <w:rFonts w:eastAsiaTheme="minorEastAsia"/>
          <w:noProof/>
          <w:lang w:eastAsia="en-GB"/>
        </w:rPr>
      </w:pPr>
      <w:del w:id="510" w:author="Robert Clark" w:date="2020-05-15T17:55:00Z">
        <w:r w:rsidRPr="00CE5CC7" w:rsidDel="00CE5CC7">
          <w:rPr>
            <w:noProof/>
            <w:rPrChange w:id="511" w:author="Robert Clark" w:date="2020-05-15T17:55:00Z">
              <w:rPr>
                <w:rStyle w:val="Hyperlink"/>
                <w:noProof/>
              </w:rPr>
            </w:rPrChange>
          </w:rPr>
          <w:delText>Figure 34 - A class activation map for a member of the affected group, indicating no correlation between CLM and the shape of the skull or brain.</w:delText>
        </w:r>
        <w:r w:rsidDel="00CE5CC7">
          <w:rPr>
            <w:noProof/>
            <w:webHidden/>
          </w:rPr>
          <w:tab/>
          <w:delText>29</w:delText>
        </w:r>
      </w:del>
    </w:p>
    <w:p w14:paraId="7C74DDB2" w14:textId="11D87A6F" w:rsidR="00D26671" w:rsidRDefault="00D26671">
      <w:r>
        <w:fldChar w:fldCharType="end"/>
      </w:r>
    </w:p>
    <w:p w14:paraId="5B511057" w14:textId="77777777" w:rsidR="005F43D4" w:rsidRDefault="005F43D4" w:rsidP="005F43D4">
      <w:pPr>
        <w:pStyle w:val="Heading1"/>
      </w:pPr>
      <w:bookmarkStart w:id="512" w:name="_Toc40461424"/>
      <w:r>
        <w:t>List of Tables</w:t>
      </w:r>
      <w:bookmarkEnd w:id="512"/>
    </w:p>
    <w:p w14:paraId="7A905DE1" w14:textId="768D2F86" w:rsidR="00110EAB" w:rsidRDefault="005F43D4">
      <w:pPr>
        <w:pStyle w:val="TableofFigures"/>
        <w:tabs>
          <w:tab w:val="right" w:leader="dot" w:pos="9016"/>
        </w:tabs>
        <w:rPr>
          <w:ins w:id="513" w:author="Robert Clark" w:date="2020-05-15T18:56:00Z"/>
          <w:rFonts w:eastAsiaTheme="minorEastAsia"/>
          <w:noProof/>
          <w:lang w:eastAsia="en-GB"/>
        </w:rPr>
      </w:pPr>
      <w:r>
        <w:fldChar w:fldCharType="begin"/>
      </w:r>
      <w:r>
        <w:instrText xml:space="preserve"> TOC \h \z \c "Table" </w:instrText>
      </w:r>
      <w:r>
        <w:fldChar w:fldCharType="separate"/>
      </w:r>
      <w:ins w:id="514" w:author="Robert Clark" w:date="2020-05-15T18:56:00Z">
        <w:r w:rsidR="00110EAB" w:rsidRPr="00A930C7">
          <w:rPr>
            <w:rStyle w:val="Hyperlink"/>
            <w:noProof/>
          </w:rPr>
          <w:fldChar w:fldCharType="begin"/>
        </w:r>
        <w:r w:rsidR="00110EAB" w:rsidRPr="00A930C7">
          <w:rPr>
            <w:rStyle w:val="Hyperlink"/>
            <w:noProof/>
          </w:rPr>
          <w:instrText xml:space="preserve"> </w:instrText>
        </w:r>
        <w:r w:rsidR="00110EAB">
          <w:rPr>
            <w:noProof/>
          </w:rPr>
          <w:instrText>HYPERLINK \l "_Toc40461498"</w:instrText>
        </w:r>
        <w:r w:rsidR="00110EAB" w:rsidRPr="00A930C7">
          <w:rPr>
            <w:rStyle w:val="Hyperlink"/>
            <w:noProof/>
          </w:rPr>
          <w:instrText xml:space="preserve"> </w:instrText>
        </w:r>
        <w:r w:rsidR="00110EAB" w:rsidRPr="00A930C7">
          <w:rPr>
            <w:rStyle w:val="Hyperlink"/>
            <w:noProof/>
          </w:rPr>
        </w:r>
        <w:r w:rsidR="00110EAB" w:rsidRPr="00A930C7">
          <w:rPr>
            <w:rStyle w:val="Hyperlink"/>
            <w:noProof/>
          </w:rPr>
          <w:fldChar w:fldCharType="separate"/>
        </w:r>
        <w:r w:rsidR="00110EAB" w:rsidRPr="00A930C7">
          <w:rPr>
            <w:rStyle w:val="Hyperlink"/>
            <w:noProof/>
          </w:rPr>
          <w:t>Table 1 - The expected values for radiodensity in Hounsfield Units for the different substances and tissues expected in a CT scan [19].</w:t>
        </w:r>
        <w:r w:rsidR="00110EAB">
          <w:rPr>
            <w:noProof/>
            <w:webHidden/>
          </w:rPr>
          <w:tab/>
        </w:r>
        <w:r w:rsidR="00110EAB">
          <w:rPr>
            <w:noProof/>
            <w:webHidden/>
          </w:rPr>
          <w:fldChar w:fldCharType="begin"/>
        </w:r>
        <w:r w:rsidR="00110EAB">
          <w:rPr>
            <w:noProof/>
            <w:webHidden/>
          </w:rPr>
          <w:instrText xml:space="preserve"> PAGEREF _Toc40461498 \h </w:instrText>
        </w:r>
        <w:r w:rsidR="00110EAB">
          <w:rPr>
            <w:noProof/>
            <w:webHidden/>
          </w:rPr>
        </w:r>
      </w:ins>
      <w:r w:rsidR="00110EAB">
        <w:rPr>
          <w:noProof/>
          <w:webHidden/>
        </w:rPr>
        <w:fldChar w:fldCharType="separate"/>
      </w:r>
      <w:ins w:id="515" w:author="Robert Clark" w:date="2020-05-15T18:56:00Z">
        <w:r w:rsidR="00110EAB">
          <w:rPr>
            <w:noProof/>
            <w:webHidden/>
          </w:rPr>
          <w:t>16</w:t>
        </w:r>
        <w:r w:rsidR="00110EAB">
          <w:rPr>
            <w:noProof/>
            <w:webHidden/>
          </w:rPr>
          <w:fldChar w:fldCharType="end"/>
        </w:r>
        <w:r w:rsidR="00110EAB" w:rsidRPr="00A930C7">
          <w:rPr>
            <w:rStyle w:val="Hyperlink"/>
            <w:noProof/>
          </w:rPr>
          <w:fldChar w:fldCharType="end"/>
        </w:r>
      </w:ins>
    </w:p>
    <w:p w14:paraId="0F6E7721" w14:textId="069B6970" w:rsidR="00110EAB" w:rsidRDefault="00110EAB">
      <w:pPr>
        <w:pStyle w:val="TableofFigures"/>
        <w:tabs>
          <w:tab w:val="right" w:leader="dot" w:pos="9016"/>
        </w:tabs>
        <w:rPr>
          <w:ins w:id="516" w:author="Robert Clark" w:date="2020-05-15T18:56:00Z"/>
          <w:rFonts w:eastAsiaTheme="minorEastAsia"/>
          <w:noProof/>
          <w:lang w:eastAsia="en-GB"/>
        </w:rPr>
      </w:pPr>
      <w:ins w:id="517" w:author="Robert Clark" w:date="2020-05-15T18:56:00Z">
        <w:r w:rsidRPr="00A930C7">
          <w:rPr>
            <w:rStyle w:val="Hyperlink"/>
            <w:noProof/>
          </w:rPr>
          <w:fldChar w:fldCharType="begin"/>
        </w:r>
        <w:r w:rsidRPr="00A930C7">
          <w:rPr>
            <w:rStyle w:val="Hyperlink"/>
            <w:noProof/>
          </w:rPr>
          <w:instrText xml:space="preserve"> </w:instrText>
        </w:r>
        <w:r>
          <w:rPr>
            <w:noProof/>
          </w:rPr>
          <w:instrText>HYPERLINK \l "_Toc40461499"</w:instrText>
        </w:r>
        <w:r w:rsidRPr="00A930C7">
          <w:rPr>
            <w:rStyle w:val="Hyperlink"/>
            <w:noProof/>
          </w:rPr>
          <w:instrText xml:space="preserve"> </w:instrText>
        </w:r>
        <w:r w:rsidRPr="00A930C7">
          <w:rPr>
            <w:rStyle w:val="Hyperlink"/>
            <w:noProof/>
          </w:rPr>
        </w:r>
        <w:r w:rsidRPr="00A930C7">
          <w:rPr>
            <w:rStyle w:val="Hyperlink"/>
            <w:noProof/>
          </w:rPr>
          <w:fldChar w:fldCharType="separate"/>
        </w:r>
        <w:r w:rsidRPr="00A930C7">
          <w:rPr>
            <w:rStyle w:val="Hyperlink"/>
            <w:noProof/>
          </w:rPr>
          <w:t>Table 2 - The transformation matrices found by ICP mapping with various levels of downsampling alongside the corresponding RMSE and the time taken for the operation.</w:t>
        </w:r>
        <w:r>
          <w:rPr>
            <w:noProof/>
            <w:webHidden/>
          </w:rPr>
          <w:tab/>
        </w:r>
        <w:r>
          <w:rPr>
            <w:noProof/>
            <w:webHidden/>
          </w:rPr>
          <w:fldChar w:fldCharType="begin"/>
        </w:r>
        <w:r>
          <w:rPr>
            <w:noProof/>
            <w:webHidden/>
          </w:rPr>
          <w:instrText xml:space="preserve"> PAGEREF _Toc40461499 \h </w:instrText>
        </w:r>
        <w:r>
          <w:rPr>
            <w:noProof/>
            <w:webHidden/>
          </w:rPr>
        </w:r>
      </w:ins>
      <w:r>
        <w:rPr>
          <w:noProof/>
          <w:webHidden/>
        </w:rPr>
        <w:fldChar w:fldCharType="separate"/>
      </w:r>
      <w:ins w:id="518" w:author="Robert Clark" w:date="2020-05-15T18:56:00Z">
        <w:r>
          <w:rPr>
            <w:noProof/>
            <w:webHidden/>
          </w:rPr>
          <w:t>20</w:t>
        </w:r>
        <w:r>
          <w:rPr>
            <w:noProof/>
            <w:webHidden/>
          </w:rPr>
          <w:fldChar w:fldCharType="end"/>
        </w:r>
        <w:r w:rsidRPr="00A930C7">
          <w:rPr>
            <w:rStyle w:val="Hyperlink"/>
            <w:noProof/>
          </w:rPr>
          <w:fldChar w:fldCharType="end"/>
        </w:r>
      </w:ins>
    </w:p>
    <w:p w14:paraId="1BDCE02B" w14:textId="2545261C" w:rsidR="00110EAB" w:rsidRDefault="00110EAB">
      <w:pPr>
        <w:pStyle w:val="TableofFigures"/>
        <w:tabs>
          <w:tab w:val="right" w:leader="dot" w:pos="9016"/>
        </w:tabs>
        <w:rPr>
          <w:ins w:id="519" w:author="Robert Clark" w:date="2020-05-15T18:56:00Z"/>
          <w:rFonts w:eastAsiaTheme="minorEastAsia"/>
          <w:noProof/>
          <w:lang w:eastAsia="en-GB"/>
        </w:rPr>
      </w:pPr>
      <w:ins w:id="520" w:author="Robert Clark" w:date="2020-05-15T18:56:00Z">
        <w:r w:rsidRPr="00A930C7">
          <w:rPr>
            <w:rStyle w:val="Hyperlink"/>
            <w:noProof/>
          </w:rPr>
          <w:fldChar w:fldCharType="begin"/>
        </w:r>
        <w:r w:rsidRPr="00A930C7">
          <w:rPr>
            <w:rStyle w:val="Hyperlink"/>
            <w:noProof/>
          </w:rPr>
          <w:instrText xml:space="preserve"> </w:instrText>
        </w:r>
        <w:r>
          <w:rPr>
            <w:noProof/>
          </w:rPr>
          <w:instrText>HYPERLINK \l "_Toc40461500"</w:instrText>
        </w:r>
        <w:r w:rsidRPr="00A930C7">
          <w:rPr>
            <w:rStyle w:val="Hyperlink"/>
            <w:noProof/>
          </w:rPr>
          <w:instrText xml:space="preserve"> </w:instrText>
        </w:r>
        <w:r w:rsidRPr="00A930C7">
          <w:rPr>
            <w:rStyle w:val="Hyperlink"/>
            <w:noProof/>
          </w:rPr>
        </w:r>
        <w:r w:rsidRPr="00A930C7">
          <w:rPr>
            <w:rStyle w:val="Hyperlink"/>
            <w:noProof/>
          </w:rPr>
          <w:fldChar w:fldCharType="separate"/>
        </w:r>
        <w:r w:rsidRPr="00A930C7">
          <w:rPr>
            <w:rStyle w:val="Hyperlink"/>
            <w:noProof/>
          </w:rPr>
          <w:t>Table 3 - Summary of patient data within dataset</w:t>
        </w:r>
        <w:r>
          <w:rPr>
            <w:noProof/>
            <w:webHidden/>
          </w:rPr>
          <w:tab/>
        </w:r>
        <w:r>
          <w:rPr>
            <w:noProof/>
            <w:webHidden/>
          </w:rPr>
          <w:fldChar w:fldCharType="begin"/>
        </w:r>
        <w:r>
          <w:rPr>
            <w:noProof/>
            <w:webHidden/>
          </w:rPr>
          <w:instrText xml:space="preserve"> PAGEREF _Toc40461500 \h </w:instrText>
        </w:r>
        <w:r>
          <w:rPr>
            <w:noProof/>
            <w:webHidden/>
          </w:rPr>
        </w:r>
      </w:ins>
      <w:r>
        <w:rPr>
          <w:noProof/>
          <w:webHidden/>
        </w:rPr>
        <w:fldChar w:fldCharType="separate"/>
      </w:r>
      <w:ins w:id="521" w:author="Robert Clark" w:date="2020-05-15T18:56:00Z">
        <w:r>
          <w:rPr>
            <w:noProof/>
            <w:webHidden/>
          </w:rPr>
          <w:t>22</w:t>
        </w:r>
        <w:r>
          <w:rPr>
            <w:noProof/>
            <w:webHidden/>
          </w:rPr>
          <w:fldChar w:fldCharType="end"/>
        </w:r>
        <w:r w:rsidRPr="00A930C7">
          <w:rPr>
            <w:rStyle w:val="Hyperlink"/>
            <w:noProof/>
          </w:rPr>
          <w:fldChar w:fldCharType="end"/>
        </w:r>
      </w:ins>
    </w:p>
    <w:p w14:paraId="0390876C" w14:textId="1BFF292C" w:rsidR="00110EAB" w:rsidRDefault="00110EAB">
      <w:pPr>
        <w:pStyle w:val="TableofFigures"/>
        <w:tabs>
          <w:tab w:val="right" w:leader="dot" w:pos="9016"/>
        </w:tabs>
        <w:rPr>
          <w:ins w:id="522" w:author="Robert Clark" w:date="2020-05-15T18:56:00Z"/>
          <w:rFonts w:eastAsiaTheme="minorEastAsia"/>
          <w:noProof/>
          <w:lang w:eastAsia="en-GB"/>
        </w:rPr>
      </w:pPr>
      <w:ins w:id="523" w:author="Robert Clark" w:date="2020-05-15T18:56:00Z">
        <w:r w:rsidRPr="00A930C7">
          <w:rPr>
            <w:rStyle w:val="Hyperlink"/>
            <w:noProof/>
          </w:rPr>
          <w:fldChar w:fldCharType="begin"/>
        </w:r>
        <w:r w:rsidRPr="00A930C7">
          <w:rPr>
            <w:rStyle w:val="Hyperlink"/>
            <w:noProof/>
          </w:rPr>
          <w:instrText xml:space="preserve"> </w:instrText>
        </w:r>
        <w:r>
          <w:rPr>
            <w:noProof/>
          </w:rPr>
          <w:instrText>HYPERLINK \l "_Toc40461501"</w:instrText>
        </w:r>
        <w:r w:rsidRPr="00A930C7">
          <w:rPr>
            <w:rStyle w:val="Hyperlink"/>
            <w:noProof/>
          </w:rPr>
          <w:instrText xml:space="preserve"> </w:instrText>
        </w:r>
        <w:r w:rsidRPr="00A930C7">
          <w:rPr>
            <w:rStyle w:val="Hyperlink"/>
            <w:noProof/>
          </w:rPr>
        </w:r>
        <w:r w:rsidRPr="00A930C7">
          <w:rPr>
            <w:rStyle w:val="Hyperlink"/>
            <w:noProof/>
          </w:rPr>
          <w:fldChar w:fldCharType="separate"/>
        </w:r>
        <w:r w:rsidRPr="00A930C7">
          <w:rPr>
            <w:rStyle w:val="Hyperlink"/>
            <w:noProof/>
          </w:rPr>
          <w:t>Table 4 - Comparison of results from classification via transfer learning for an unaligned and aligned dataset.</w:t>
        </w:r>
        <w:r>
          <w:rPr>
            <w:noProof/>
            <w:webHidden/>
          </w:rPr>
          <w:tab/>
        </w:r>
        <w:r>
          <w:rPr>
            <w:noProof/>
            <w:webHidden/>
          </w:rPr>
          <w:fldChar w:fldCharType="begin"/>
        </w:r>
        <w:r>
          <w:rPr>
            <w:noProof/>
            <w:webHidden/>
          </w:rPr>
          <w:instrText xml:space="preserve"> PAGEREF _Toc40461501 \h </w:instrText>
        </w:r>
        <w:r>
          <w:rPr>
            <w:noProof/>
            <w:webHidden/>
          </w:rPr>
        </w:r>
      </w:ins>
      <w:r>
        <w:rPr>
          <w:noProof/>
          <w:webHidden/>
        </w:rPr>
        <w:fldChar w:fldCharType="separate"/>
      </w:r>
      <w:ins w:id="524" w:author="Robert Clark" w:date="2020-05-15T18:56:00Z">
        <w:r>
          <w:rPr>
            <w:noProof/>
            <w:webHidden/>
          </w:rPr>
          <w:t>29</w:t>
        </w:r>
        <w:r>
          <w:rPr>
            <w:noProof/>
            <w:webHidden/>
          </w:rPr>
          <w:fldChar w:fldCharType="end"/>
        </w:r>
        <w:r w:rsidRPr="00A930C7">
          <w:rPr>
            <w:rStyle w:val="Hyperlink"/>
            <w:noProof/>
          </w:rPr>
          <w:fldChar w:fldCharType="end"/>
        </w:r>
      </w:ins>
    </w:p>
    <w:p w14:paraId="5AA7FDBE" w14:textId="5DC71877" w:rsidR="00110EAB" w:rsidRDefault="00110EAB">
      <w:pPr>
        <w:pStyle w:val="TableofFigures"/>
        <w:tabs>
          <w:tab w:val="right" w:leader="dot" w:pos="9016"/>
        </w:tabs>
        <w:rPr>
          <w:ins w:id="525" w:author="Robert Clark" w:date="2020-05-15T18:56:00Z"/>
          <w:rFonts w:eastAsiaTheme="minorEastAsia"/>
          <w:noProof/>
          <w:lang w:eastAsia="en-GB"/>
        </w:rPr>
      </w:pPr>
      <w:ins w:id="526" w:author="Robert Clark" w:date="2020-05-15T18:56:00Z">
        <w:r w:rsidRPr="00A930C7">
          <w:rPr>
            <w:rStyle w:val="Hyperlink"/>
            <w:noProof/>
          </w:rPr>
          <w:fldChar w:fldCharType="begin"/>
        </w:r>
        <w:r w:rsidRPr="00A930C7">
          <w:rPr>
            <w:rStyle w:val="Hyperlink"/>
            <w:noProof/>
          </w:rPr>
          <w:instrText xml:space="preserve"> </w:instrText>
        </w:r>
        <w:r>
          <w:rPr>
            <w:noProof/>
          </w:rPr>
          <w:instrText>HYPERLINK \l "_Toc40461502"</w:instrText>
        </w:r>
        <w:r w:rsidRPr="00A930C7">
          <w:rPr>
            <w:rStyle w:val="Hyperlink"/>
            <w:noProof/>
          </w:rPr>
          <w:instrText xml:space="preserve"> </w:instrText>
        </w:r>
        <w:r w:rsidRPr="00A930C7">
          <w:rPr>
            <w:rStyle w:val="Hyperlink"/>
            <w:noProof/>
          </w:rPr>
        </w:r>
        <w:r w:rsidRPr="00A930C7">
          <w:rPr>
            <w:rStyle w:val="Hyperlink"/>
            <w:noProof/>
          </w:rPr>
          <w:fldChar w:fldCharType="separate"/>
        </w:r>
        <w:r w:rsidRPr="00A930C7">
          <w:rPr>
            <w:rStyle w:val="Hyperlink"/>
            <w:noProof/>
          </w:rPr>
          <w:t>Table 5 -Results of classifying dataset using SVM based off transforms required to map images onto average of controls, after Principal Component Analysis and Bayesian Optimisation.</w:t>
        </w:r>
        <w:r>
          <w:rPr>
            <w:noProof/>
            <w:webHidden/>
          </w:rPr>
          <w:tab/>
        </w:r>
        <w:r>
          <w:rPr>
            <w:noProof/>
            <w:webHidden/>
          </w:rPr>
          <w:fldChar w:fldCharType="begin"/>
        </w:r>
        <w:r>
          <w:rPr>
            <w:noProof/>
            <w:webHidden/>
          </w:rPr>
          <w:instrText xml:space="preserve"> PAGEREF _Toc40461502 \h </w:instrText>
        </w:r>
        <w:r>
          <w:rPr>
            <w:noProof/>
            <w:webHidden/>
          </w:rPr>
        </w:r>
      </w:ins>
      <w:r>
        <w:rPr>
          <w:noProof/>
          <w:webHidden/>
        </w:rPr>
        <w:fldChar w:fldCharType="separate"/>
      </w:r>
      <w:ins w:id="527" w:author="Robert Clark" w:date="2020-05-15T18:56:00Z">
        <w:r>
          <w:rPr>
            <w:noProof/>
            <w:webHidden/>
          </w:rPr>
          <w:t>32</w:t>
        </w:r>
        <w:r>
          <w:rPr>
            <w:noProof/>
            <w:webHidden/>
          </w:rPr>
          <w:fldChar w:fldCharType="end"/>
        </w:r>
        <w:r w:rsidRPr="00A930C7">
          <w:rPr>
            <w:rStyle w:val="Hyperlink"/>
            <w:noProof/>
          </w:rPr>
          <w:fldChar w:fldCharType="end"/>
        </w:r>
      </w:ins>
    </w:p>
    <w:p w14:paraId="79BE551C" w14:textId="1B39E8F8" w:rsidR="00110EAB" w:rsidRDefault="00110EAB">
      <w:pPr>
        <w:pStyle w:val="TableofFigures"/>
        <w:tabs>
          <w:tab w:val="right" w:leader="dot" w:pos="9016"/>
        </w:tabs>
        <w:rPr>
          <w:ins w:id="528" w:author="Robert Clark" w:date="2020-05-15T18:56:00Z"/>
          <w:rFonts w:eastAsiaTheme="minorEastAsia"/>
          <w:noProof/>
          <w:lang w:eastAsia="en-GB"/>
        </w:rPr>
      </w:pPr>
      <w:ins w:id="529" w:author="Robert Clark" w:date="2020-05-15T18:56:00Z">
        <w:r w:rsidRPr="00A930C7">
          <w:rPr>
            <w:rStyle w:val="Hyperlink"/>
            <w:noProof/>
          </w:rPr>
          <w:fldChar w:fldCharType="begin"/>
        </w:r>
        <w:r w:rsidRPr="00A930C7">
          <w:rPr>
            <w:rStyle w:val="Hyperlink"/>
            <w:noProof/>
          </w:rPr>
          <w:instrText xml:space="preserve"> </w:instrText>
        </w:r>
        <w:r>
          <w:rPr>
            <w:noProof/>
          </w:rPr>
          <w:instrText>HYPERLINK \l "_Toc40461503"</w:instrText>
        </w:r>
        <w:r w:rsidRPr="00A930C7">
          <w:rPr>
            <w:rStyle w:val="Hyperlink"/>
            <w:noProof/>
          </w:rPr>
          <w:instrText xml:space="preserve"> </w:instrText>
        </w:r>
        <w:r w:rsidRPr="00A930C7">
          <w:rPr>
            <w:rStyle w:val="Hyperlink"/>
            <w:noProof/>
          </w:rPr>
        </w:r>
        <w:r w:rsidRPr="00A930C7">
          <w:rPr>
            <w:rStyle w:val="Hyperlink"/>
            <w:noProof/>
          </w:rPr>
          <w:fldChar w:fldCharType="separate"/>
        </w:r>
        <w:r w:rsidRPr="00A930C7">
          <w:rPr>
            <w:rStyle w:val="Hyperlink"/>
            <w:noProof/>
          </w:rPr>
          <w:t>Table 6 - Gantt chart for the entirety of the project, updated to reflect the change in aim for the project. Deadlines are indicated with a "!".</w:t>
        </w:r>
        <w:r>
          <w:rPr>
            <w:noProof/>
            <w:webHidden/>
          </w:rPr>
          <w:tab/>
        </w:r>
        <w:r>
          <w:rPr>
            <w:noProof/>
            <w:webHidden/>
          </w:rPr>
          <w:fldChar w:fldCharType="begin"/>
        </w:r>
        <w:r>
          <w:rPr>
            <w:noProof/>
            <w:webHidden/>
          </w:rPr>
          <w:instrText xml:space="preserve"> PAGEREF _Toc40461503 \h </w:instrText>
        </w:r>
        <w:r>
          <w:rPr>
            <w:noProof/>
            <w:webHidden/>
          </w:rPr>
        </w:r>
      </w:ins>
      <w:r>
        <w:rPr>
          <w:noProof/>
          <w:webHidden/>
        </w:rPr>
        <w:fldChar w:fldCharType="separate"/>
      </w:r>
      <w:ins w:id="530" w:author="Robert Clark" w:date="2020-05-15T18:56:00Z">
        <w:r>
          <w:rPr>
            <w:noProof/>
            <w:webHidden/>
          </w:rPr>
          <w:t>34</w:t>
        </w:r>
        <w:r>
          <w:rPr>
            <w:noProof/>
            <w:webHidden/>
          </w:rPr>
          <w:fldChar w:fldCharType="end"/>
        </w:r>
        <w:r w:rsidRPr="00A930C7">
          <w:rPr>
            <w:rStyle w:val="Hyperlink"/>
            <w:noProof/>
          </w:rPr>
          <w:fldChar w:fldCharType="end"/>
        </w:r>
      </w:ins>
    </w:p>
    <w:p w14:paraId="15D41361" w14:textId="24B19480" w:rsidR="00110EAB" w:rsidRDefault="00110EAB">
      <w:pPr>
        <w:pStyle w:val="TableofFigures"/>
        <w:tabs>
          <w:tab w:val="right" w:leader="dot" w:pos="9016"/>
        </w:tabs>
        <w:rPr>
          <w:ins w:id="531" w:author="Robert Clark" w:date="2020-05-15T18:56:00Z"/>
          <w:rFonts w:eastAsiaTheme="minorEastAsia"/>
          <w:noProof/>
          <w:lang w:eastAsia="en-GB"/>
        </w:rPr>
      </w:pPr>
      <w:ins w:id="532" w:author="Robert Clark" w:date="2020-05-15T18:56:00Z">
        <w:r w:rsidRPr="00A930C7">
          <w:rPr>
            <w:rStyle w:val="Hyperlink"/>
            <w:noProof/>
          </w:rPr>
          <w:fldChar w:fldCharType="begin"/>
        </w:r>
        <w:r w:rsidRPr="00A930C7">
          <w:rPr>
            <w:rStyle w:val="Hyperlink"/>
            <w:noProof/>
          </w:rPr>
          <w:instrText xml:space="preserve"> </w:instrText>
        </w:r>
        <w:r>
          <w:rPr>
            <w:noProof/>
          </w:rPr>
          <w:instrText>HYPERLINK \l "_Toc40461504"</w:instrText>
        </w:r>
        <w:r w:rsidRPr="00A930C7">
          <w:rPr>
            <w:rStyle w:val="Hyperlink"/>
            <w:noProof/>
          </w:rPr>
          <w:instrText xml:space="preserve"> </w:instrText>
        </w:r>
        <w:r w:rsidRPr="00A930C7">
          <w:rPr>
            <w:rStyle w:val="Hyperlink"/>
            <w:noProof/>
          </w:rPr>
        </w:r>
        <w:r w:rsidRPr="00A930C7">
          <w:rPr>
            <w:rStyle w:val="Hyperlink"/>
            <w:noProof/>
          </w:rPr>
          <w:fldChar w:fldCharType="separate"/>
        </w:r>
        <w:r w:rsidRPr="00A930C7">
          <w:rPr>
            <w:rStyle w:val="Hyperlink"/>
            <w:noProof/>
          </w:rPr>
          <w:t>Table 7 - Classifications and scores for each of the 19 unaligned central slices classified by a retrained VGG19 CNN.</w:t>
        </w:r>
        <w:r>
          <w:rPr>
            <w:noProof/>
            <w:webHidden/>
          </w:rPr>
          <w:tab/>
        </w:r>
        <w:r>
          <w:rPr>
            <w:noProof/>
            <w:webHidden/>
          </w:rPr>
          <w:fldChar w:fldCharType="begin"/>
        </w:r>
        <w:r>
          <w:rPr>
            <w:noProof/>
            <w:webHidden/>
          </w:rPr>
          <w:instrText xml:space="preserve"> PAGEREF _Toc40461504 \h </w:instrText>
        </w:r>
        <w:r>
          <w:rPr>
            <w:noProof/>
            <w:webHidden/>
          </w:rPr>
        </w:r>
      </w:ins>
      <w:r>
        <w:rPr>
          <w:noProof/>
          <w:webHidden/>
        </w:rPr>
        <w:fldChar w:fldCharType="separate"/>
      </w:r>
      <w:ins w:id="533" w:author="Robert Clark" w:date="2020-05-15T18:56:00Z">
        <w:r>
          <w:rPr>
            <w:noProof/>
            <w:webHidden/>
          </w:rPr>
          <w:t>35</w:t>
        </w:r>
        <w:r>
          <w:rPr>
            <w:noProof/>
            <w:webHidden/>
          </w:rPr>
          <w:fldChar w:fldCharType="end"/>
        </w:r>
        <w:r w:rsidRPr="00A930C7">
          <w:rPr>
            <w:rStyle w:val="Hyperlink"/>
            <w:noProof/>
          </w:rPr>
          <w:fldChar w:fldCharType="end"/>
        </w:r>
      </w:ins>
    </w:p>
    <w:p w14:paraId="03F81BA0" w14:textId="75674E5B" w:rsidR="00110EAB" w:rsidRDefault="00110EAB">
      <w:pPr>
        <w:pStyle w:val="TableofFigures"/>
        <w:tabs>
          <w:tab w:val="right" w:leader="dot" w:pos="9016"/>
        </w:tabs>
        <w:rPr>
          <w:ins w:id="534" w:author="Robert Clark" w:date="2020-05-15T18:56:00Z"/>
          <w:rFonts w:eastAsiaTheme="minorEastAsia"/>
          <w:noProof/>
          <w:lang w:eastAsia="en-GB"/>
        </w:rPr>
      </w:pPr>
      <w:ins w:id="535" w:author="Robert Clark" w:date="2020-05-15T18:56:00Z">
        <w:r w:rsidRPr="00A930C7">
          <w:rPr>
            <w:rStyle w:val="Hyperlink"/>
            <w:noProof/>
          </w:rPr>
          <w:fldChar w:fldCharType="begin"/>
        </w:r>
        <w:r w:rsidRPr="00A930C7">
          <w:rPr>
            <w:rStyle w:val="Hyperlink"/>
            <w:noProof/>
          </w:rPr>
          <w:instrText xml:space="preserve"> </w:instrText>
        </w:r>
        <w:r>
          <w:rPr>
            <w:noProof/>
          </w:rPr>
          <w:instrText>HYPERLINK \l "_Toc40461505"</w:instrText>
        </w:r>
        <w:r w:rsidRPr="00A930C7">
          <w:rPr>
            <w:rStyle w:val="Hyperlink"/>
            <w:noProof/>
          </w:rPr>
          <w:instrText xml:space="preserve"> </w:instrText>
        </w:r>
        <w:r w:rsidRPr="00A930C7">
          <w:rPr>
            <w:rStyle w:val="Hyperlink"/>
            <w:noProof/>
          </w:rPr>
        </w:r>
        <w:r w:rsidRPr="00A930C7">
          <w:rPr>
            <w:rStyle w:val="Hyperlink"/>
            <w:noProof/>
          </w:rPr>
          <w:fldChar w:fldCharType="separate"/>
        </w:r>
        <w:r w:rsidRPr="00A930C7">
          <w:rPr>
            <w:rStyle w:val="Hyperlink"/>
            <w:noProof/>
          </w:rPr>
          <w:t>Table 8 - Classifications and scores for each of the 19 aligned central slices classified by a retraining VGG19 CNN.</w:t>
        </w:r>
        <w:r>
          <w:rPr>
            <w:noProof/>
            <w:webHidden/>
          </w:rPr>
          <w:tab/>
        </w:r>
        <w:r>
          <w:rPr>
            <w:noProof/>
            <w:webHidden/>
          </w:rPr>
          <w:fldChar w:fldCharType="begin"/>
        </w:r>
        <w:r>
          <w:rPr>
            <w:noProof/>
            <w:webHidden/>
          </w:rPr>
          <w:instrText xml:space="preserve"> PAGEREF _Toc40461505 \h </w:instrText>
        </w:r>
        <w:r>
          <w:rPr>
            <w:noProof/>
            <w:webHidden/>
          </w:rPr>
        </w:r>
      </w:ins>
      <w:r>
        <w:rPr>
          <w:noProof/>
          <w:webHidden/>
        </w:rPr>
        <w:fldChar w:fldCharType="separate"/>
      </w:r>
      <w:ins w:id="536" w:author="Robert Clark" w:date="2020-05-15T18:56:00Z">
        <w:r>
          <w:rPr>
            <w:noProof/>
            <w:webHidden/>
          </w:rPr>
          <w:t>35</w:t>
        </w:r>
        <w:r>
          <w:rPr>
            <w:noProof/>
            <w:webHidden/>
          </w:rPr>
          <w:fldChar w:fldCharType="end"/>
        </w:r>
        <w:r w:rsidRPr="00A930C7">
          <w:rPr>
            <w:rStyle w:val="Hyperlink"/>
            <w:noProof/>
          </w:rPr>
          <w:fldChar w:fldCharType="end"/>
        </w:r>
      </w:ins>
    </w:p>
    <w:p w14:paraId="442190C7" w14:textId="0AEB28FE" w:rsidR="006B0DE5" w:rsidDel="00CE5CC7" w:rsidRDefault="006B0DE5">
      <w:pPr>
        <w:pStyle w:val="TableofFigures"/>
        <w:tabs>
          <w:tab w:val="right" w:leader="dot" w:pos="9016"/>
        </w:tabs>
        <w:rPr>
          <w:del w:id="537" w:author="Robert Clark" w:date="2020-05-15T17:56:00Z"/>
          <w:rFonts w:eastAsiaTheme="minorEastAsia"/>
          <w:noProof/>
          <w:lang w:eastAsia="en-GB"/>
        </w:rPr>
      </w:pPr>
      <w:del w:id="538" w:author="Robert Clark" w:date="2020-05-15T17:56:00Z">
        <w:r w:rsidRPr="00CE5CC7" w:rsidDel="00CE5CC7">
          <w:rPr>
            <w:noProof/>
            <w:rPrChange w:id="539" w:author="Robert Clark" w:date="2020-05-15T17:56:00Z">
              <w:rPr>
                <w:rStyle w:val="Hyperlink"/>
                <w:noProof/>
              </w:rPr>
            </w:rPrChange>
          </w:rPr>
          <w:delText>Table 1 - The expected values for radiodensity in Hounsfield Units for the different substances and tissues expected in a CT scan [18].</w:delText>
        </w:r>
        <w:r w:rsidDel="00CE5CC7">
          <w:rPr>
            <w:noProof/>
            <w:webHidden/>
          </w:rPr>
          <w:tab/>
          <w:delText>15</w:delText>
        </w:r>
      </w:del>
    </w:p>
    <w:p w14:paraId="56BBEBA6" w14:textId="74088A73" w:rsidR="006B0DE5" w:rsidDel="00CE5CC7" w:rsidRDefault="006B0DE5">
      <w:pPr>
        <w:pStyle w:val="TableofFigures"/>
        <w:tabs>
          <w:tab w:val="right" w:leader="dot" w:pos="9016"/>
        </w:tabs>
        <w:rPr>
          <w:del w:id="540" w:author="Robert Clark" w:date="2020-05-15T17:56:00Z"/>
          <w:rFonts w:eastAsiaTheme="minorEastAsia"/>
          <w:noProof/>
          <w:lang w:eastAsia="en-GB"/>
        </w:rPr>
      </w:pPr>
      <w:del w:id="541" w:author="Robert Clark" w:date="2020-05-15T17:56:00Z">
        <w:r w:rsidRPr="00CE5CC7" w:rsidDel="00CE5CC7">
          <w:rPr>
            <w:noProof/>
            <w:rPrChange w:id="542" w:author="Robert Clark" w:date="2020-05-15T17:56:00Z">
              <w:rPr>
                <w:rStyle w:val="Hyperlink"/>
                <w:noProof/>
              </w:rPr>
            </w:rPrChange>
          </w:rPr>
          <w:delText>Table 2 - The transformation matrices found by ICP mapping with various levels of downsampling alongside the corresponding RMSE and the time taken for the operation.</w:delText>
        </w:r>
        <w:r w:rsidDel="00CE5CC7">
          <w:rPr>
            <w:noProof/>
            <w:webHidden/>
          </w:rPr>
          <w:tab/>
          <w:delText>19</w:delText>
        </w:r>
      </w:del>
    </w:p>
    <w:p w14:paraId="024C127B" w14:textId="7DD33714" w:rsidR="006B0DE5" w:rsidDel="00CE5CC7" w:rsidRDefault="006B0DE5">
      <w:pPr>
        <w:pStyle w:val="TableofFigures"/>
        <w:tabs>
          <w:tab w:val="right" w:leader="dot" w:pos="9016"/>
        </w:tabs>
        <w:rPr>
          <w:del w:id="543" w:author="Robert Clark" w:date="2020-05-15T17:56:00Z"/>
          <w:rFonts w:eastAsiaTheme="minorEastAsia"/>
          <w:noProof/>
          <w:lang w:eastAsia="en-GB"/>
        </w:rPr>
      </w:pPr>
      <w:del w:id="544" w:author="Robert Clark" w:date="2020-05-15T17:56:00Z">
        <w:r w:rsidRPr="00CE5CC7" w:rsidDel="00CE5CC7">
          <w:rPr>
            <w:noProof/>
            <w:rPrChange w:id="545" w:author="Robert Clark" w:date="2020-05-15T17:56:00Z">
              <w:rPr>
                <w:rStyle w:val="Hyperlink"/>
                <w:noProof/>
              </w:rPr>
            </w:rPrChange>
          </w:rPr>
          <w:delText>Table 3 - Summary of patient data within dataset</w:delText>
        </w:r>
        <w:r w:rsidDel="00CE5CC7">
          <w:rPr>
            <w:noProof/>
            <w:webHidden/>
          </w:rPr>
          <w:tab/>
          <w:delText>21</w:delText>
        </w:r>
      </w:del>
    </w:p>
    <w:p w14:paraId="3B6D9DA0" w14:textId="5600B093" w:rsidR="006B0DE5" w:rsidDel="00CE5CC7" w:rsidRDefault="006B0DE5">
      <w:pPr>
        <w:pStyle w:val="TableofFigures"/>
        <w:tabs>
          <w:tab w:val="right" w:leader="dot" w:pos="9016"/>
        </w:tabs>
        <w:rPr>
          <w:del w:id="546" w:author="Robert Clark" w:date="2020-05-15T17:56:00Z"/>
          <w:rFonts w:eastAsiaTheme="minorEastAsia"/>
          <w:noProof/>
          <w:lang w:eastAsia="en-GB"/>
        </w:rPr>
      </w:pPr>
      <w:del w:id="547" w:author="Robert Clark" w:date="2020-05-15T17:56:00Z">
        <w:r w:rsidRPr="00CE5CC7" w:rsidDel="00CE5CC7">
          <w:rPr>
            <w:noProof/>
            <w:rPrChange w:id="548" w:author="Robert Clark" w:date="2020-05-15T17:56:00Z">
              <w:rPr>
                <w:rStyle w:val="Hyperlink"/>
                <w:noProof/>
              </w:rPr>
            </w:rPrChange>
          </w:rPr>
          <w:delText>Table 4 - Comparison of results from classification via transfer learning for an unaligned and aligned dataset.</w:delText>
        </w:r>
        <w:r w:rsidDel="00CE5CC7">
          <w:rPr>
            <w:noProof/>
            <w:webHidden/>
          </w:rPr>
          <w:tab/>
          <w:delText>28</w:delText>
        </w:r>
      </w:del>
    </w:p>
    <w:p w14:paraId="7744CBA8" w14:textId="3559F877" w:rsidR="006B0DE5" w:rsidDel="00CE5CC7" w:rsidRDefault="006B0DE5">
      <w:pPr>
        <w:pStyle w:val="TableofFigures"/>
        <w:tabs>
          <w:tab w:val="right" w:leader="dot" w:pos="9016"/>
        </w:tabs>
        <w:rPr>
          <w:del w:id="549" w:author="Robert Clark" w:date="2020-05-15T17:56:00Z"/>
          <w:rFonts w:eastAsiaTheme="minorEastAsia"/>
          <w:noProof/>
          <w:lang w:eastAsia="en-GB"/>
        </w:rPr>
      </w:pPr>
      <w:del w:id="550" w:author="Robert Clark" w:date="2020-05-15T17:56:00Z">
        <w:r w:rsidRPr="00CE5CC7" w:rsidDel="00CE5CC7">
          <w:rPr>
            <w:noProof/>
            <w:rPrChange w:id="551" w:author="Robert Clark" w:date="2020-05-15T17:56:00Z">
              <w:rPr>
                <w:rStyle w:val="Hyperlink"/>
                <w:noProof/>
              </w:rPr>
            </w:rPrChange>
          </w:rPr>
          <w:delText>Table 5 -Results of classifying dataset using SVM based off transforms required to map images onto average of controls, after Principal Component Analysis and Bayesian Optimisation.</w:delText>
        </w:r>
        <w:r w:rsidDel="00CE5CC7">
          <w:rPr>
            <w:noProof/>
            <w:webHidden/>
          </w:rPr>
          <w:tab/>
          <w:delText>30</w:delText>
        </w:r>
      </w:del>
    </w:p>
    <w:p w14:paraId="2545D648" w14:textId="5A68D31E" w:rsidR="006B0DE5" w:rsidDel="00CE5CC7" w:rsidRDefault="006B0DE5">
      <w:pPr>
        <w:pStyle w:val="TableofFigures"/>
        <w:tabs>
          <w:tab w:val="right" w:leader="dot" w:pos="9016"/>
        </w:tabs>
        <w:rPr>
          <w:del w:id="552" w:author="Robert Clark" w:date="2020-05-15T17:56:00Z"/>
          <w:rFonts w:eastAsiaTheme="minorEastAsia"/>
          <w:noProof/>
          <w:lang w:eastAsia="en-GB"/>
        </w:rPr>
      </w:pPr>
      <w:del w:id="553" w:author="Robert Clark" w:date="2020-05-15T17:56:00Z">
        <w:r w:rsidRPr="00CE5CC7" w:rsidDel="00CE5CC7">
          <w:rPr>
            <w:noProof/>
            <w:rPrChange w:id="554" w:author="Robert Clark" w:date="2020-05-15T17:56:00Z">
              <w:rPr>
                <w:rStyle w:val="Hyperlink"/>
                <w:noProof/>
              </w:rPr>
            </w:rPrChange>
          </w:rPr>
          <w:delText>Table 6 - Gantt chart for the entirety of the project, updated to reflect the change in aim for the project. Deadlines are indicated with a "!".</w:delText>
        </w:r>
        <w:r w:rsidDel="00CE5CC7">
          <w:rPr>
            <w:noProof/>
            <w:webHidden/>
          </w:rPr>
          <w:tab/>
          <w:delText>32</w:delText>
        </w:r>
      </w:del>
    </w:p>
    <w:p w14:paraId="033A5184" w14:textId="4F47DCA7" w:rsidR="006B0DE5" w:rsidDel="00CE5CC7" w:rsidRDefault="006B0DE5">
      <w:pPr>
        <w:pStyle w:val="TableofFigures"/>
        <w:tabs>
          <w:tab w:val="right" w:leader="dot" w:pos="9016"/>
        </w:tabs>
        <w:rPr>
          <w:del w:id="555" w:author="Robert Clark" w:date="2020-05-15T17:56:00Z"/>
          <w:rFonts w:eastAsiaTheme="minorEastAsia"/>
          <w:noProof/>
          <w:lang w:eastAsia="en-GB"/>
        </w:rPr>
      </w:pPr>
      <w:del w:id="556" w:author="Robert Clark" w:date="2020-05-15T17:56:00Z">
        <w:r w:rsidRPr="00CE5CC7" w:rsidDel="00CE5CC7">
          <w:rPr>
            <w:noProof/>
            <w:rPrChange w:id="557" w:author="Robert Clark" w:date="2020-05-15T17:56:00Z">
              <w:rPr>
                <w:rStyle w:val="Hyperlink"/>
                <w:noProof/>
              </w:rPr>
            </w:rPrChange>
          </w:rPr>
          <w:delText>Table 7 - Classifications and scores for each of the 19 unaligned central slices classified by a retrained VGG19 CNN.</w:delText>
        </w:r>
        <w:r w:rsidDel="00CE5CC7">
          <w:rPr>
            <w:noProof/>
            <w:webHidden/>
          </w:rPr>
          <w:tab/>
          <w:delText>33</w:delText>
        </w:r>
      </w:del>
    </w:p>
    <w:p w14:paraId="6F55E1C2" w14:textId="2C50649A" w:rsidR="006B0DE5" w:rsidDel="00CE5CC7" w:rsidRDefault="006B0DE5">
      <w:pPr>
        <w:pStyle w:val="TableofFigures"/>
        <w:tabs>
          <w:tab w:val="right" w:leader="dot" w:pos="9016"/>
        </w:tabs>
        <w:rPr>
          <w:del w:id="558" w:author="Robert Clark" w:date="2020-05-15T17:56:00Z"/>
          <w:rFonts w:eastAsiaTheme="minorEastAsia"/>
          <w:noProof/>
          <w:lang w:eastAsia="en-GB"/>
        </w:rPr>
      </w:pPr>
      <w:del w:id="559" w:author="Robert Clark" w:date="2020-05-15T17:56:00Z">
        <w:r w:rsidRPr="00CE5CC7" w:rsidDel="00CE5CC7">
          <w:rPr>
            <w:noProof/>
            <w:rPrChange w:id="560" w:author="Robert Clark" w:date="2020-05-15T17:56:00Z">
              <w:rPr>
                <w:rStyle w:val="Hyperlink"/>
                <w:noProof/>
              </w:rPr>
            </w:rPrChange>
          </w:rPr>
          <w:delText>Table 8 - Classifications and scores for each of the 19 aligned central slices classified by a retraining VGG19 CNN.</w:delText>
        </w:r>
        <w:r w:rsidDel="00CE5CC7">
          <w:rPr>
            <w:noProof/>
            <w:webHidden/>
          </w:rPr>
          <w:tab/>
          <w:delText>33</w:delText>
        </w:r>
      </w:del>
    </w:p>
    <w:p w14:paraId="7D3B5CF7" w14:textId="0C80CC12" w:rsidR="00D26671" w:rsidRDefault="005F43D4" w:rsidP="005F43D4">
      <w:pPr>
        <w:pStyle w:val="Heading1"/>
      </w:pPr>
      <w:r>
        <w:fldChar w:fldCharType="end"/>
      </w:r>
      <w:r w:rsidR="00D26671">
        <w:br w:type="page"/>
      </w:r>
    </w:p>
    <w:p w14:paraId="2E28161A" w14:textId="457E03CA" w:rsidR="00927E13" w:rsidRDefault="00B97BF6" w:rsidP="00BA50F4">
      <w:pPr>
        <w:pStyle w:val="Heading1"/>
        <w:rPr>
          <w:ins w:id="561" w:author="Wells, Kevin Dr (CVSSP)" w:date="2020-05-15T16:10:00Z"/>
        </w:rPr>
      </w:pPr>
      <w:bookmarkStart w:id="562" w:name="_Ref27701002"/>
      <w:bookmarkStart w:id="563" w:name="_Ref27701011"/>
      <w:bookmarkStart w:id="564" w:name="_Toc40461425"/>
      <w:r w:rsidRPr="0090230A">
        <w:lastRenderedPageBreak/>
        <w:t xml:space="preserve">Chapter 1: </w:t>
      </w:r>
      <w:commentRangeStart w:id="565"/>
      <w:r w:rsidR="00957A33" w:rsidRPr="0090230A">
        <w:t>Introduction</w:t>
      </w:r>
      <w:bookmarkEnd w:id="562"/>
      <w:bookmarkEnd w:id="563"/>
      <w:commentRangeEnd w:id="565"/>
      <w:r w:rsidR="001C539A">
        <w:rPr>
          <w:rStyle w:val="CommentReference"/>
          <w:rFonts w:asciiTheme="minorHAnsi" w:eastAsiaTheme="minorHAnsi" w:hAnsiTheme="minorHAnsi" w:cstheme="minorBidi"/>
          <w:color w:val="auto"/>
        </w:rPr>
        <w:commentReference w:id="565"/>
      </w:r>
      <w:bookmarkEnd w:id="564"/>
    </w:p>
    <w:p w14:paraId="38A3F759" w14:textId="77777777" w:rsidR="00711A57" w:rsidRDefault="00E34B2C">
      <w:pPr>
        <w:rPr>
          <w:ins w:id="566" w:author="Robert Clark" w:date="2020-05-15T18:56:00Z"/>
        </w:rPr>
      </w:pPr>
      <w:ins w:id="567" w:author="Robert Clark" w:date="2020-05-12T19:54:00Z">
        <w:r w:rsidRPr="0090230A">
          <w:rPr>
            <w:noProof/>
          </w:rPr>
          <w:drawing>
            <wp:anchor distT="0" distB="0" distL="114300" distR="114300" simplePos="0" relativeHeight="251719168" behindDoc="1" locked="0" layoutInCell="1" allowOverlap="1" wp14:anchorId="252DD223" wp14:editId="644EFB5E">
              <wp:simplePos x="0" y="0"/>
              <wp:positionH relativeFrom="margin">
                <wp:posOffset>4578985</wp:posOffset>
              </wp:positionH>
              <wp:positionV relativeFrom="paragraph">
                <wp:posOffset>1296035</wp:posOffset>
              </wp:positionV>
              <wp:extent cx="1628775" cy="21228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lbow-Dysplasia-Manifestations.png"/>
                      <pic:cNvPicPr/>
                    </pic:nvPicPr>
                    <pic:blipFill rotWithShape="1">
                      <a:blip r:embed="rId15" cstate="print">
                        <a:extLst>
                          <a:ext uri="{28A0092B-C50C-407E-A947-70E740481C1C}">
                            <a14:useLocalDpi xmlns:a14="http://schemas.microsoft.com/office/drawing/2010/main" val="0"/>
                          </a:ext>
                        </a:extLst>
                      </a:blip>
                      <a:srcRect t="7856"/>
                      <a:stretch/>
                    </pic:blipFill>
                    <pic:spPr bwMode="auto">
                      <a:xfrm>
                        <a:off x="0" y="0"/>
                        <a:ext cx="1628775" cy="2122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568" w:author="Robert Clark" w:date="2020-05-15T17:05:00Z">
        <w:r w:rsidR="003A5829">
          <w:t>This report attem</w:t>
        </w:r>
        <w:r>
          <w:t xml:space="preserve">pts to investigate the potential for Artificial Intelligence in </w:t>
        </w:r>
      </w:ins>
      <w:ins w:id="569" w:author="Robert Clark" w:date="2020-05-15T17:06:00Z">
        <w:r>
          <w:t>v</w:t>
        </w:r>
      </w:ins>
      <w:ins w:id="570" w:author="Robert Clark" w:date="2020-05-15T17:05:00Z">
        <w:r>
          <w:t>eterinary medicine.</w:t>
        </w:r>
      </w:ins>
      <w:ins w:id="571" w:author="Robert Clark" w:date="2020-05-15T17:06:00Z">
        <w:r>
          <w:t xml:space="preserve"> The original ambition of the project involved research into Canine Elbow Dysplasia, a condition affecting the bones and cartilage of</w:t>
        </w:r>
      </w:ins>
      <w:ins w:id="572" w:author="Robert Clark" w:date="2020-05-15T17:07:00Z">
        <w:r>
          <w:t xml:space="preserve"> dogs</w:t>
        </w:r>
      </w:ins>
      <w:ins w:id="573" w:author="Robert Clark" w:date="2020-05-15T17:10:00Z">
        <w:r>
          <w:t>. To explore this avenue of research, it was anticipated that I would have a</w:t>
        </w:r>
      </w:ins>
      <w:ins w:id="574" w:author="Robert Clark" w:date="2020-05-15T17:11:00Z">
        <w:r>
          <w:t>ccess to a dataset of over 80 CT scans of Labrador</w:t>
        </w:r>
      </w:ins>
      <w:ins w:id="575" w:author="Robert Clark" w:date="2020-05-15T17:07:00Z">
        <w:r>
          <w:t xml:space="preserve"> but due to unforeseen circumstance </w:t>
        </w:r>
      </w:ins>
      <w:ins w:id="576" w:author="Robert Clark" w:date="2020-05-15T17:11:00Z">
        <w:r>
          <w:t>this dataset was unavailable and so the project</w:t>
        </w:r>
      </w:ins>
      <w:ins w:id="577" w:author="Robert Clark" w:date="2020-05-15T17:07:00Z">
        <w:r>
          <w:t xml:space="preserve"> changed to research into Chiari-Like Malformation. This is a neuromo</w:t>
        </w:r>
      </w:ins>
      <w:ins w:id="578" w:author="Robert Clark" w:date="2020-05-15T17:08:00Z">
        <w:r>
          <w:t>rphological conditions primary affected Cavalier King Charles Spaniels</w:t>
        </w:r>
      </w:ins>
      <w:ins w:id="579" w:author="Robert Clark" w:date="2020-05-15T17:11:00Z">
        <w:r>
          <w:t>,</w:t>
        </w:r>
      </w:ins>
      <w:ins w:id="580" w:author="Robert Clark" w:date="2020-05-15T17:12:00Z">
        <w:r>
          <w:t xml:space="preserve"> and was investigated using MRI s</w:t>
        </w:r>
      </w:ins>
      <w:ins w:id="581" w:author="Robert Clark" w:date="2020-05-15T17:13:00Z">
        <w:r>
          <w:t>lices ob</w:t>
        </w:r>
      </w:ins>
      <w:ins w:id="582" w:author="Robert Clark" w:date="2020-05-15T17:14:00Z">
        <w:r>
          <w:t>tained as part of a previous research project.</w:t>
        </w:r>
      </w:ins>
      <w:ins w:id="583" w:author="Robert Clark" w:date="2020-05-15T18:55:00Z">
        <w:r w:rsidR="00711A57">
          <w:t xml:space="preserve"> </w:t>
        </w:r>
      </w:ins>
    </w:p>
    <w:p w14:paraId="13B4470E" w14:textId="29C071C2" w:rsidR="001C539A" w:rsidRPr="001C539A" w:rsidRDefault="00711A57">
      <w:pPr>
        <w:rPr>
          <w:ins w:id="584" w:author="Robert Clark" w:date="2020-05-12T19:53:00Z"/>
        </w:rPr>
        <w:pPrChange w:id="585" w:author="Wells, Kevin Dr (CVSSP)" w:date="2020-05-15T16:10:00Z">
          <w:pPr>
            <w:pStyle w:val="Heading1"/>
          </w:pPr>
        </w:pPrChange>
      </w:pPr>
      <w:ins w:id="586" w:author="Robert Clark" w:date="2020-05-15T18:55:00Z">
        <w:r>
          <w:t>This change is reflected in the Gantt Chart (</w:t>
        </w:r>
        <w:r>
          <w:fldChar w:fldCharType="begin"/>
        </w:r>
        <w:r>
          <w:instrText xml:space="preserve"> REF _Ref40461356 \h </w:instrText>
        </w:r>
      </w:ins>
      <w:r>
        <w:fldChar w:fldCharType="separate"/>
      </w:r>
      <w:ins w:id="587" w:author="Robert Clark" w:date="2020-05-15T18:56:00Z">
        <w:r w:rsidR="00110EAB">
          <w:t xml:space="preserve">Table </w:t>
        </w:r>
        <w:r w:rsidR="00110EAB">
          <w:rPr>
            <w:noProof/>
          </w:rPr>
          <w:t>6</w:t>
        </w:r>
      </w:ins>
      <w:ins w:id="588" w:author="Robert Clark" w:date="2020-05-15T18:55:00Z">
        <w:r>
          <w:fldChar w:fldCharType="end"/>
        </w:r>
        <w:r>
          <w:t xml:space="preserve">) of </w:t>
        </w:r>
      </w:ins>
      <w:ins w:id="589" w:author="Robert Clark" w:date="2020-05-15T18:56:00Z">
        <w:r>
          <w:fldChar w:fldCharType="begin"/>
        </w:r>
        <w:r>
          <w:instrText xml:space="preserve"> REF _Ref40461389 \h </w:instrText>
        </w:r>
      </w:ins>
      <w:r>
        <w:fldChar w:fldCharType="separate"/>
      </w:r>
      <w:ins w:id="590" w:author="Robert Clark" w:date="2020-05-15T18:56:00Z">
        <w:r w:rsidR="00110EAB">
          <w:t>Appendix A: Project Management</w:t>
        </w:r>
        <w:r>
          <w:fldChar w:fldCharType="end"/>
        </w:r>
        <w:r>
          <w:t>.</w:t>
        </w:r>
      </w:ins>
    </w:p>
    <w:p w14:paraId="4F7674DE" w14:textId="3E45CCF7" w:rsidR="00C05D61" w:rsidRDefault="00C05D61" w:rsidP="00C05D61">
      <w:pPr>
        <w:pStyle w:val="Heading2"/>
        <w:numPr>
          <w:ilvl w:val="1"/>
          <w:numId w:val="4"/>
        </w:numPr>
        <w:rPr>
          <w:ins w:id="591" w:author="Robert Clark" w:date="2020-05-12T19:53:00Z"/>
        </w:rPr>
      </w:pPr>
      <w:bookmarkStart w:id="592" w:name="_Ref40207513"/>
      <w:bookmarkStart w:id="593" w:name="_Toc40461426"/>
      <w:ins w:id="594" w:author="Robert Clark" w:date="2020-05-12T19:53:00Z">
        <w:r>
          <w:t>Canine Elbow Dysplasia</w:t>
        </w:r>
        <w:bookmarkEnd w:id="592"/>
        <w:bookmarkEnd w:id="593"/>
      </w:ins>
    </w:p>
    <w:p w14:paraId="73D98685" w14:textId="16A1D028" w:rsidR="00C05D61" w:rsidRDefault="00C05D61" w:rsidP="00C05D61">
      <w:pPr>
        <w:rPr>
          <w:ins w:id="595" w:author="Robert Clark" w:date="2020-05-12T19:53:00Z"/>
        </w:rPr>
      </w:pPr>
      <w:ins w:id="596" w:author="Robert Clark" w:date="2020-05-12T19:53:00Z">
        <w:r>
          <w:t xml:space="preserve">In recent years, there has been an increasing awareness among the veterinary community of limb failure within dogs. This condition is specifically known as canine elbow </w:t>
        </w:r>
      </w:ins>
      <w:ins w:id="597" w:author="Robert Clark" w:date="2020-05-12T19:54:00Z">
        <w:r>
          <w:t>dysplasia and</w:t>
        </w:r>
      </w:ins>
      <w:ins w:id="598" w:author="Robert Clark" w:date="2020-05-12T19:53:00Z">
        <w:r>
          <w:t xml:space="preserve"> is characterised by the bones of the elbow and surrounding cartilage showing signs of developmental abnormalities. </w:t>
        </w:r>
      </w:ins>
      <w:sdt>
        <w:sdtPr>
          <w:rPr>
            <w:vertAlign w:val="superscript"/>
          </w:rPr>
          <w:id w:val="-1286888589"/>
          <w:citation/>
        </w:sdtPr>
        <w:sdtContent>
          <w:r w:rsidR="00017ABD" w:rsidRPr="0090230A">
            <w:rPr>
              <w:vertAlign w:val="superscript"/>
            </w:rPr>
            <w:fldChar w:fldCharType="begin"/>
          </w:r>
          <w:r w:rsidR="00017ABD" w:rsidRPr="0090230A">
            <w:rPr>
              <w:vertAlign w:val="superscript"/>
            </w:rPr>
            <w:instrText xml:space="preserve">CITATION 1 \n  \y  \t  \l 2057 </w:instrText>
          </w:r>
          <w:r w:rsidR="00017ABD" w:rsidRPr="0090230A">
            <w:rPr>
              <w:vertAlign w:val="superscript"/>
            </w:rPr>
            <w:fldChar w:fldCharType="separate"/>
          </w:r>
          <w:ins w:id="599" w:author="Robert Clark" w:date="2020-05-15T18:56:00Z">
            <w:r w:rsidR="00110EAB" w:rsidRPr="00110EAB">
              <w:rPr>
                <w:noProof/>
                <w:rPrChange w:id="600" w:author="Robert Clark" w:date="2020-05-15T18:56:00Z">
                  <w:rPr>
                    <w:rFonts w:eastAsia="Times New Roman"/>
                  </w:rPr>
                </w:rPrChange>
              </w:rPr>
              <w:t>[1]</w:t>
            </w:r>
          </w:ins>
          <w:del w:id="601" w:author="Robert Clark" w:date="2020-05-15T18:56:00Z">
            <w:r w:rsidR="00CE5CC7" w:rsidRPr="00CE5CC7" w:rsidDel="00110EAB">
              <w:rPr>
                <w:noProof/>
              </w:rPr>
              <w:delText>[1]</w:delText>
            </w:r>
          </w:del>
          <w:r w:rsidR="00017ABD" w:rsidRPr="0090230A">
            <w:rPr>
              <w:vertAlign w:val="superscript"/>
            </w:rPr>
            <w:fldChar w:fldCharType="end"/>
          </w:r>
        </w:sdtContent>
      </w:sdt>
      <w:r w:rsidR="00017ABD" w:rsidRPr="0090230A">
        <w:t xml:space="preserve"> </w:t>
      </w:r>
      <w:ins w:id="602" w:author="Robert Clark" w:date="2020-05-12T19:53:00Z">
        <w:r>
          <w:t xml:space="preserve">The diagnosis is typically used to refer to a condition in which the anconeal process, normally found at the tip of the ulna as shown in Figure 1, is unfused with the upper ulna bone </w:t>
        </w:r>
      </w:ins>
      <w:sdt>
        <w:sdtPr>
          <w:id w:val="488454496"/>
          <w:citation/>
        </w:sdtPr>
        <w:sdtEndPr>
          <w:rPr>
            <w:vertAlign w:val="superscript"/>
          </w:rPr>
        </w:sdtEndPr>
        <w:sdtContent>
          <w:r w:rsidR="00017ABD" w:rsidRPr="0090230A">
            <w:rPr>
              <w:vertAlign w:val="superscript"/>
            </w:rPr>
            <w:fldChar w:fldCharType="begin"/>
          </w:r>
          <w:r w:rsidR="00017ABD" w:rsidRPr="0090230A">
            <w:rPr>
              <w:vertAlign w:val="superscript"/>
            </w:rPr>
            <w:instrText xml:space="preserve"> CITATION ACB14 \l 2057 </w:instrText>
          </w:r>
          <w:r w:rsidR="00017ABD" w:rsidRPr="0090230A">
            <w:rPr>
              <w:vertAlign w:val="superscript"/>
            </w:rPr>
            <w:fldChar w:fldCharType="separate"/>
          </w:r>
          <w:ins w:id="603" w:author="Robert Clark" w:date="2020-05-15T18:56:00Z">
            <w:r w:rsidR="00110EAB" w:rsidRPr="00110EAB">
              <w:rPr>
                <w:noProof/>
                <w:rPrChange w:id="604" w:author="Robert Clark" w:date="2020-05-15T18:56:00Z">
                  <w:rPr>
                    <w:rFonts w:eastAsia="Times New Roman"/>
                  </w:rPr>
                </w:rPrChange>
              </w:rPr>
              <w:t>[2]</w:t>
            </w:r>
          </w:ins>
          <w:del w:id="605" w:author="Robert Clark" w:date="2020-05-15T18:56:00Z">
            <w:r w:rsidR="00CE5CC7" w:rsidRPr="00CE5CC7" w:rsidDel="00110EAB">
              <w:rPr>
                <w:noProof/>
              </w:rPr>
              <w:delText>[2]</w:delText>
            </w:r>
          </w:del>
          <w:r w:rsidR="00017ABD" w:rsidRPr="0090230A">
            <w:rPr>
              <w:vertAlign w:val="superscript"/>
            </w:rPr>
            <w:fldChar w:fldCharType="end"/>
          </w:r>
        </w:sdtContent>
      </w:sdt>
      <w:r w:rsidR="00017ABD" w:rsidRPr="0090230A">
        <w:t xml:space="preserve">. </w:t>
      </w:r>
      <w:ins w:id="606" w:author="Robert Clark" w:date="2020-05-12T19:53:00Z">
        <w:r>
          <w:t>Over time this can cause the erosion of the cartilage between the joint, which when left untreated can result in severe joint pain and lameness.</w:t>
        </w:r>
      </w:ins>
    </w:p>
    <w:p w14:paraId="1E66C4E9" w14:textId="683396CE" w:rsidR="00C05D61" w:rsidRDefault="00017ABD" w:rsidP="00C05D61">
      <w:pPr>
        <w:rPr>
          <w:ins w:id="607" w:author="Robert Clark" w:date="2020-05-12T19:53:00Z"/>
        </w:rPr>
      </w:pPr>
      <w:ins w:id="608" w:author="Robert Clark" w:date="2020-05-12T19:55:00Z">
        <w:r>
          <w:rPr>
            <w:noProof/>
          </w:rPr>
          <mc:AlternateContent>
            <mc:Choice Requires="wps">
              <w:drawing>
                <wp:anchor distT="0" distB="0" distL="114300" distR="114300" simplePos="0" relativeHeight="251721216" behindDoc="0" locked="0" layoutInCell="1" allowOverlap="1" wp14:anchorId="705C039F" wp14:editId="1C0A2C9C">
                  <wp:simplePos x="0" y="0"/>
                  <wp:positionH relativeFrom="column">
                    <wp:posOffset>4550410</wp:posOffset>
                  </wp:positionH>
                  <wp:positionV relativeFrom="paragraph">
                    <wp:posOffset>151765</wp:posOffset>
                  </wp:positionV>
                  <wp:extent cx="162877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30E2637D" w14:textId="1540622A" w:rsidR="0006648C" w:rsidRDefault="0006648C" w:rsidP="00017ABD">
                              <w:pPr>
                                <w:pStyle w:val="Caption"/>
                                <w:jc w:val="center"/>
                                <w:rPr>
                                  <w:noProof/>
                                </w:rPr>
                              </w:pPr>
                              <w:bookmarkStart w:id="609" w:name="_Ref40206191"/>
                              <w:bookmarkStart w:id="610" w:name="_Toc40461462"/>
                              <w:r>
                                <w:t xml:space="preserve">Figure </w:t>
                              </w:r>
                              <w:fldSimple w:instr=" SEQ Figure \* ARABIC ">
                                <w:r w:rsidR="000B531F">
                                  <w:rPr>
                                    <w:noProof/>
                                  </w:rPr>
                                  <w:t>1</w:t>
                                </w:r>
                              </w:fldSimple>
                              <w:bookmarkEnd w:id="609"/>
                              <w:r>
                                <w:t xml:space="preserve"> - A dog elbow displaying signs of elbow dysplasia. Arrow 1 indicates a step between the radius and ulna, arrow 2 an unfused upper anconeal process and 3 shows a fragmented medial coronoid</w:t>
                              </w:r>
                              <w:r w:rsidRPr="00017ABD">
                                <w:t xml:space="preserve"> </w:t>
                              </w:r>
                              <w:sdt>
                                <w:sdtPr>
                                  <w:id w:val="238686645"/>
                                  <w:citation/>
                                </w:sdtPr>
                                <w:sdtContent>
                                  <w:r>
                                    <w:fldChar w:fldCharType="begin"/>
                                  </w:r>
                                  <w:r>
                                    <w:instrText xml:space="preserve"> CITATION Gil06 \l 2057 </w:instrText>
                                  </w:r>
                                  <w:r>
                                    <w:fldChar w:fldCharType="separate"/>
                                  </w:r>
                                  <w:r w:rsidRPr="00CE5CC7">
                                    <w:rPr>
                                      <w:noProof/>
                                    </w:rPr>
                                    <w:t>[43]</w:t>
                                  </w:r>
                                  <w:r>
                                    <w:fldChar w:fldCharType="end"/>
                                  </w:r>
                                </w:sdtContent>
                              </w:sdt>
                              <w:bookmarkEnd w:id="6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C039F" id="Text Box 18" o:spid="_x0000_s1028" type="#_x0000_t202" style="position:absolute;margin-left:358.3pt;margin-top:11.95pt;width:128.25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hyYLgIAAGYEAAAOAAAAZHJzL2Uyb0RvYy54bWysVMFu2zAMvQ/YPwi6L04yNC2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" stroked="f">
                  <v:textbox style="mso-fit-shape-to-text:t" inset="0,0,0,0">
                    <w:txbxContent>
                      <w:p w14:paraId="30E2637D" w14:textId="1540622A" w:rsidR="0006648C" w:rsidRDefault="0006648C" w:rsidP="00017ABD">
                        <w:pPr>
                          <w:pStyle w:val="Caption"/>
                          <w:jc w:val="center"/>
                          <w:rPr>
                            <w:noProof/>
                          </w:rPr>
                        </w:pPr>
                        <w:bookmarkStart w:id="611" w:name="_Ref40206191"/>
                        <w:bookmarkStart w:id="612" w:name="_Toc40461462"/>
                        <w:r>
                          <w:t xml:space="preserve">Figure </w:t>
                        </w:r>
                        <w:fldSimple w:instr=" SEQ Figure \* ARABIC ">
                          <w:r w:rsidR="000B531F">
                            <w:rPr>
                              <w:noProof/>
                            </w:rPr>
                            <w:t>1</w:t>
                          </w:r>
                        </w:fldSimple>
                        <w:bookmarkEnd w:id="611"/>
                        <w:r>
                          <w:t xml:space="preserve"> - A dog elbow displaying signs of elbow dysplasia. Arrow 1 indicates a step between the radius and ulna, arrow 2 an unfused upper anconeal process and 3 shows a fragmented medial coronoid</w:t>
                        </w:r>
                        <w:r w:rsidRPr="00017ABD">
                          <w:t xml:space="preserve"> </w:t>
                        </w:r>
                        <w:sdt>
                          <w:sdtPr>
                            <w:id w:val="238686645"/>
                            <w:citation/>
                          </w:sdtPr>
                          <w:sdtContent>
                            <w:r>
                              <w:fldChar w:fldCharType="begin"/>
                            </w:r>
                            <w:r>
                              <w:instrText xml:space="preserve"> CITATION Gil06 \l 2057 </w:instrText>
                            </w:r>
                            <w:r>
                              <w:fldChar w:fldCharType="separate"/>
                            </w:r>
                            <w:r w:rsidRPr="00CE5CC7">
                              <w:rPr>
                                <w:noProof/>
                              </w:rPr>
                              <w:t>[43]</w:t>
                            </w:r>
                            <w:r>
                              <w:fldChar w:fldCharType="end"/>
                            </w:r>
                          </w:sdtContent>
                        </w:sdt>
                        <w:bookmarkEnd w:id="612"/>
                      </w:p>
                    </w:txbxContent>
                  </v:textbox>
                  <w10:wrap type="square"/>
                </v:shape>
              </w:pict>
            </mc:Fallback>
          </mc:AlternateContent>
        </w:r>
      </w:ins>
      <w:ins w:id="613" w:author="Robert Clark" w:date="2020-05-12T19:53:00Z">
        <w:r w:rsidR="00C05D61">
          <w:t>While elbow dysplasia is an umbrella term for many issues that can arise with the medial compartment of the elbow in dogs, the focus of this project will be on joint failure due to abnormal distribution of forces on the joint causing micro fractures, also known as Fragmented Coronoid Process (FCP). These abnormal forces are often attributed to either soft tissue forces such as bicep forces pulling on the ulna</w:t>
        </w:r>
      </w:ins>
      <w:sdt>
        <w:sdtPr>
          <w:id w:val="1337033478"/>
          <w:citation/>
        </w:sdtPr>
        <w:sdtContent>
          <w:r w:rsidRPr="0090230A">
            <w:fldChar w:fldCharType="begin"/>
          </w:r>
          <w:r w:rsidRPr="0090230A">
            <w:instrText xml:space="preserve"> CITATION Tem10 \l 2057 </w:instrText>
          </w:r>
          <w:r w:rsidRPr="0090230A">
            <w:fldChar w:fldCharType="separate"/>
          </w:r>
          <w:ins w:id="614" w:author="Robert Clark" w:date="2020-05-15T18:56:00Z">
            <w:r w:rsidR="00110EAB">
              <w:rPr>
                <w:noProof/>
              </w:rPr>
              <w:t xml:space="preserve"> </w:t>
            </w:r>
            <w:r w:rsidR="00110EAB" w:rsidRPr="00110EAB">
              <w:rPr>
                <w:noProof/>
                <w:rPrChange w:id="615" w:author="Robert Clark" w:date="2020-05-15T18:56:00Z">
                  <w:rPr>
                    <w:rFonts w:eastAsia="Times New Roman"/>
                  </w:rPr>
                </w:rPrChange>
              </w:rPr>
              <w:t>[3]</w:t>
            </w:r>
          </w:ins>
          <w:del w:id="616" w:author="Robert Clark" w:date="2020-05-15T18:56:00Z">
            <w:r w:rsidR="00CE5CC7" w:rsidDel="00110EAB">
              <w:rPr>
                <w:noProof/>
              </w:rPr>
              <w:delText xml:space="preserve"> </w:delText>
            </w:r>
            <w:r w:rsidR="00CE5CC7" w:rsidRPr="00CE5CC7" w:rsidDel="00110EAB">
              <w:rPr>
                <w:noProof/>
              </w:rPr>
              <w:delText>[3]</w:delText>
            </w:r>
          </w:del>
          <w:r w:rsidRPr="0090230A">
            <w:fldChar w:fldCharType="end"/>
          </w:r>
        </w:sdtContent>
      </w:sdt>
      <w:ins w:id="617" w:author="Robert Clark" w:date="2020-05-12T19:53:00Z">
        <w:r w:rsidR="00C05D61">
          <w:t>. However, it has also been theorised that incongruity of the surface of the joint could also be responsible</w:t>
        </w:r>
      </w:ins>
      <w:sdt>
        <w:sdtPr>
          <w:id w:val="484355357"/>
          <w:citation/>
        </w:sdtPr>
        <w:sdtContent>
          <w:r w:rsidRPr="0090230A">
            <w:fldChar w:fldCharType="begin"/>
          </w:r>
          <w:r w:rsidRPr="0090230A">
            <w:instrText xml:space="preserve"> CITATION Mic13 \l 2057 </w:instrText>
          </w:r>
          <w:r w:rsidRPr="0090230A">
            <w:fldChar w:fldCharType="separate"/>
          </w:r>
          <w:ins w:id="618" w:author="Robert Clark" w:date="2020-05-15T18:56:00Z">
            <w:r w:rsidR="00110EAB">
              <w:rPr>
                <w:noProof/>
              </w:rPr>
              <w:t xml:space="preserve"> </w:t>
            </w:r>
            <w:r w:rsidR="00110EAB" w:rsidRPr="00110EAB">
              <w:rPr>
                <w:noProof/>
                <w:rPrChange w:id="619" w:author="Robert Clark" w:date="2020-05-15T18:56:00Z">
                  <w:rPr>
                    <w:rFonts w:eastAsia="Times New Roman"/>
                  </w:rPr>
                </w:rPrChange>
              </w:rPr>
              <w:t>[4]</w:t>
            </w:r>
          </w:ins>
          <w:del w:id="620" w:author="Robert Clark" w:date="2020-05-15T18:56:00Z">
            <w:r w:rsidR="00CE5CC7" w:rsidDel="00110EAB">
              <w:rPr>
                <w:noProof/>
              </w:rPr>
              <w:delText xml:space="preserve"> </w:delText>
            </w:r>
            <w:r w:rsidR="00CE5CC7" w:rsidRPr="00CE5CC7" w:rsidDel="00110EAB">
              <w:rPr>
                <w:noProof/>
              </w:rPr>
              <w:delText>[4]</w:delText>
            </w:r>
          </w:del>
          <w:r w:rsidRPr="0090230A">
            <w:fldChar w:fldCharType="end"/>
          </w:r>
        </w:sdtContent>
      </w:sdt>
      <w:r>
        <w:t>.</w:t>
      </w:r>
    </w:p>
    <w:p w14:paraId="2BF3C498" w14:textId="406F573B" w:rsidR="00C05D61" w:rsidRDefault="00C05D61" w:rsidP="00C05D61">
      <w:pPr>
        <w:rPr>
          <w:ins w:id="621" w:author="Robert Clark" w:date="2020-05-12T19:53:00Z"/>
        </w:rPr>
      </w:pPr>
      <w:ins w:id="622" w:author="Robert Clark" w:date="2020-05-12T19:53:00Z">
        <w:r>
          <w:t>This incongruity can typically be characterised in three ways</w:t>
        </w:r>
      </w:ins>
      <w:sdt>
        <w:sdtPr>
          <w:id w:val="778848093"/>
          <w:citation/>
        </w:sdtPr>
        <w:sdtContent>
          <w:r w:rsidR="00017ABD" w:rsidRPr="0090230A">
            <w:fldChar w:fldCharType="begin"/>
          </w:r>
          <w:r w:rsidR="00017ABD" w:rsidRPr="0090230A">
            <w:instrText xml:space="preserve"> CITATION Gem07 \l 2057 </w:instrText>
          </w:r>
          <w:r w:rsidR="00017ABD" w:rsidRPr="0090230A">
            <w:fldChar w:fldCharType="separate"/>
          </w:r>
          <w:ins w:id="623" w:author="Robert Clark" w:date="2020-05-15T18:56:00Z">
            <w:r w:rsidR="00110EAB">
              <w:rPr>
                <w:noProof/>
              </w:rPr>
              <w:t xml:space="preserve"> </w:t>
            </w:r>
            <w:r w:rsidR="00110EAB" w:rsidRPr="00110EAB">
              <w:rPr>
                <w:noProof/>
                <w:rPrChange w:id="624" w:author="Robert Clark" w:date="2020-05-15T18:56:00Z">
                  <w:rPr>
                    <w:rFonts w:eastAsia="Times New Roman"/>
                  </w:rPr>
                </w:rPrChange>
              </w:rPr>
              <w:t>[5]</w:t>
            </w:r>
          </w:ins>
          <w:del w:id="625" w:author="Robert Clark" w:date="2020-05-15T18:56:00Z">
            <w:r w:rsidR="00CE5CC7" w:rsidDel="00110EAB">
              <w:rPr>
                <w:noProof/>
              </w:rPr>
              <w:delText xml:space="preserve"> </w:delText>
            </w:r>
            <w:r w:rsidR="00CE5CC7" w:rsidRPr="00CE5CC7" w:rsidDel="00110EAB">
              <w:rPr>
                <w:noProof/>
              </w:rPr>
              <w:delText>[5]</w:delText>
            </w:r>
          </w:del>
          <w:r w:rsidR="00017ABD" w:rsidRPr="0090230A">
            <w:fldChar w:fldCharType="end"/>
          </w:r>
        </w:sdtContent>
      </w:sdt>
      <w:sdt>
        <w:sdtPr>
          <w:id w:val="1371880410"/>
          <w:citation/>
        </w:sdtPr>
        <w:sdtContent>
          <w:r w:rsidR="00017ABD" w:rsidRPr="0090230A">
            <w:fldChar w:fldCharType="begin"/>
          </w:r>
          <w:r w:rsidR="00017ABD" w:rsidRPr="0090230A">
            <w:instrText xml:space="preserve"> CITATION Fit09 \l 2057 </w:instrText>
          </w:r>
          <w:r w:rsidR="00017ABD" w:rsidRPr="0090230A">
            <w:fldChar w:fldCharType="separate"/>
          </w:r>
          <w:ins w:id="626" w:author="Robert Clark" w:date="2020-05-15T18:56:00Z">
            <w:r w:rsidR="00110EAB">
              <w:rPr>
                <w:noProof/>
              </w:rPr>
              <w:t xml:space="preserve"> </w:t>
            </w:r>
            <w:r w:rsidR="00110EAB" w:rsidRPr="00110EAB">
              <w:rPr>
                <w:noProof/>
                <w:rPrChange w:id="627" w:author="Robert Clark" w:date="2020-05-15T18:56:00Z">
                  <w:rPr>
                    <w:rFonts w:eastAsia="Times New Roman"/>
                  </w:rPr>
                </w:rPrChange>
              </w:rPr>
              <w:t>[6]</w:t>
            </w:r>
          </w:ins>
          <w:del w:id="628" w:author="Robert Clark" w:date="2020-05-15T18:56:00Z">
            <w:r w:rsidR="00CE5CC7" w:rsidDel="00110EAB">
              <w:rPr>
                <w:noProof/>
              </w:rPr>
              <w:delText xml:space="preserve"> </w:delText>
            </w:r>
            <w:r w:rsidR="00CE5CC7" w:rsidRPr="00CE5CC7" w:rsidDel="00110EAB">
              <w:rPr>
                <w:noProof/>
              </w:rPr>
              <w:delText>[6]</w:delText>
            </w:r>
          </w:del>
          <w:r w:rsidR="00017ABD" w:rsidRPr="0090230A">
            <w:fldChar w:fldCharType="end"/>
          </w:r>
        </w:sdtContent>
      </w:sdt>
      <w:r w:rsidR="00017ABD">
        <w:t xml:space="preserve">: </w:t>
      </w:r>
      <w:ins w:id="629" w:author="Robert Clark" w:date="2020-05-12T19:53:00Z">
        <w:r>
          <w:t>Sagittal R-U Incongruity where the radial bone pistons away from the ulna when the joint is extended, H-U incongruity where the semi-lunar notch (the concave region of the Ulna shown in</w:t>
        </w:r>
      </w:ins>
      <w:r w:rsidR="00017ABD">
        <w:t xml:space="preserve"> </w:t>
      </w:r>
      <w:r w:rsidR="00017ABD">
        <w:fldChar w:fldCharType="begin"/>
      </w:r>
      <w:r w:rsidR="00017ABD">
        <w:instrText xml:space="preserve"> REF _Ref40206191 \h </w:instrText>
      </w:r>
      <w:r w:rsidR="00017ABD">
        <w:fldChar w:fldCharType="separate"/>
      </w:r>
      <w:r w:rsidR="00110EAB">
        <w:t xml:space="preserve">Figure </w:t>
      </w:r>
      <w:r w:rsidR="00110EAB">
        <w:rPr>
          <w:noProof/>
        </w:rPr>
        <w:t>1</w:t>
      </w:r>
      <w:r w:rsidR="00017ABD">
        <w:fldChar w:fldCharType="end"/>
      </w:r>
      <w:ins w:id="630" w:author="Robert Clark" w:date="2020-05-12T19:53:00Z">
        <w:r>
          <w:t>) does not contour to the shape of the humerus and Transverse R- U incongruity where the radial head does not fit to the ulna. The three are not mutually exclusive, with it being possible for a joint to exhibit characteristics of multiple types of incongruity.</w:t>
        </w:r>
      </w:ins>
    </w:p>
    <w:p w14:paraId="10EEB977" w14:textId="6DA3430A" w:rsidR="00C05D61" w:rsidRPr="00C05D61" w:rsidRDefault="00C05D61">
      <w:pPr>
        <w:pPrChange w:id="631" w:author="Robert Clark" w:date="2020-05-12T19:53:00Z">
          <w:pPr>
            <w:pStyle w:val="Heading1"/>
          </w:pPr>
        </w:pPrChange>
      </w:pPr>
      <w:ins w:id="632" w:author="Robert Clark" w:date="2020-05-12T19:53:00Z">
        <w:r>
          <w:t>If elbow dysplasia such as that potentially caused by joint incongruity is left untreated, it can often deteriorate into Medial Compartmental Disease (MComD) or osteoarthritis</w:t>
        </w:r>
      </w:ins>
      <w:sdt>
        <w:sdtPr>
          <w:id w:val="1411353804"/>
          <w:citation/>
        </w:sdtPr>
        <w:sdtContent>
          <w:r w:rsidR="00017ABD" w:rsidRPr="0090230A">
            <w:fldChar w:fldCharType="begin"/>
          </w:r>
          <w:r w:rsidR="00017ABD" w:rsidRPr="0090230A">
            <w:instrText xml:space="preserve"> CITATION Dem05 \l 2057 </w:instrText>
          </w:r>
          <w:r w:rsidR="00017ABD" w:rsidRPr="0090230A">
            <w:fldChar w:fldCharType="separate"/>
          </w:r>
          <w:ins w:id="633" w:author="Robert Clark" w:date="2020-05-15T18:56:00Z">
            <w:r w:rsidR="00110EAB">
              <w:rPr>
                <w:noProof/>
              </w:rPr>
              <w:t xml:space="preserve"> </w:t>
            </w:r>
            <w:r w:rsidR="00110EAB" w:rsidRPr="00110EAB">
              <w:rPr>
                <w:noProof/>
                <w:rPrChange w:id="634" w:author="Robert Clark" w:date="2020-05-15T18:56:00Z">
                  <w:rPr>
                    <w:rFonts w:eastAsia="Times New Roman"/>
                  </w:rPr>
                </w:rPrChange>
              </w:rPr>
              <w:t>[7]</w:t>
            </w:r>
          </w:ins>
          <w:del w:id="635" w:author="Robert Clark" w:date="2020-05-15T18:56:00Z">
            <w:r w:rsidR="00CE5CC7" w:rsidDel="00110EAB">
              <w:rPr>
                <w:noProof/>
              </w:rPr>
              <w:delText xml:space="preserve"> </w:delText>
            </w:r>
            <w:r w:rsidR="00CE5CC7" w:rsidRPr="00CE5CC7" w:rsidDel="00110EAB">
              <w:rPr>
                <w:noProof/>
              </w:rPr>
              <w:delText>[7]</w:delText>
            </w:r>
          </w:del>
          <w:r w:rsidR="00017ABD" w:rsidRPr="0090230A">
            <w:fldChar w:fldCharType="end"/>
          </w:r>
        </w:sdtContent>
      </w:sdt>
      <w:r w:rsidR="00017ABD" w:rsidRPr="0090230A">
        <w:t xml:space="preserve"> </w:t>
      </w:r>
      <w:ins w:id="636" w:author="Robert Clark" w:date="2020-05-12T19:53:00Z">
        <w:r>
          <w:t>and as such it is imperative to detect the disease early.</w:t>
        </w:r>
      </w:ins>
    </w:p>
    <w:p w14:paraId="52E4A23C" w14:textId="73DA19C5" w:rsidR="003E34CA" w:rsidRDefault="00795D66" w:rsidP="00C75C62">
      <w:pPr>
        <w:pStyle w:val="Heading2"/>
        <w:numPr>
          <w:ilvl w:val="1"/>
          <w:numId w:val="4"/>
        </w:numPr>
      </w:pPr>
      <w:bookmarkStart w:id="637" w:name="_Ref27524766"/>
      <w:bookmarkStart w:id="638" w:name="_Toc40461427"/>
      <w:r>
        <w:lastRenderedPageBreak/>
        <w:t xml:space="preserve">Canine </w:t>
      </w:r>
      <w:r w:rsidR="00C75C62" w:rsidRPr="0090230A">
        <w:t>C</w:t>
      </w:r>
      <w:bookmarkEnd w:id="637"/>
      <w:r>
        <w:t>hiari-Like Malformation</w:t>
      </w:r>
      <w:bookmarkEnd w:id="638"/>
    </w:p>
    <w:p w14:paraId="58D0B8FE" w14:textId="05FF5BE9" w:rsidR="00795D66" w:rsidRDefault="008138B4" w:rsidP="00795D66">
      <w:r w:rsidRPr="00BD10AB">
        <w:rPr>
          <w:noProof/>
        </w:rPr>
        <w:drawing>
          <wp:anchor distT="0" distB="0" distL="114300" distR="114300" simplePos="0" relativeHeight="251693568" behindDoc="1" locked="0" layoutInCell="1" allowOverlap="1" wp14:anchorId="22A7DBF8" wp14:editId="3A0F97D0">
            <wp:simplePos x="0" y="0"/>
            <wp:positionH relativeFrom="margin">
              <wp:posOffset>4375785</wp:posOffset>
            </wp:positionH>
            <wp:positionV relativeFrom="paragraph">
              <wp:posOffset>3810</wp:posOffset>
            </wp:positionV>
            <wp:extent cx="1641475" cy="21869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641475" cy="2186940"/>
                    </a:xfrm>
                    <a:prstGeom prst="rect">
                      <a:avLst/>
                    </a:prstGeom>
                  </pic:spPr>
                </pic:pic>
              </a:graphicData>
            </a:graphic>
            <wp14:sizeRelH relativeFrom="margin">
              <wp14:pctWidth>0</wp14:pctWidth>
            </wp14:sizeRelH>
            <wp14:sizeRelV relativeFrom="margin">
              <wp14:pctHeight>0</wp14:pctHeight>
            </wp14:sizeRelV>
          </wp:anchor>
        </w:drawing>
      </w:r>
      <w:r w:rsidR="00296C13" w:rsidRPr="00296C13">
        <w:t>Syringomyelia</w:t>
      </w:r>
      <w:r w:rsidR="00194066">
        <w:t xml:space="preserve"> (SM)</w:t>
      </w:r>
      <w:r w:rsidR="00296C13">
        <w:t xml:space="preserve"> is a term used by the medical community to refer to the formation of cavities or cysts</w:t>
      </w:r>
      <w:r w:rsidR="00496B3E">
        <w:t xml:space="preserve"> known as “syrinxes”</w:t>
      </w:r>
      <w:r w:rsidR="00296C13">
        <w:t xml:space="preserve"> within the spinal cord, resulting in discomfort, paralysis and loss of sensation throughout the body</w:t>
      </w:r>
      <w:sdt>
        <w:sdtPr>
          <w:id w:val="1204986669"/>
          <w:citation/>
        </w:sdtPr>
        <w:sdtContent>
          <w:r w:rsidR="00296C13">
            <w:fldChar w:fldCharType="begin"/>
          </w:r>
          <w:r w:rsidR="00296C13">
            <w:instrText xml:space="preserve"> CITATION Hil03 \l 2057 </w:instrText>
          </w:r>
          <w:r w:rsidR="00296C13">
            <w:fldChar w:fldCharType="separate"/>
          </w:r>
          <w:ins w:id="639" w:author="Robert Clark" w:date="2020-05-15T18:56:00Z">
            <w:r w:rsidR="00110EAB">
              <w:rPr>
                <w:noProof/>
              </w:rPr>
              <w:t xml:space="preserve"> </w:t>
            </w:r>
            <w:r w:rsidR="00110EAB" w:rsidRPr="00110EAB">
              <w:rPr>
                <w:noProof/>
                <w:rPrChange w:id="640" w:author="Robert Clark" w:date="2020-05-15T18:56:00Z">
                  <w:rPr>
                    <w:rFonts w:eastAsia="Times New Roman"/>
                  </w:rPr>
                </w:rPrChange>
              </w:rPr>
              <w:t>[8]</w:t>
            </w:r>
          </w:ins>
          <w:del w:id="641" w:author="Robert Clark" w:date="2020-05-15T18:56:00Z">
            <w:r w:rsidR="00CE5CC7" w:rsidDel="00110EAB">
              <w:rPr>
                <w:noProof/>
              </w:rPr>
              <w:delText xml:space="preserve"> </w:delText>
            </w:r>
            <w:r w:rsidR="00CE5CC7" w:rsidRPr="00CE5CC7" w:rsidDel="00110EAB">
              <w:rPr>
                <w:noProof/>
              </w:rPr>
              <w:delText>[8]</w:delText>
            </w:r>
          </w:del>
          <w:r w:rsidR="00296C13">
            <w:fldChar w:fldCharType="end"/>
          </w:r>
        </w:sdtContent>
      </w:sdt>
      <w:r w:rsidR="00296C13">
        <w:t>. The most common cause of Syringomyelia is Chiari-Like Malformation</w:t>
      </w:r>
      <w:r w:rsidR="009269E1">
        <w:t xml:space="preserve"> (CLM)</w:t>
      </w:r>
      <w:r w:rsidR="00A003C6">
        <w:t>, which is typically characterised as an incongruity between the size of the brain and the size of the skull</w:t>
      </w:r>
      <w:sdt>
        <w:sdtPr>
          <w:id w:val="-457721717"/>
          <w:citation/>
        </w:sdtPr>
        <w:sdtContent>
          <w:r w:rsidR="00A003C6">
            <w:fldChar w:fldCharType="begin"/>
          </w:r>
          <w:r w:rsidR="00A003C6">
            <w:instrText xml:space="preserve"> CITATION Use17 \l 2057 </w:instrText>
          </w:r>
          <w:r w:rsidR="00A003C6">
            <w:fldChar w:fldCharType="separate"/>
          </w:r>
          <w:ins w:id="642" w:author="Robert Clark" w:date="2020-05-15T18:56:00Z">
            <w:r w:rsidR="00110EAB">
              <w:rPr>
                <w:noProof/>
              </w:rPr>
              <w:t xml:space="preserve"> </w:t>
            </w:r>
            <w:r w:rsidR="00110EAB" w:rsidRPr="00110EAB">
              <w:rPr>
                <w:noProof/>
                <w:rPrChange w:id="643" w:author="Robert Clark" w:date="2020-05-15T18:56:00Z">
                  <w:rPr>
                    <w:rFonts w:eastAsia="Times New Roman"/>
                  </w:rPr>
                </w:rPrChange>
              </w:rPr>
              <w:t>[9]</w:t>
            </w:r>
          </w:ins>
          <w:del w:id="644" w:author="Robert Clark" w:date="2020-05-15T18:56:00Z">
            <w:r w:rsidR="00CE5CC7" w:rsidDel="00110EAB">
              <w:rPr>
                <w:noProof/>
              </w:rPr>
              <w:delText xml:space="preserve"> </w:delText>
            </w:r>
            <w:r w:rsidR="00CE5CC7" w:rsidRPr="00CE5CC7" w:rsidDel="00110EAB">
              <w:rPr>
                <w:noProof/>
              </w:rPr>
              <w:delText>[9]</w:delText>
            </w:r>
          </w:del>
          <w:r w:rsidR="00A003C6">
            <w:fldChar w:fldCharType="end"/>
          </w:r>
        </w:sdtContent>
      </w:sdt>
      <w:r w:rsidR="00A34336">
        <w:t xml:space="preserve"> and is believed to be present in up to 95% of the world wide population of Cavalier King Charles Spaniels (CKCS)</w:t>
      </w:r>
      <w:sdt>
        <w:sdtPr>
          <w:id w:val="-1161239137"/>
          <w:citation/>
        </w:sdtPr>
        <w:sdtContent>
          <w:r w:rsidR="00A34336">
            <w:fldChar w:fldCharType="begin"/>
          </w:r>
          <w:r w:rsidR="00A34336">
            <w:instrText xml:space="preserve"> CITATION Lou16 \l 2057 </w:instrText>
          </w:r>
          <w:r w:rsidR="00A34336">
            <w:fldChar w:fldCharType="separate"/>
          </w:r>
          <w:ins w:id="645" w:author="Robert Clark" w:date="2020-05-15T18:56:00Z">
            <w:r w:rsidR="00110EAB">
              <w:rPr>
                <w:noProof/>
              </w:rPr>
              <w:t xml:space="preserve"> </w:t>
            </w:r>
            <w:r w:rsidR="00110EAB" w:rsidRPr="00110EAB">
              <w:rPr>
                <w:noProof/>
                <w:rPrChange w:id="646" w:author="Robert Clark" w:date="2020-05-15T18:56:00Z">
                  <w:rPr>
                    <w:rFonts w:eastAsia="Times New Roman"/>
                  </w:rPr>
                </w:rPrChange>
              </w:rPr>
              <w:t>[10]</w:t>
            </w:r>
          </w:ins>
          <w:del w:id="647" w:author="Robert Clark" w:date="2020-05-15T18:56:00Z">
            <w:r w:rsidR="00CE5CC7" w:rsidDel="00110EAB">
              <w:rPr>
                <w:noProof/>
              </w:rPr>
              <w:delText xml:space="preserve"> </w:delText>
            </w:r>
            <w:r w:rsidR="00CE5CC7" w:rsidRPr="00CE5CC7" w:rsidDel="00110EAB">
              <w:rPr>
                <w:noProof/>
              </w:rPr>
              <w:delText>[10]</w:delText>
            </w:r>
          </w:del>
          <w:r w:rsidR="00A34336">
            <w:fldChar w:fldCharType="end"/>
          </w:r>
        </w:sdtContent>
      </w:sdt>
      <w:r w:rsidR="00A34336">
        <w:t>.</w:t>
      </w:r>
    </w:p>
    <w:p w14:paraId="0CE01862" w14:textId="743CCAED" w:rsidR="00457D0C" w:rsidRDefault="00727355" w:rsidP="00795D66">
      <w:r>
        <w:rPr>
          <w:noProof/>
        </w:rPr>
        <mc:AlternateContent>
          <mc:Choice Requires="wps">
            <w:drawing>
              <wp:anchor distT="0" distB="0" distL="114300" distR="114300" simplePos="0" relativeHeight="251695616" behindDoc="0" locked="0" layoutInCell="1" allowOverlap="1" wp14:anchorId="2EE5E980" wp14:editId="714F8AE7">
                <wp:simplePos x="0" y="0"/>
                <wp:positionH relativeFrom="margin">
                  <wp:posOffset>4385310</wp:posOffset>
                </wp:positionH>
                <wp:positionV relativeFrom="paragraph">
                  <wp:posOffset>644525</wp:posOffset>
                </wp:positionV>
                <wp:extent cx="1660525" cy="485775"/>
                <wp:effectExtent l="0" t="0" r="0" b="9525"/>
                <wp:wrapSquare wrapText="bothSides"/>
                <wp:docPr id="25" name="Text Box 25"/>
                <wp:cNvGraphicFramePr/>
                <a:graphic xmlns:a="http://schemas.openxmlformats.org/drawingml/2006/main">
                  <a:graphicData uri="http://schemas.microsoft.com/office/word/2010/wordprocessingShape">
                    <wps:wsp>
                      <wps:cNvSpPr txBox="1"/>
                      <wps:spPr>
                        <a:xfrm>
                          <a:off x="0" y="0"/>
                          <a:ext cx="1660525" cy="485775"/>
                        </a:xfrm>
                        <a:prstGeom prst="rect">
                          <a:avLst/>
                        </a:prstGeom>
                        <a:solidFill>
                          <a:prstClr val="white"/>
                        </a:solidFill>
                        <a:ln>
                          <a:noFill/>
                        </a:ln>
                      </wps:spPr>
                      <wps:txbx>
                        <w:txbxContent>
                          <w:p w14:paraId="10ED799B" w14:textId="1056D8E1" w:rsidR="0006648C" w:rsidRPr="003476C5" w:rsidRDefault="0006648C" w:rsidP="00BD10AB">
                            <w:pPr>
                              <w:pStyle w:val="Caption"/>
                              <w:jc w:val="center"/>
                            </w:pPr>
                            <w:bookmarkStart w:id="648" w:name="_Ref38299508"/>
                            <w:bookmarkStart w:id="649" w:name="_Toc38330689"/>
                            <w:bookmarkStart w:id="650" w:name="_Toc40461463"/>
                            <w:r>
                              <w:t xml:space="preserve">Figure </w:t>
                            </w:r>
                            <w:fldSimple w:instr=" SEQ Figure \* ARABIC ">
                              <w:r w:rsidR="000B531F">
                                <w:rPr>
                                  <w:noProof/>
                                </w:rPr>
                                <w:t>2</w:t>
                              </w:r>
                            </w:fldSimple>
                            <w:bookmarkEnd w:id="648"/>
                            <w:r>
                              <w:t xml:space="preserve"> - A cyst forming within a cervical spine, characteristic of Syringomyelia.</w:t>
                            </w:r>
                            <w:sdt>
                              <w:sdtPr>
                                <w:id w:val="434715772"/>
                                <w:citation/>
                              </w:sdtPr>
                              <w:sdtContent>
                                <w:r>
                                  <w:fldChar w:fldCharType="begin"/>
                                </w:r>
                                <w:r>
                                  <w:instrText xml:space="preserve"> CITATION Lin07 \l 2057 </w:instrText>
                                </w:r>
                                <w:r>
                                  <w:fldChar w:fldCharType="separate"/>
                                </w:r>
                                <w:r>
                                  <w:rPr>
                                    <w:noProof/>
                                  </w:rPr>
                                  <w:t xml:space="preserve"> </w:t>
                                </w:r>
                                <w:r w:rsidRPr="00CE5CC7">
                                  <w:rPr>
                                    <w:noProof/>
                                  </w:rPr>
                                  <w:t>[48]</w:t>
                                </w:r>
                                <w:r>
                                  <w:fldChar w:fldCharType="end"/>
                                </w:r>
                              </w:sdtContent>
                            </w:sdt>
                            <w:bookmarkEnd w:id="649"/>
                            <w:bookmarkEnd w:id="6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5E980" id="Text Box 25" o:spid="_x0000_s1029" type="#_x0000_t202" style="position:absolute;margin-left:345.3pt;margin-top:50.75pt;width:130.75pt;height:38.25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" stroked="f">
                <v:textbox inset="0,0,0,0">
                  <w:txbxContent>
                    <w:p w14:paraId="10ED799B" w14:textId="1056D8E1" w:rsidR="0006648C" w:rsidRPr="003476C5" w:rsidRDefault="0006648C" w:rsidP="00BD10AB">
                      <w:pPr>
                        <w:pStyle w:val="Caption"/>
                        <w:jc w:val="center"/>
                      </w:pPr>
                      <w:bookmarkStart w:id="651" w:name="_Ref38299508"/>
                      <w:bookmarkStart w:id="652" w:name="_Toc38330689"/>
                      <w:bookmarkStart w:id="653" w:name="_Toc40461463"/>
                      <w:r>
                        <w:t xml:space="preserve">Figure </w:t>
                      </w:r>
                      <w:fldSimple w:instr=" SEQ Figure \* ARABIC ">
                        <w:r w:rsidR="000B531F">
                          <w:rPr>
                            <w:noProof/>
                          </w:rPr>
                          <w:t>2</w:t>
                        </w:r>
                      </w:fldSimple>
                      <w:bookmarkEnd w:id="651"/>
                      <w:r>
                        <w:t xml:space="preserve"> - A cyst forming within a cervical spine, characteristic of Syringomyelia.</w:t>
                      </w:r>
                      <w:sdt>
                        <w:sdtPr>
                          <w:id w:val="434715772"/>
                          <w:citation/>
                        </w:sdtPr>
                        <w:sdtContent>
                          <w:r>
                            <w:fldChar w:fldCharType="begin"/>
                          </w:r>
                          <w:r>
                            <w:instrText xml:space="preserve"> CITATION Lin07 \l 2057 </w:instrText>
                          </w:r>
                          <w:r>
                            <w:fldChar w:fldCharType="separate"/>
                          </w:r>
                          <w:r>
                            <w:rPr>
                              <w:noProof/>
                            </w:rPr>
                            <w:t xml:space="preserve"> </w:t>
                          </w:r>
                          <w:r w:rsidRPr="00CE5CC7">
                            <w:rPr>
                              <w:noProof/>
                            </w:rPr>
                            <w:t>[48]</w:t>
                          </w:r>
                          <w:r>
                            <w:fldChar w:fldCharType="end"/>
                          </w:r>
                        </w:sdtContent>
                      </w:sdt>
                      <w:bookmarkEnd w:id="652"/>
                      <w:bookmarkEnd w:id="653"/>
                    </w:p>
                  </w:txbxContent>
                </v:textbox>
                <w10:wrap type="square" anchorx="margin"/>
              </v:shape>
            </w:pict>
          </mc:Fallback>
        </mc:AlternateContent>
      </w:r>
      <w:r w:rsidR="009A28CA">
        <w:t xml:space="preserve">The discrepancies between the shape of the skull and brain in patients suffering from Canine </w:t>
      </w:r>
      <w:r w:rsidR="009269E1">
        <w:t>CLM</w:t>
      </w:r>
      <w:r w:rsidR="009A28CA">
        <w:t xml:space="preserve"> cause an obstruction for cerebrospinal fluid and tissue compression within </w:t>
      </w:r>
      <w:r w:rsidR="00457D0C" w:rsidRPr="00457D0C">
        <w:t>craniocervical junction</w:t>
      </w:r>
      <w:r w:rsidR="00457D0C">
        <w:t xml:space="preserve"> where the skull meets the spinal cord</w:t>
      </w:r>
      <w:sdt>
        <w:sdtPr>
          <w:id w:val="1549419522"/>
          <w:citation/>
        </w:sdtPr>
        <w:sdtContent>
          <w:r w:rsidR="009A28CA">
            <w:fldChar w:fldCharType="begin"/>
          </w:r>
          <w:r w:rsidR="009A28CA">
            <w:instrText xml:space="preserve"> CITATION Rus13 \l 2057 </w:instrText>
          </w:r>
          <w:r w:rsidR="009A28CA">
            <w:fldChar w:fldCharType="separate"/>
          </w:r>
          <w:ins w:id="654" w:author="Robert Clark" w:date="2020-05-15T18:56:00Z">
            <w:r w:rsidR="00110EAB">
              <w:rPr>
                <w:noProof/>
              </w:rPr>
              <w:t xml:space="preserve"> </w:t>
            </w:r>
            <w:r w:rsidR="00110EAB" w:rsidRPr="00110EAB">
              <w:rPr>
                <w:noProof/>
                <w:rPrChange w:id="655" w:author="Robert Clark" w:date="2020-05-15T18:56:00Z">
                  <w:rPr>
                    <w:rFonts w:eastAsia="Times New Roman"/>
                  </w:rPr>
                </w:rPrChange>
              </w:rPr>
              <w:t>[11]</w:t>
            </w:r>
          </w:ins>
          <w:del w:id="656" w:author="Robert Clark" w:date="2020-05-15T18:56:00Z">
            <w:r w:rsidR="00CE5CC7" w:rsidDel="00110EAB">
              <w:rPr>
                <w:noProof/>
              </w:rPr>
              <w:delText xml:space="preserve"> </w:delText>
            </w:r>
            <w:r w:rsidR="00CE5CC7" w:rsidRPr="00CE5CC7" w:rsidDel="00110EAB">
              <w:rPr>
                <w:noProof/>
              </w:rPr>
              <w:delText>[11]</w:delText>
            </w:r>
          </w:del>
          <w:r w:rsidR="009A28CA">
            <w:fldChar w:fldCharType="end"/>
          </w:r>
        </w:sdtContent>
      </w:sdt>
      <w:r w:rsidR="00496B3E">
        <w:t>.</w:t>
      </w:r>
      <w:r w:rsidR="009A28CA">
        <w:t xml:space="preserve"> </w:t>
      </w:r>
      <w:r>
        <w:t>It is believed t</w:t>
      </w:r>
      <w:r w:rsidR="009A28CA">
        <w:t xml:space="preserve">he </w:t>
      </w:r>
      <w:r w:rsidR="00496B3E">
        <w:t xml:space="preserve">resulting irregular flow </w:t>
      </w:r>
      <w:r>
        <w:t xml:space="preserve">of fluid then </w:t>
      </w:r>
      <w:r w:rsidR="00496B3E">
        <w:t>results in a mismatch of timing between arterial blood flow and cerebrospinal fluid flow</w:t>
      </w:r>
      <w:r>
        <w:t>. The perivascular space</w:t>
      </w:r>
      <w:r w:rsidR="00457D0C">
        <w:t xml:space="preserve"> (shown in </w:t>
      </w:r>
      <w:r w:rsidR="00457D0C">
        <w:fldChar w:fldCharType="begin"/>
      </w:r>
      <w:r w:rsidR="00457D0C">
        <w:instrText xml:space="preserve"> REF _Ref38300700 \h </w:instrText>
      </w:r>
      <w:r w:rsidR="00457D0C">
        <w:fldChar w:fldCharType="separate"/>
      </w:r>
      <w:r w:rsidR="00110EAB">
        <w:t xml:space="preserve">Figure </w:t>
      </w:r>
      <w:r w:rsidR="00110EAB">
        <w:rPr>
          <w:noProof/>
        </w:rPr>
        <w:t>3</w:t>
      </w:r>
      <w:r w:rsidR="00457D0C">
        <w:fldChar w:fldCharType="end"/>
      </w:r>
      <w:r w:rsidR="00457D0C">
        <w:t>)</w:t>
      </w:r>
      <w:r>
        <w:t xml:space="preserve"> widens during the lull of the cardiac cycle</w:t>
      </w:r>
      <w:r w:rsidR="00457D0C">
        <w:t xml:space="preserve">, </w:t>
      </w:r>
      <w:r>
        <w:t xml:space="preserve">resulting in the </w:t>
      </w:r>
      <w:r w:rsidR="00496B3E">
        <w:t>cerebrospinal fluid essentially “leaking”</w:t>
      </w:r>
      <w:r>
        <w:t xml:space="preserve"> through while its own pressure is high</w:t>
      </w:r>
      <w:r w:rsidR="00496B3E">
        <w:t>. This could result in cerebrospinal fluid entering the central canal of the spinal cord, and the eventual formation of syrinxes</w:t>
      </w:r>
      <w:r>
        <w:t xml:space="preserve"> as shown in </w:t>
      </w:r>
      <w:r>
        <w:fldChar w:fldCharType="begin"/>
      </w:r>
      <w:r>
        <w:instrText xml:space="preserve"> REF _Ref38299508 \h </w:instrText>
      </w:r>
      <w:r>
        <w:fldChar w:fldCharType="separate"/>
      </w:r>
      <w:r w:rsidR="00110EAB">
        <w:t xml:space="preserve">Figure </w:t>
      </w:r>
      <w:r w:rsidR="00110EAB">
        <w:rPr>
          <w:noProof/>
        </w:rPr>
        <w:t>2</w:t>
      </w:r>
      <w:r>
        <w:fldChar w:fldCharType="end"/>
      </w:r>
      <w:r>
        <w:t>.</w:t>
      </w:r>
    </w:p>
    <w:p w14:paraId="54C45EDA" w14:textId="77777777" w:rsidR="00457D0C" w:rsidRDefault="00457D0C" w:rsidP="00457D0C">
      <w:pPr>
        <w:keepNext/>
        <w:jc w:val="center"/>
      </w:pPr>
      <w:r w:rsidRPr="00457D0C">
        <w:rPr>
          <w:noProof/>
        </w:rPr>
        <w:drawing>
          <wp:inline distT="0" distB="0" distL="0" distR="0" wp14:anchorId="035760EA" wp14:editId="2E0BED91">
            <wp:extent cx="5703930" cy="2495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80931" cy="2529239"/>
                    </a:xfrm>
                    <a:prstGeom prst="rect">
                      <a:avLst/>
                    </a:prstGeom>
                  </pic:spPr>
                </pic:pic>
              </a:graphicData>
            </a:graphic>
          </wp:inline>
        </w:drawing>
      </w:r>
    </w:p>
    <w:p w14:paraId="3ADEDBEF" w14:textId="18BCF374" w:rsidR="003B544F" w:rsidRPr="003B544F" w:rsidRDefault="00457D0C" w:rsidP="003B544F">
      <w:pPr>
        <w:pStyle w:val="Caption"/>
        <w:jc w:val="center"/>
      </w:pPr>
      <w:bookmarkStart w:id="657" w:name="_Ref38300700"/>
      <w:bookmarkStart w:id="658" w:name="_Toc38330690"/>
      <w:bookmarkStart w:id="659" w:name="_Toc40461464"/>
      <w:r>
        <w:t xml:space="preserve">Figure </w:t>
      </w:r>
      <w:fldSimple w:instr=" SEQ Figure \* ARABIC ">
        <w:r w:rsidR="00110EAB">
          <w:rPr>
            <w:noProof/>
          </w:rPr>
          <w:t>3</w:t>
        </w:r>
      </w:fldSimple>
      <w:bookmarkEnd w:id="657"/>
      <w:r>
        <w:t xml:space="preserve"> - The flow of cerebrospinal fluid around the brain, with the perivascular space shown within the inset red box.</w:t>
      </w:r>
      <w:sdt>
        <w:sdtPr>
          <w:id w:val="-875392655"/>
          <w:citation/>
        </w:sdtPr>
        <w:sdtContent>
          <w:r w:rsidR="003B544F">
            <w:fldChar w:fldCharType="begin"/>
          </w:r>
          <w:r w:rsidR="003B544F">
            <w:instrText xml:space="preserve"> CITATION She18 \l 2057 </w:instrText>
          </w:r>
          <w:r w:rsidR="003B544F">
            <w:fldChar w:fldCharType="separate"/>
          </w:r>
          <w:ins w:id="660" w:author="Robert Clark" w:date="2020-05-15T18:56:00Z">
            <w:r w:rsidR="00110EAB">
              <w:rPr>
                <w:noProof/>
              </w:rPr>
              <w:t xml:space="preserve"> </w:t>
            </w:r>
            <w:r w:rsidR="00110EAB" w:rsidRPr="00110EAB">
              <w:rPr>
                <w:noProof/>
                <w:rPrChange w:id="661" w:author="Robert Clark" w:date="2020-05-15T18:56:00Z">
                  <w:rPr>
                    <w:rFonts w:eastAsia="Times New Roman"/>
                  </w:rPr>
                </w:rPrChange>
              </w:rPr>
              <w:t>[12]</w:t>
            </w:r>
          </w:ins>
          <w:del w:id="662" w:author="Robert Clark" w:date="2020-05-15T18:56:00Z">
            <w:r w:rsidR="00CE5CC7" w:rsidDel="00110EAB">
              <w:rPr>
                <w:noProof/>
              </w:rPr>
              <w:delText xml:space="preserve"> </w:delText>
            </w:r>
            <w:r w:rsidR="00CE5CC7" w:rsidRPr="00CE5CC7" w:rsidDel="00110EAB">
              <w:rPr>
                <w:noProof/>
              </w:rPr>
              <w:delText>[12]</w:delText>
            </w:r>
          </w:del>
          <w:r w:rsidR="003B544F">
            <w:fldChar w:fldCharType="end"/>
          </w:r>
        </w:sdtContent>
      </w:sdt>
      <w:r w:rsidR="003B544F">
        <w:t xml:space="preserve"> Licensed under Creative Commons Attribution 4.0 International.</w:t>
      </w:r>
      <w:bookmarkEnd w:id="658"/>
      <w:bookmarkEnd w:id="659"/>
    </w:p>
    <w:p w14:paraId="5E08015A" w14:textId="177320FC" w:rsidR="00A34336" w:rsidRDefault="00A34336" w:rsidP="00457D0C">
      <w:r>
        <w:t>In addition to Cavalier King Charles Spaniels, both Syringomyelia and Chiari-Like Malformation are known to present in humans.</w:t>
      </w:r>
      <w:sdt>
        <w:sdtPr>
          <w:id w:val="-1120998400"/>
          <w:citation/>
        </w:sdtPr>
        <w:sdtContent>
          <w:r w:rsidR="00FC5D0D">
            <w:fldChar w:fldCharType="begin"/>
          </w:r>
          <w:r w:rsidR="00FC5D0D">
            <w:instrText xml:space="preserve"> CITATION Rus18 \l 2057 </w:instrText>
          </w:r>
          <w:r w:rsidR="00FC5D0D">
            <w:fldChar w:fldCharType="separate"/>
          </w:r>
          <w:ins w:id="663" w:author="Robert Clark" w:date="2020-05-15T18:56:00Z">
            <w:r w:rsidR="00110EAB">
              <w:rPr>
                <w:noProof/>
              </w:rPr>
              <w:t xml:space="preserve"> </w:t>
            </w:r>
            <w:r w:rsidR="00110EAB" w:rsidRPr="00110EAB">
              <w:rPr>
                <w:noProof/>
                <w:rPrChange w:id="664" w:author="Robert Clark" w:date="2020-05-15T18:56:00Z">
                  <w:rPr>
                    <w:rFonts w:eastAsia="Times New Roman"/>
                  </w:rPr>
                </w:rPrChange>
              </w:rPr>
              <w:t>[13]</w:t>
            </w:r>
          </w:ins>
          <w:del w:id="665" w:author="Robert Clark" w:date="2020-05-15T18:56:00Z">
            <w:r w:rsidR="00CE5CC7" w:rsidDel="00110EAB">
              <w:rPr>
                <w:noProof/>
              </w:rPr>
              <w:delText xml:space="preserve"> </w:delText>
            </w:r>
            <w:r w:rsidR="00CE5CC7" w:rsidRPr="00CE5CC7" w:rsidDel="00110EAB">
              <w:rPr>
                <w:noProof/>
              </w:rPr>
              <w:delText>[13]</w:delText>
            </w:r>
          </w:del>
          <w:r w:rsidR="00FC5D0D">
            <w:fldChar w:fldCharType="end"/>
          </w:r>
        </w:sdtContent>
      </w:sdt>
      <w:r w:rsidR="00990D63">
        <w:t xml:space="preserve">  </w:t>
      </w:r>
      <w:commentRangeStart w:id="666"/>
      <w:r w:rsidR="00990D63">
        <w:t>Canine</w:t>
      </w:r>
      <w:commentRangeEnd w:id="666"/>
      <w:r w:rsidR="001C539A">
        <w:rPr>
          <w:rStyle w:val="CommentReference"/>
        </w:rPr>
        <w:commentReference w:id="666"/>
      </w:r>
      <w:r w:rsidR="00990D63">
        <w:t xml:space="preserve"> Chiari-Like Malformation is sufficiently analogous to </w:t>
      </w:r>
      <w:r w:rsidR="00820BDD">
        <w:t>its</w:t>
      </w:r>
      <w:r w:rsidR="00990D63">
        <w:t xml:space="preserve"> human counterpart</w:t>
      </w:r>
      <w:ins w:id="667" w:author="Robert Clark" w:date="2020-05-15T17:14:00Z">
        <w:r w:rsidR="00E34B2C">
          <w:t xml:space="preserve"> of </w:t>
        </w:r>
      </w:ins>
      <w:ins w:id="668" w:author="Robert Clark" w:date="2020-05-15T17:15:00Z">
        <w:r w:rsidR="00E34B2C">
          <w:t>t</w:t>
        </w:r>
      </w:ins>
      <w:ins w:id="669" w:author="Robert Clark" w:date="2020-05-15T17:14:00Z">
        <w:r w:rsidR="00E34B2C">
          <w:t>ype</w:t>
        </w:r>
      </w:ins>
      <w:ins w:id="670" w:author="Robert Clark" w:date="2020-05-15T17:15:00Z">
        <w:r w:rsidR="00E34B2C">
          <w:t>s</w:t>
        </w:r>
      </w:ins>
      <w:ins w:id="671" w:author="Robert Clark" w:date="2020-05-15T17:14:00Z">
        <w:r w:rsidR="00E34B2C">
          <w:t xml:space="preserve"> 0 and 1 Chiari</w:t>
        </w:r>
      </w:ins>
      <w:ins w:id="672" w:author="Robert Clark" w:date="2020-05-15T17:15:00Z">
        <w:r w:rsidR="00E34B2C">
          <w:t xml:space="preserve"> Malformation</w:t>
        </w:r>
      </w:ins>
      <w:r w:rsidR="00990D63">
        <w:t xml:space="preserve"> for diagnostic and surgical techniques used to treat one to be effective on the other, resulting in extensive vet</w:t>
      </w:r>
      <w:r w:rsidR="00727355">
        <w:t>erin</w:t>
      </w:r>
      <w:r w:rsidR="00990D63">
        <w:t>ary research being performed upon the Cavalier King Charles Spaniel breed as well as similarly affected dogs.</w:t>
      </w:r>
      <w:ins w:id="673" w:author="Robert Clark" w:date="2020-05-15T17:18:00Z">
        <w:r w:rsidR="000B0E7F">
          <w:t xml:space="preserve"> This is a</w:t>
        </w:r>
      </w:ins>
      <w:ins w:id="674" w:author="Robert Clark" w:date="2020-05-15T17:19:00Z">
        <w:r w:rsidR="000B0E7F">
          <w:t>n example of “One Health” science</w:t>
        </w:r>
      </w:ins>
      <w:customXmlInsRangeStart w:id="675" w:author="Robert Clark" w:date="2020-05-15T17:29:00Z"/>
      <w:sdt>
        <w:sdtPr>
          <w:id w:val="-1647051270"/>
          <w:citation/>
        </w:sdtPr>
        <w:sdtContent>
          <w:customXmlInsRangeEnd w:id="675"/>
          <w:ins w:id="676" w:author="Robert Clark" w:date="2020-05-15T17:29:00Z">
            <w:r w:rsidR="000B0E7F">
              <w:fldChar w:fldCharType="begin"/>
            </w:r>
            <w:r w:rsidR="000B0E7F">
              <w:instrText xml:space="preserve"> CITATION Ame08 \l 2057 </w:instrText>
            </w:r>
          </w:ins>
          <w:r w:rsidR="000B0E7F">
            <w:fldChar w:fldCharType="separate"/>
          </w:r>
          <w:ins w:id="677" w:author="Robert Clark" w:date="2020-05-15T18:56:00Z">
            <w:r w:rsidR="00110EAB">
              <w:rPr>
                <w:noProof/>
              </w:rPr>
              <w:t xml:space="preserve"> </w:t>
            </w:r>
            <w:r w:rsidR="00110EAB" w:rsidRPr="00110EAB">
              <w:rPr>
                <w:noProof/>
                <w:rPrChange w:id="678" w:author="Robert Clark" w:date="2020-05-15T18:56:00Z">
                  <w:rPr>
                    <w:rFonts w:eastAsia="Times New Roman"/>
                  </w:rPr>
                </w:rPrChange>
              </w:rPr>
              <w:t>[14]</w:t>
            </w:r>
          </w:ins>
          <w:del w:id="679" w:author="Robert Clark" w:date="2020-05-15T18:56:00Z">
            <w:r w:rsidR="00CE5CC7" w:rsidDel="00110EAB">
              <w:rPr>
                <w:noProof/>
              </w:rPr>
              <w:delText xml:space="preserve"> </w:delText>
            </w:r>
            <w:r w:rsidR="00CE5CC7" w:rsidRPr="00CE5CC7" w:rsidDel="00110EAB">
              <w:rPr>
                <w:noProof/>
              </w:rPr>
              <w:delText>[14]</w:delText>
            </w:r>
          </w:del>
          <w:ins w:id="680" w:author="Robert Clark" w:date="2020-05-15T17:29:00Z">
            <w:r w:rsidR="000B0E7F">
              <w:fldChar w:fldCharType="end"/>
            </w:r>
          </w:ins>
          <w:customXmlInsRangeStart w:id="681" w:author="Robert Clark" w:date="2020-05-15T17:29:00Z"/>
        </w:sdtContent>
      </w:sdt>
      <w:customXmlInsRangeEnd w:id="681"/>
      <w:ins w:id="682" w:author="Robert Clark" w:date="2020-05-15T17:29:00Z">
        <w:r w:rsidR="00505BBF">
          <w:t>, a</w:t>
        </w:r>
      </w:ins>
      <w:ins w:id="683" w:author="Robert Clark" w:date="2020-05-15T17:30:00Z">
        <w:r w:rsidR="00505BBF">
          <w:t xml:space="preserve">n interdisciplinary </w:t>
        </w:r>
      </w:ins>
      <w:ins w:id="684" w:author="Robert Clark" w:date="2020-05-15T17:31:00Z">
        <w:r w:rsidR="00505BBF">
          <w:t xml:space="preserve">initiative to combine the results of research in various fields to benefit other </w:t>
        </w:r>
      </w:ins>
      <w:ins w:id="685" w:author="Robert Clark" w:date="2020-05-15T17:32:00Z">
        <w:r w:rsidR="00505BBF">
          <w:t>research areas.</w:t>
        </w:r>
      </w:ins>
      <w:ins w:id="686" w:author="Robert Clark" w:date="2020-05-15T17:30:00Z">
        <w:r w:rsidR="00505BBF">
          <w:t xml:space="preserve"> </w:t>
        </w:r>
      </w:ins>
    </w:p>
    <w:p w14:paraId="440129E1" w14:textId="0AB118D2" w:rsidR="00017ABD" w:rsidRDefault="00017ABD" w:rsidP="00017ABD">
      <w:pPr>
        <w:pStyle w:val="Heading2"/>
        <w:numPr>
          <w:ilvl w:val="1"/>
          <w:numId w:val="4"/>
        </w:numPr>
      </w:pPr>
      <w:bookmarkStart w:id="687" w:name="_Toc40461428"/>
      <w:r>
        <w:lastRenderedPageBreak/>
        <w:t>Current Approaches to Diagnosis and Treatment of Canine Elbow Dysplasia</w:t>
      </w:r>
      <w:bookmarkEnd w:id="687"/>
    </w:p>
    <w:p w14:paraId="17BBBAF3" w14:textId="6EA17DF5" w:rsidR="00017ABD" w:rsidRPr="00017ABD" w:rsidRDefault="00017ABD" w:rsidP="00017ABD">
      <w:pPr>
        <w:spacing w:before="19"/>
        <w:ind w:right="366"/>
        <w:rPr>
          <w:rFonts w:ascii="Calibri" w:eastAsia="Calibri" w:hAnsi="Calibri" w:cs="Calibri"/>
        </w:rPr>
      </w:pPr>
      <w:r>
        <w:rPr>
          <w:noProof/>
        </w:rPr>
        <mc:AlternateContent>
          <mc:Choice Requires="wps">
            <w:drawing>
              <wp:anchor distT="0" distB="0" distL="114300" distR="114300" simplePos="0" relativeHeight="251725312" behindDoc="1" locked="0" layoutInCell="1" allowOverlap="1" wp14:anchorId="76D02327" wp14:editId="3363E7D7">
                <wp:simplePos x="0" y="0"/>
                <wp:positionH relativeFrom="column">
                  <wp:posOffset>3914775</wp:posOffset>
                </wp:positionH>
                <wp:positionV relativeFrom="paragraph">
                  <wp:posOffset>1894840</wp:posOffset>
                </wp:positionV>
                <wp:extent cx="1816735" cy="635"/>
                <wp:effectExtent l="0" t="0" r="0" b="0"/>
                <wp:wrapTight wrapText="bothSides">
                  <wp:wrapPolygon edited="0">
                    <wp:start x="0" y="0"/>
                    <wp:lineTo x="0" y="21600"/>
                    <wp:lineTo x="21600" y="21600"/>
                    <wp:lineTo x="21600" y="0"/>
                  </wp:wrapPolygon>
                </wp:wrapTight>
                <wp:docPr id="150" name="Text Box 150"/>
                <wp:cNvGraphicFramePr/>
                <a:graphic xmlns:a="http://schemas.openxmlformats.org/drawingml/2006/main">
                  <a:graphicData uri="http://schemas.microsoft.com/office/word/2010/wordprocessingShape">
                    <wps:wsp>
                      <wps:cNvSpPr txBox="1"/>
                      <wps:spPr>
                        <a:xfrm>
                          <a:off x="0" y="0"/>
                          <a:ext cx="1816735" cy="635"/>
                        </a:xfrm>
                        <a:prstGeom prst="rect">
                          <a:avLst/>
                        </a:prstGeom>
                        <a:solidFill>
                          <a:prstClr val="white"/>
                        </a:solidFill>
                        <a:ln>
                          <a:noFill/>
                        </a:ln>
                      </wps:spPr>
                      <wps:txbx>
                        <w:txbxContent>
                          <w:p w14:paraId="457DCF21" w14:textId="59F0E745" w:rsidR="0006648C" w:rsidRPr="00290CA9" w:rsidRDefault="0006648C" w:rsidP="00017ABD">
                            <w:pPr>
                              <w:pStyle w:val="Caption"/>
                              <w:jc w:val="center"/>
                            </w:pPr>
                            <w:bookmarkStart w:id="688" w:name="_Ref40206323"/>
                            <w:bookmarkStart w:id="689" w:name="_Ref40208986"/>
                            <w:bookmarkStart w:id="690" w:name="_Toc40461465"/>
                            <w:r>
                              <w:t xml:space="preserve">Figure </w:t>
                            </w:r>
                            <w:fldSimple w:instr=" SEQ Figure \* ARABIC ">
                              <w:r w:rsidR="000B531F">
                                <w:rPr>
                                  <w:noProof/>
                                </w:rPr>
                                <w:t>4</w:t>
                              </w:r>
                            </w:fldSimple>
                            <w:bookmarkEnd w:id="688"/>
                            <w:r>
                              <w:t xml:space="preserve"> - </w:t>
                            </w:r>
                            <w:r w:rsidRPr="0076738A">
                              <w:t>A CT scan of a Labrador’s elbow, showing the humerus connecting to the radius and ulna at the joint.</w:t>
                            </w:r>
                            <w:bookmarkEnd w:id="689"/>
                            <w:bookmarkEnd w:id="6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02327" id="Text Box 150" o:spid="_x0000_s1030" type="#_x0000_t202" style="position:absolute;margin-left:308.25pt;margin-top:149.2pt;width:143.05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" stroked="f">
                <v:textbox style="mso-fit-shape-to-text:t" inset="0,0,0,0">
                  <w:txbxContent>
                    <w:p w14:paraId="457DCF21" w14:textId="59F0E745" w:rsidR="0006648C" w:rsidRPr="00290CA9" w:rsidRDefault="0006648C" w:rsidP="00017ABD">
                      <w:pPr>
                        <w:pStyle w:val="Caption"/>
                        <w:jc w:val="center"/>
                      </w:pPr>
                      <w:bookmarkStart w:id="691" w:name="_Ref40206323"/>
                      <w:bookmarkStart w:id="692" w:name="_Ref40208986"/>
                      <w:bookmarkStart w:id="693" w:name="_Toc40461465"/>
                      <w:r>
                        <w:t xml:space="preserve">Figure </w:t>
                      </w:r>
                      <w:fldSimple w:instr=" SEQ Figure \* ARABIC ">
                        <w:r w:rsidR="000B531F">
                          <w:rPr>
                            <w:noProof/>
                          </w:rPr>
                          <w:t>4</w:t>
                        </w:r>
                      </w:fldSimple>
                      <w:bookmarkEnd w:id="691"/>
                      <w:r>
                        <w:t xml:space="preserve"> - </w:t>
                      </w:r>
                      <w:r w:rsidRPr="0076738A">
                        <w:t>A CT scan of a Labrador’s elbow, showing the humerus connecting to the radius and ulna at the joint.</w:t>
                      </w:r>
                      <w:bookmarkEnd w:id="692"/>
                      <w:bookmarkEnd w:id="693"/>
                    </w:p>
                  </w:txbxContent>
                </v:textbox>
                <w10:wrap type="tight"/>
              </v:shape>
            </w:pict>
          </mc:Fallback>
        </mc:AlternateContent>
      </w:r>
      <w:r w:rsidRPr="00017ABD">
        <w:rPr>
          <w:noProof/>
        </w:rPr>
        <w:drawing>
          <wp:anchor distT="0" distB="0" distL="114300" distR="114300" simplePos="0" relativeHeight="251723264" behindDoc="1" locked="0" layoutInCell="1" allowOverlap="1" wp14:anchorId="4174CC0A" wp14:editId="4829A996">
            <wp:simplePos x="0" y="0"/>
            <wp:positionH relativeFrom="column">
              <wp:posOffset>3914775</wp:posOffset>
            </wp:positionH>
            <wp:positionV relativeFrom="paragraph">
              <wp:posOffset>20955</wp:posOffset>
            </wp:positionV>
            <wp:extent cx="1816735" cy="1816735"/>
            <wp:effectExtent l="0" t="0" r="0" b="0"/>
            <wp:wrapTight wrapText="bothSides">
              <wp:wrapPolygon edited="0">
                <wp:start x="0" y="0"/>
                <wp:lineTo x="0" y="21290"/>
                <wp:lineTo x="21290" y="21290"/>
                <wp:lineTo x="2129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T sca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16735" cy="1816735"/>
                    </a:xfrm>
                    <a:prstGeom prst="rect">
                      <a:avLst/>
                    </a:prstGeom>
                  </pic:spPr>
                </pic:pic>
              </a:graphicData>
            </a:graphic>
            <wp14:sizeRelH relativeFrom="margin">
              <wp14:pctWidth>0</wp14:pctWidth>
            </wp14:sizeRelH>
            <wp14:sizeRelV relativeFrom="margin">
              <wp14:pctHeight>0</wp14:pctHeight>
            </wp14:sizeRelV>
          </wp:anchor>
        </w:drawing>
      </w:r>
      <w:r w:rsidRPr="00017ABD">
        <w:rPr>
          <w:rFonts w:ascii="Calibri" w:eastAsia="Calibri" w:hAnsi="Calibri" w:cs="Calibri"/>
        </w:rPr>
        <w:t>As elbow dysplasia is inherently an issue with the hard tissue and surrounding cartilage of the joint, diagnosis often requires x-ray computerised tomography (CT) (see</w:t>
      </w:r>
      <w:r>
        <w:rPr>
          <w:rFonts w:ascii="Calibri" w:eastAsia="Calibri" w:hAnsi="Calibri" w:cs="Calibri"/>
        </w:rPr>
        <w:t xml:space="preserve"> </w:t>
      </w:r>
      <w:r>
        <w:rPr>
          <w:rFonts w:ascii="Calibri" w:eastAsia="Calibri" w:hAnsi="Calibri" w:cs="Calibri"/>
        </w:rPr>
        <w:fldChar w:fldCharType="begin"/>
      </w:r>
      <w:r>
        <w:rPr>
          <w:rFonts w:ascii="Calibri" w:eastAsia="Calibri" w:hAnsi="Calibri" w:cs="Calibri"/>
        </w:rPr>
        <w:instrText xml:space="preserve"> REF _Ref40206323 \h </w:instrText>
      </w:r>
      <w:r>
        <w:rPr>
          <w:rFonts w:ascii="Calibri" w:eastAsia="Calibri" w:hAnsi="Calibri" w:cs="Calibri"/>
        </w:rPr>
      </w:r>
      <w:r>
        <w:rPr>
          <w:rFonts w:ascii="Calibri" w:eastAsia="Calibri" w:hAnsi="Calibri" w:cs="Calibri"/>
        </w:rPr>
        <w:fldChar w:fldCharType="separate"/>
      </w:r>
      <w:r w:rsidR="00110EAB">
        <w:t xml:space="preserve">Figure </w:t>
      </w:r>
      <w:r w:rsidR="00110EAB">
        <w:rPr>
          <w:noProof/>
        </w:rPr>
        <w:t>4</w:t>
      </w:r>
      <w:r>
        <w:rPr>
          <w:rFonts w:ascii="Calibri" w:eastAsia="Calibri" w:hAnsi="Calibri" w:cs="Calibri"/>
        </w:rPr>
        <w:fldChar w:fldCharType="end"/>
      </w:r>
      <w:r w:rsidRPr="00017ABD">
        <w:rPr>
          <w:rFonts w:ascii="Calibri" w:eastAsia="Calibri" w:hAnsi="Calibri" w:cs="Calibri"/>
        </w:rPr>
        <w:t>) and radiography to produce an image of the joint, which can be checked for fragmentation and incongruence</w:t>
      </w:r>
      <w:sdt>
        <w:sdtPr>
          <w:id w:val="1468554780"/>
          <w:citation/>
        </w:sdtPr>
        <w:sdtContent>
          <w:r w:rsidRPr="0090230A">
            <w:fldChar w:fldCharType="begin"/>
          </w:r>
          <w:r w:rsidRPr="0090230A">
            <w:instrText xml:space="preserve"> CITATION Fit09 \l 2057 </w:instrText>
          </w:r>
          <w:r w:rsidRPr="0090230A">
            <w:fldChar w:fldCharType="separate"/>
          </w:r>
          <w:ins w:id="694" w:author="Robert Clark" w:date="2020-05-15T18:56:00Z">
            <w:r w:rsidR="00110EAB">
              <w:rPr>
                <w:noProof/>
              </w:rPr>
              <w:t xml:space="preserve"> </w:t>
            </w:r>
            <w:r w:rsidR="00110EAB" w:rsidRPr="00110EAB">
              <w:rPr>
                <w:noProof/>
                <w:rPrChange w:id="695" w:author="Robert Clark" w:date="2020-05-15T18:56:00Z">
                  <w:rPr>
                    <w:rFonts w:eastAsia="Times New Roman"/>
                  </w:rPr>
                </w:rPrChange>
              </w:rPr>
              <w:t>[6]</w:t>
            </w:r>
          </w:ins>
          <w:del w:id="696" w:author="Robert Clark" w:date="2020-05-15T18:56:00Z">
            <w:r w:rsidR="00CE5CC7" w:rsidDel="00110EAB">
              <w:rPr>
                <w:noProof/>
              </w:rPr>
              <w:delText xml:space="preserve"> </w:delText>
            </w:r>
            <w:r w:rsidR="00CE5CC7" w:rsidRPr="00CE5CC7" w:rsidDel="00110EAB">
              <w:rPr>
                <w:noProof/>
              </w:rPr>
              <w:delText>[6]</w:delText>
            </w:r>
          </w:del>
          <w:r w:rsidRPr="0090230A">
            <w:fldChar w:fldCharType="end"/>
          </w:r>
        </w:sdtContent>
      </w:sdt>
      <w:r>
        <w:t>.</w:t>
      </w:r>
      <w:r w:rsidRPr="00017ABD">
        <w:rPr>
          <w:noProof/>
        </w:rPr>
        <w:t xml:space="preserve"> </w:t>
      </w:r>
    </w:p>
    <w:p w14:paraId="4711E15E" w14:textId="0B9CA5D5" w:rsidR="00017ABD" w:rsidRDefault="00017ABD" w:rsidP="008138B4">
      <w:pPr>
        <w:spacing w:before="1"/>
        <w:ind w:left="100"/>
      </w:pPr>
      <w:r w:rsidRPr="00017ABD">
        <w:rPr>
          <w:rFonts w:ascii="Calibri" w:eastAsia="Calibri" w:hAnsi="Calibri" w:cs="Calibri"/>
        </w:rPr>
        <w:t>After diagnosis, there are various possible treatment options depending on the nuances of the situation. In some cases, the bone itself can be reshaped via surgery but this carries a high rate of morbidity so is often avoided. Bone fragments can also be surgically</w:t>
      </w:r>
      <w:r>
        <w:rPr>
          <w:rFonts w:ascii="Calibri" w:eastAsia="Calibri" w:hAnsi="Calibri" w:cs="Calibri"/>
        </w:rPr>
        <w:t xml:space="preserve"> removed to attempt to prevent further cartilage damage, but this does not entirely prevent </w:t>
      </w:r>
      <w:r w:rsidR="008138B4">
        <w:rPr>
          <w:rFonts w:ascii="Calibri" w:eastAsia="Calibri" w:hAnsi="Calibri" w:cs="Calibri"/>
        </w:rPr>
        <w:t xml:space="preserve">future </w:t>
      </w:r>
      <w:r>
        <w:rPr>
          <w:rFonts w:ascii="Calibri" w:eastAsia="Calibri" w:hAnsi="Calibri" w:cs="Calibri"/>
        </w:rPr>
        <w:t xml:space="preserve">wear and so can often require continuous treatment. In severe cases with large amounts of cartilage erosion, it may be necessary for partial or total joint replacement </w:t>
      </w:r>
      <w:sdt>
        <w:sdtPr>
          <w:id w:val="-1938980080"/>
          <w:citation/>
        </w:sdtPr>
        <w:sdtContent>
          <w:r w:rsidR="008138B4" w:rsidRPr="0090230A">
            <w:fldChar w:fldCharType="begin"/>
          </w:r>
          <w:r w:rsidR="008138B4" w:rsidRPr="0090230A">
            <w:instrText xml:space="preserve"> CITATION Fit09 \l 2057 </w:instrText>
          </w:r>
          <w:r w:rsidR="008138B4" w:rsidRPr="0090230A">
            <w:fldChar w:fldCharType="separate"/>
          </w:r>
          <w:ins w:id="697" w:author="Robert Clark" w:date="2020-05-15T18:56:00Z">
            <w:r w:rsidR="00110EAB" w:rsidRPr="00110EAB">
              <w:rPr>
                <w:noProof/>
                <w:rPrChange w:id="698" w:author="Robert Clark" w:date="2020-05-15T18:56:00Z">
                  <w:rPr>
                    <w:rFonts w:eastAsia="Times New Roman"/>
                  </w:rPr>
                </w:rPrChange>
              </w:rPr>
              <w:t>[6]</w:t>
            </w:r>
          </w:ins>
          <w:del w:id="699" w:author="Robert Clark" w:date="2020-05-15T18:56:00Z">
            <w:r w:rsidR="00CE5CC7" w:rsidRPr="00CE5CC7" w:rsidDel="00110EAB">
              <w:rPr>
                <w:noProof/>
              </w:rPr>
              <w:delText>[6]</w:delText>
            </w:r>
          </w:del>
          <w:r w:rsidR="008138B4" w:rsidRPr="0090230A">
            <w:fldChar w:fldCharType="end"/>
          </w:r>
        </w:sdtContent>
      </w:sdt>
      <w:r w:rsidR="008138B4">
        <w:t xml:space="preserve">. </w:t>
      </w:r>
    </w:p>
    <w:p w14:paraId="168A2845" w14:textId="6F73E08E" w:rsidR="008138B4" w:rsidRPr="00017ABD" w:rsidRDefault="008138B4" w:rsidP="008138B4">
      <w:pPr>
        <w:spacing w:before="1"/>
        <w:ind w:left="100"/>
        <w:rPr>
          <w:rFonts w:ascii="Calibri" w:eastAsia="Calibri" w:hAnsi="Calibri" w:cs="Calibri"/>
        </w:rPr>
      </w:pPr>
      <w:r w:rsidRPr="0090230A">
        <w:t>The success rates of these operations are greatly increased if the disease is detected early and at a young age, and in some cases it is even possible to perform non-invasive treatments such as hormone treatments to prevent growth spurts and careful diet management to prevent increased strain on the joints</w:t>
      </w:r>
      <w:del w:id="700" w:author="Robert Clark" w:date="2020-05-15T17:33:00Z">
        <w:r w:rsidRPr="0090230A" w:rsidDel="00FB1BCE">
          <w:delText>.</w:delText>
        </w:r>
      </w:del>
      <w:sdt>
        <w:sdtPr>
          <w:id w:val="749474036"/>
          <w:citation/>
        </w:sdtPr>
        <w:sdtContent>
          <w:r w:rsidRPr="0090230A">
            <w:fldChar w:fldCharType="begin"/>
          </w:r>
          <w:r w:rsidRPr="0090230A">
            <w:instrText xml:space="preserve"> CITATION Cha96 \l 2057 </w:instrText>
          </w:r>
          <w:r w:rsidRPr="0090230A">
            <w:fldChar w:fldCharType="separate"/>
          </w:r>
          <w:ins w:id="701" w:author="Robert Clark" w:date="2020-05-15T18:56:00Z">
            <w:r w:rsidR="00110EAB">
              <w:rPr>
                <w:noProof/>
              </w:rPr>
              <w:t xml:space="preserve"> </w:t>
            </w:r>
            <w:r w:rsidR="00110EAB" w:rsidRPr="00110EAB">
              <w:rPr>
                <w:noProof/>
                <w:rPrChange w:id="702" w:author="Robert Clark" w:date="2020-05-15T18:56:00Z">
                  <w:rPr>
                    <w:rFonts w:eastAsia="Times New Roman"/>
                  </w:rPr>
                </w:rPrChange>
              </w:rPr>
              <w:t>[15]</w:t>
            </w:r>
          </w:ins>
          <w:del w:id="703" w:author="Robert Clark" w:date="2020-05-15T18:56:00Z">
            <w:r w:rsidR="00CE5CC7" w:rsidDel="00110EAB">
              <w:rPr>
                <w:noProof/>
              </w:rPr>
              <w:delText xml:space="preserve"> </w:delText>
            </w:r>
            <w:r w:rsidR="00CE5CC7" w:rsidRPr="00CE5CC7" w:rsidDel="00110EAB">
              <w:rPr>
                <w:noProof/>
              </w:rPr>
              <w:delText>[15]</w:delText>
            </w:r>
          </w:del>
          <w:r w:rsidRPr="0090230A">
            <w:fldChar w:fldCharType="end"/>
          </w:r>
        </w:sdtContent>
      </w:sdt>
      <w:ins w:id="704" w:author="Robert Clark" w:date="2020-05-15T17:33:00Z">
        <w:r w:rsidR="00FB1BCE">
          <w:t xml:space="preserve">. Artificial intelligence can potentially benefit this by reducing images and models to quantifiable data </w:t>
        </w:r>
      </w:ins>
      <w:commentRangeStart w:id="705"/>
      <w:commentRangeEnd w:id="705"/>
      <w:r w:rsidR="00F6484C">
        <w:rPr>
          <w:rStyle w:val="CommentReference"/>
        </w:rPr>
        <w:commentReference w:id="705"/>
      </w:r>
      <w:ins w:id="706" w:author="Robert Clark" w:date="2020-05-15T17:34:00Z">
        <w:r w:rsidR="00FB1BCE">
          <w:t>and then parsing through it to observe for trends which a human eye may not detect. This c</w:t>
        </w:r>
      </w:ins>
      <w:ins w:id="707" w:author="Robert Clark" w:date="2020-05-15T17:35:00Z">
        <w:r w:rsidR="00FB1BCE">
          <w:t xml:space="preserve">ould allow for earlier detection of the condition if these trends are identified in patients not yet presenting with clinical symptoms, or </w:t>
        </w:r>
      </w:ins>
      <w:ins w:id="708" w:author="Robert Clark" w:date="2020-05-15T17:42:00Z">
        <w:r w:rsidR="00223F37">
          <w:t>by observing the trends their causes can be better understood.</w:t>
        </w:r>
      </w:ins>
      <w:ins w:id="709" w:author="Robert Clark" w:date="2020-05-15T17:48:00Z">
        <w:r w:rsidR="00223F37">
          <w:t xml:space="preserve"> Better </w:t>
        </w:r>
      </w:ins>
      <w:ins w:id="710" w:author="Robert Clark" w:date="2020-05-15T17:49:00Z">
        <w:r w:rsidR="00223F37">
          <w:t xml:space="preserve">treatments could then be devised which address the failure of the joint at </w:t>
        </w:r>
      </w:ins>
      <w:ins w:id="711" w:author="Robert Clark" w:date="2020-05-15T17:56:00Z">
        <w:r w:rsidR="002F5B53">
          <w:t>its</w:t>
        </w:r>
      </w:ins>
      <w:ins w:id="712" w:author="Robert Clark" w:date="2020-05-15T17:49:00Z">
        <w:r w:rsidR="00223F37">
          <w:t xml:space="preserve"> cause rather than merely treating symptoms or slowing the rate of deterioration.</w:t>
        </w:r>
      </w:ins>
    </w:p>
    <w:p w14:paraId="36C0174A" w14:textId="2251C00E" w:rsidR="00237A0D" w:rsidRDefault="00F02377" w:rsidP="00C75C62">
      <w:pPr>
        <w:pStyle w:val="Heading2"/>
        <w:numPr>
          <w:ilvl w:val="1"/>
          <w:numId w:val="4"/>
        </w:numPr>
      </w:pPr>
      <w:bookmarkStart w:id="713" w:name="_Ref38329110"/>
      <w:bookmarkStart w:id="714" w:name="_Toc40461429"/>
      <w:r w:rsidRPr="0090230A">
        <w:t xml:space="preserve">Current Approaches to Diagnosis and Treatment of </w:t>
      </w:r>
      <w:r w:rsidR="00457D0C">
        <w:t>Canine Chiari-Like Malformation</w:t>
      </w:r>
      <w:bookmarkEnd w:id="713"/>
      <w:bookmarkEnd w:id="714"/>
    </w:p>
    <w:p w14:paraId="00E5A114" w14:textId="61F8D94B" w:rsidR="005076ED" w:rsidRDefault="00F6484C" w:rsidP="005076ED">
      <w:ins w:id="715" w:author="Wells, Kevin Dr (CVSSP)" w:date="2020-05-15T16:15:00Z">
        <w:r>
          <w:t>A further appl</w:t>
        </w:r>
      </w:ins>
      <w:ins w:id="716" w:author="Wells, Kevin Dr (CVSSP)" w:date="2020-05-15T16:16:00Z">
        <w:r>
          <w:t>i</w:t>
        </w:r>
      </w:ins>
      <w:ins w:id="717" w:author="Wells, Kevin Dr (CVSSP)" w:date="2020-05-15T16:15:00Z">
        <w:r>
          <w:t>catio</w:t>
        </w:r>
      </w:ins>
      <w:ins w:id="718" w:author="Wells, Kevin Dr (CVSSP)" w:date="2020-05-15T16:16:00Z">
        <w:r>
          <w:t>n</w:t>
        </w:r>
      </w:ins>
      <w:ins w:id="719" w:author="Wells, Kevin Dr (CVSSP)" w:date="2020-05-15T16:15:00Z">
        <w:r>
          <w:t xml:space="preserve"> which has significant potential for AI to assist</w:t>
        </w:r>
        <w:del w:id="720" w:author="Robert Clark" w:date="2020-05-15T17:32:00Z">
          <w:r w:rsidDel="00FB1BCE">
            <w:delText xml:space="preserve"> the</w:delText>
          </w:r>
        </w:del>
        <w:r>
          <w:t xml:space="preserve"> in the</w:t>
        </w:r>
      </w:ins>
      <w:ins w:id="721" w:author="Wells, Kevin Dr (CVSSP)" w:date="2020-05-15T16:16:00Z">
        <w:r>
          <w:t xml:space="preserve"> </w:t>
        </w:r>
        <w:del w:id="722" w:author="Robert Clark" w:date="2020-05-15T17:32:00Z">
          <w:r w:rsidDel="00FB1BCE">
            <w:delText>vetirinary</w:delText>
          </w:r>
        </w:del>
      </w:ins>
      <w:ins w:id="723" w:author="Robert Clark" w:date="2020-05-15T17:32:00Z">
        <w:r w:rsidR="00FB1BCE">
          <w:t>veterinary</w:t>
        </w:r>
      </w:ins>
      <w:ins w:id="724" w:author="Wells, Kevin Dr (CVSSP)" w:date="2020-05-15T16:16:00Z">
        <w:r>
          <w:t xml:space="preserve"> </w:t>
        </w:r>
      </w:ins>
      <w:ins w:id="725" w:author="Wells, Kevin Dr (CVSSP)" w:date="2020-05-15T16:15:00Z">
        <w:r>
          <w:t>diag</w:t>
        </w:r>
      </w:ins>
      <w:ins w:id="726" w:author="Wells, Kevin Dr (CVSSP)" w:date="2020-05-15T16:16:00Z">
        <w:r>
          <w:t>n</w:t>
        </w:r>
      </w:ins>
      <w:ins w:id="727" w:author="Wells, Kevin Dr (CVSSP)" w:date="2020-05-15T16:15:00Z">
        <w:r>
          <w:t>ostic clin</w:t>
        </w:r>
      </w:ins>
      <w:ins w:id="728" w:author="Wells, Kevin Dr (CVSSP)" w:date="2020-05-15T16:16:00Z">
        <w:r>
          <w:t>ical</w:t>
        </w:r>
      </w:ins>
      <w:ins w:id="729" w:author="Wells, Kevin Dr (CVSSP)" w:date="2020-05-15T16:15:00Z">
        <w:r>
          <w:t xml:space="preserve"> pathway is in the area of </w:t>
        </w:r>
      </w:ins>
      <w:ins w:id="730" w:author="Wells, Kevin Dr (CVSSP)" w:date="2020-05-15T16:16:00Z">
        <w:r>
          <w:t>Chi</w:t>
        </w:r>
      </w:ins>
      <w:ins w:id="731" w:author="Robert Clark" w:date="2020-05-15T17:32:00Z">
        <w:r w:rsidR="00FB1BCE">
          <w:t>a</w:t>
        </w:r>
      </w:ins>
      <w:ins w:id="732" w:author="Wells, Kevin Dr (CVSSP)" w:date="2020-05-15T16:16:00Z">
        <w:r>
          <w:t>r</w:t>
        </w:r>
        <w:del w:id="733" w:author="Robert Clark" w:date="2020-05-15T17:32:00Z">
          <w:r w:rsidDel="00FB1BCE">
            <w:delText>a</w:delText>
          </w:r>
        </w:del>
        <w:r>
          <w:t>i-like Malformat</w:t>
        </w:r>
      </w:ins>
      <w:ins w:id="734" w:author="Robert Clark" w:date="2020-05-15T17:32:00Z">
        <w:r w:rsidR="00FB1BCE">
          <w:t>i</w:t>
        </w:r>
      </w:ins>
      <w:ins w:id="735" w:author="Wells, Kevin Dr (CVSSP)" w:date="2020-05-15T16:16:00Z">
        <w:del w:id="736" w:author="Robert Clark" w:date="2020-05-15T17:32:00Z">
          <w:r w:rsidDel="00FB1BCE">
            <w:delText>t</w:delText>
          </w:r>
        </w:del>
        <w:r>
          <w:t xml:space="preserve">on. </w:t>
        </w:r>
      </w:ins>
      <w:r w:rsidR="005076ED">
        <w:t>Prior to the advent of Magnetic Resonance Imaging (MRI), only the behavioural signs of Chiari-like Malformation could be used in diagnosis. These would include disruption to motor skills, altered emotional state due to pain and excessive head rubbing and scratching and as such the condition was often misdiagnosed as epilepsy or an allergic reaction.</w:t>
      </w:r>
      <w:sdt>
        <w:sdtPr>
          <w:id w:val="-1246415991"/>
          <w:citation/>
        </w:sdtPr>
        <w:sdtContent>
          <w:r w:rsidR="005076ED">
            <w:fldChar w:fldCharType="begin"/>
          </w:r>
          <w:r w:rsidR="005076ED">
            <w:instrText xml:space="preserve"> CITATION Rus18 \l 2057 </w:instrText>
          </w:r>
          <w:r w:rsidR="005076ED">
            <w:fldChar w:fldCharType="separate"/>
          </w:r>
          <w:ins w:id="737" w:author="Robert Clark" w:date="2020-05-15T18:56:00Z">
            <w:r w:rsidR="00110EAB">
              <w:rPr>
                <w:noProof/>
              </w:rPr>
              <w:t xml:space="preserve"> </w:t>
            </w:r>
            <w:r w:rsidR="00110EAB" w:rsidRPr="00110EAB">
              <w:rPr>
                <w:noProof/>
                <w:rPrChange w:id="738" w:author="Robert Clark" w:date="2020-05-15T18:56:00Z">
                  <w:rPr>
                    <w:rFonts w:eastAsia="Times New Roman"/>
                  </w:rPr>
                </w:rPrChange>
              </w:rPr>
              <w:t>[13]</w:t>
            </w:r>
          </w:ins>
          <w:del w:id="739" w:author="Robert Clark" w:date="2020-05-15T18:56:00Z">
            <w:r w:rsidR="00CE5CC7" w:rsidDel="00110EAB">
              <w:rPr>
                <w:noProof/>
              </w:rPr>
              <w:delText xml:space="preserve"> </w:delText>
            </w:r>
            <w:r w:rsidR="00CE5CC7" w:rsidRPr="00CE5CC7" w:rsidDel="00110EAB">
              <w:rPr>
                <w:noProof/>
              </w:rPr>
              <w:delText>[13]</w:delText>
            </w:r>
          </w:del>
          <w:r w:rsidR="005076ED">
            <w:fldChar w:fldCharType="end"/>
          </w:r>
        </w:sdtContent>
      </w:sdt>
    </w:p>
    <w:p w14:paraId="5D32519E" w14:textId="734FB6C2" w:rsidR="00AD2AB9" w:rsidRDefault="00F546A1" w:rsidP="005076ED">
      <w:r>
        <w:t>After Chiari</w:t>
      </w:r>
      <w:r w:rsidR="009E7C57">
        <w:t>-like</w:t>
      </w:r>
      <w:r>
        <w:t xml:space="preserve"> Malformation was observed in humans, the increased understanding of the condition allowed for the condition to be more easily diagnosed within animals.</w:t>
      </w:r>
      <w:sdt>
        <w:sdtPr>
          <w:id w:val="-344790508"/>
          <w:citation/>
        </w:sdtPr>
        <w:sdtContent>
          <w:r>
            <w:fldChar w:fldCharType="begin"/>
          </w:r>
          <w:r>
            <w:instrText xml:space="preserve"> CITATION Rus18 \l 2057 </w:instrText>
          </w:r>
          <w:r>
            <w:fldChar w:fldCharType="separate"/>
          </w:r>
          <w:ins w:id="740" w:author="Robert Clark" w:date="2020-05-15T18:56:00Z">
            <w:r w:rsidR="00110EAB">
              <w:rPr>
                <w:noProof/>
              </w:rPr>
              <w:t xml:space="preserve"> </w:t>
            </w:r>
            <w:r w:rsidR="00110EAB" w:rsidRPr="00110EAB">
              <w:rPr>
                <w:noProof/>
                <w:rPrChange w:id="741" w:author="Robert Clark" w:date="2020-05-15T18:56:00Z">
                  <w:rPr>
                    <w:rFonts w:eastAsia="Times New Roman"/>
                  </w:rPr>
                </w:rPrChange>
              </w:rPr>
              <w:t>[13]</w:t>
            </w:r>
          </w:ins>
          <w:del w:id="742" w:author="Robert Clark" w:date="2020-05-15T18:56:00Z">
            <w:r w:rsidR="00CE5CC7" w:rsidDel="00110EAB">
              <w:rPr>
                <w:noProof/>
              </w:rPr>
              <w:delText xml:space="preserve"> </w:delText>
            </w:r>
            <w:r w:rsidR="00CE5CC7" w:rsidRPr="00CE5CC7" w:rsidDel="00110EAB">
              <w:rPr>
                <w:noProof/>
              </w:rPr>
              <w:delText>[13]</w:delText>
            </w:r>
          </w:del>
          <w:r>
            <w:fldChar w:fldCharType="end"/>
          </w:r>
        </w:sdtContent>
      </w:sdt>
      <w:r>
        <w:t xml:space="preserve"> Syringomyelia can be diagnosed via imaging of the spinal cord, where syrinxes will appear as anomalous regions along the central canal</w:t>
      </w:r>
      <w:r w:rsidR="00AD2AB9">
        <w:t xml:space="preserve"> as shown in </w:t>
      </w:r>
      <w:r w:rsidR="00AD2AB9">
        <w:fldChar w:fldCharType="begin"/>
      </w:r>
      <w:r w:rsidR="00AD2AB9">
        <w:instrText xml:space="preserve"> REF _Ref38304651 \h </w:instrText>
      </w:r>
      <w:r w:rsidR="00AD2AB9">
        <w:fldChar w:fldCharType="separate"/>
      </w:r>
      <w:r w:rsidR="00110EAB">
        <w:t xml:space="preserve">Figure </w:t>
      </w:r>
      <w:r w:rsidR="00110EAB">
        <w:rPr>
          <w:noProof/>
        </w:rPr>
        <w:t>5</w:t>
      </w:r>
      <w:r w:rsidR="00AD2AB9">
        <w:fldChar w:fldCharType="end"/>
      </w:r>
      <w:r w:rsidR="00AD2AB9">
        <w:t>.</w:t>
      </w:r>
    </w:p>
    <w:p w14:paraId="0FFF8F0C" w14:textId="020DCDBF" w:rsidR="00F546A1" w:rsidRDefault="00AD2AB9" w:rsidP="00AD2AB9">
      <w:pPr>
        <w:jc w:val="center"/>
      </w:pPr>
      <w:r>
        <w:rPr>
          <w:noProof/>
        </w:rPr>
        <w:lastRenderedPageBreak/>
        <w:drawing>
          <wp:inline distT="0" distB="0" distL="0" distR="0" wp14:anchorId="585DD3C2" wp14:editId="5850D7F6">
            <wp:extent cx="2534400" cy="253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4400" cy="2534400"/>
                    </a:xfrm>
                    <a:prstGeom prst="rect">
                      <a:avLst/>
                    </a:prstGeom>
                    <a:noFill/>
                    <a:ln>
                      <a:noFill/>
                    </a:ln>
                  </pic:spPr>
                </pic:pic>
              </a:graphicData>
            </a:graphic>
          </wp:inline>
        </w:drawing>
      </w:r>
      <w:r>
        <w:rPr>
          <w:noProof/>
        </w:rPr>
        <w:drawing>
          <wp:inline distT="0" distB="0" distL="0" distR="0" wp14:anchorId="54619703" wp14:editId="6588D276">
            <wp:extent cx="2533650" cy="2533650"/>
            <wp:effectExtent l="0" t="0" r="0" b="0"/>
            <wp:docPr id="29" name="Picture 29" descr="A pair of black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yrinx.png"/>
                    <pic:cNvPicPr/>
                  </pic:nvPicPr>
                  <pic:blipFill>
                    <a:blip r:embed="rId20">
                      <a:extLst>
                        <a:ext uri="{28A0092B-C50C-407E-A947-70E740481C1C}">
                          <a14:useLocalDpi xmlns:a14="http://schemas.microsoft.com/office/drawing/2010/main" val="0"/>
                        </a:ext>
                      </a:extLst>
                    </a:blip>
                    <a:stretch>
                      <a:fillRect/>
                    </a:stretch>
                  </pic:blipFill>
                  <pic:spPr>
                    <a:xfrm>
                      <a:off x="0" y="0"/>
                      <a:ext cx="2534091" cy="2534091"/>
                    </a:xfrm>
                    <a:prstGeom prst="rect">
                      <a:avLst/>
                    </a:prstGeom>
                  </pic:spPr>
                </pic:pic>
              </a:graphicData>
            </a:graphic>
          </wp:inline>
        </w:drawing>
      </w:r>
      <w:r>
        <w:rPr>
          <w:noProof/>
        </w:rPr>
        <mc:AlternateContent>
          <mc:Choice Requires="wps">
            <w:drawing>
              <wp:inline distT="0" distB="0" distL="0" distR="0" wp14:anchorId="2E89053C" wp14:editId="410788C4">
                <wp:extent cx="5029200" cy="635"/>
                <wp:effectExtent l="0" t="0" r="0" b="0"/>
                <wp:docPr id="30" name="Text Box 30"/>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927CDF5" w14:textId="7492B700" w:rsidR="0006648C" w:rsidRPr="00396831" w:rsidRDefault="0006648C" w:rsidP="00AD2AB9">
                            <w:pPr>
                              <w:pStyle w:val="Caption"/>
                              <w:jc w:val="center"/>
                              <w:rPr>
                                <w:noProof/>
                              </w:rPr>
                            </w:pPr>
                            <w:bookmarkStart w:id="743" w:name="_Ref38304651"/>
                            <w:bookmarkStart w:id="744" w:name="_Toc38330691"/>
                            <w:bookmarkStart w:id="745" w:name="_Toc40461466"/>
                            <w:r>
                              <w:t xml:space="preserve">Figure </w:t>
                            </w:r>
                            <w:fldSimple w:instr=" SEQ Figure \* ARABIC ">
                              <w:r w:rsidR="000B531F">
                                <w:rPr>
                                  <w:noProof/>
                                </w:rPr>
                                <w:t>5</w:t>
                              </w:r>
                            </w:fldSimple>
                            <w:bookmarkEnd w:id="743"/>
                            <w:r>
                              <w:t xml:space="preserve"> - A central slice of an MRI scan depicting a healthy Cavalier King Charles Spaniel (left) and one affected by both CM and Syringomyelia (right), with the syrinx indicated by the red rectangle.</w:t>
                            </w:r>
                            <w:bookmarkEnd w:id="744"/>
                            <w:bookmarkEnd w:id="7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E89053C" id="Text Box 30" o:spid="_x0000_s1031" type="#_x0000_t202" style="width:39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" stroked="f">
                <v:textbox style="mso-fit-shape-to-text:t" inset="0,0,0,0">
                  <w:txbxContent>
                    <w:p w14:paraId="5927CDF5" w14:textId="7492B700" w:rsidR="0006648C" w:rsidRPr="00396831" w:rsidRDefault="0006648C" w:rsidP="00AD2AB9">
                      <w:pPr>
                        <w:pStyle w:val="Caption"/>
                        <w:jc w:val="center"/>
                        <w:rPr>
                          <w:noProof/>
                        </w:rPr>
                      </w:pPr>
                      <w:bookmarkStart w:id="746" w:name="_Ref38304651"/>
                      <w:bookmarkStart w:id="747" w:name="_Toc38330691"/>
                      <w:bookmarkStart w:id="748" w:name="_Toc40461466"/>
                      <w:r>
                        <w:t xml:space="preserve">Figure </w:t>
                      </w:r>
                      <w:fldSimple w:instr=" SEQ Figure \* ARABIC ">
                        <w:r w:rsidR="000B531F">
                          <w:rPr>
                            <w:noProof/>
                          </w:rPr>
                          <w:t>5</w:t>
                        </w:r>
                      </w:fldSimple>
                      <w:bookmarkEnd w:id="746"/>
                      <w:r>
                        <w:t xml:space="preserve"> - A central slice of an MRI scan depicting a healthy Cavalier King Charles Spaniel (left) and one affected by both CM and Syringomyelia (right), with the syrinx indicated by the red rectangle.</w:t>
                      </w:r>
                      <w:bookmarkEnd w:id="747"/>
                      <w:bookmarkEnd w:id="748"/>
                    </w:p>
                  </w:txbxContent>
                </v:textbox>
                <w10:anchorlock/>
              </v:shape>
            </w:pict>
          </mc:Fallback>
        </mc:AlternateContent>
      </w:r>
    </w:p>
    <w:p w14:paraId="55DC2145" w14:textId="4DEB141B" w:rsidR="00AD2AB9" w:rsidRDefault="0045124A" w:rsidP="00AD2AB9">
      <w:r>
        <w:rPr>
          <w:noProof/>
        </w:rPr>
        <mc:AlternateContent>
          <mc:Choice Requires="wps">
            <w:drawing>
              <wp:anchor distT="0" distB="0" distL="114300" distR="114300" simplePos="0" relativeHeight="251698688" behindDoc="1" locked="0" layoutInCell="1" allowOverlap="1" wp14:anchorId="4E6F3962" wp14:editId="6A87C4B5">
                <wp:simplePos x="0" y="0"/>
                <wp:positionH relativeFrom="column">
                  <wp:posOffset>3750310</wp:posOffset>
                </wp:positionH>
                <wp:positionV relativeFrom="paragraph">
                  <wp:posOffset>2532380</wp:posOffset>
                </wp:positionV>
                <wp:extent cx="1981200"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1A01B0DF" w14:textId="322EA9FF" w:rsidR="0006648C" w:rsidRPr="00FD7D9D" w:rsidRDefault="0006648C" w:rsidP="0045124A">
                            <w:pPr>
                              <w:pStyle w:val="Caption"/>
                              <w:jc w:val="center"/>
                            </w:pPr>
                            <w:bookmarkStart w:id="749" w:name="_Ref38308137"/>
                            <w:bookmarkStart w:id="750" w:name="_Toc38330692"/>
                            <w:bookmarkStart w:id="751" w:name="_Toc40461467"/>
                            <w:r>
                              <w:t xml:space="preserve">Figure </w:t>
                            </w:r>
                            <w:fldSimple w:instr=" SEQ Figure \* ARABIC ">
                              <w:r w:rsidR="000B531F">
                                <w:rPr>
                                  <w:noProof/>
                                </w:rPr>
                                <w:t>6</w:t>
                              </w:r>
                            </w:fldSimple>
                            <w:bookmarkEnd w:id="749"/>
                            <w:r>
                              <w:t xml:space="preserve"> - The posterior fossa of the human skull, shown in green. L</w:t>
                            </w:r>
                            <w:r w:rsidRPr="00124457">
                              <w:t>icensed under the Creative Commons Attribution-Share Alike 2.1 Japan</w:t>
                            </w:r>
                            <w:r>
                              <w:t>.</w:t>
                            </w:r>
                            <w:sdt>
                              <w:sdtPr>
                                <w:id w:val="2036917705"/>
                                <w:citation/>
                              </w:sdtPr>
                              <w:sdtContent>
                                <w:r>
                                  <w:fldChar w:fldCharType="begin"/>
                                </w:r>
                                <w:r>
                                  <w:instrText xml:space="preserve"> CITATION Bod19 \l 2057 </w:instrText>
                                </w:r>
                                <w:r>
                                  <w:fldChar w:fldCharType="separate"/>
                                </w:r>
                                <w:r>
                                  <w:rPr>
                                    <w:noProof/>
                                  </w:rPr>
                                  <w:t xml:space="preserve"> </w:t>
                                </w:r>
                                <w:r w:rsidRPr="00CE5CC7">
                                  <w:rPr>
                                    <w:noProof/>
                                  </w:rPr>
                                  <w:t>[49]</w:t>
                                </w:r>
                                <w:r>
                                  <w:fldChar w:fldCharType="end"/>
                                </w:r>
                              </w:sdtContent>
                            </w:sdt>
                            <w:bookmarkEnd w:id="750"/>
                            <w:bookmarkEnd w:id="7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F3962" id="Text Box 130" o:spid="_x0000_s1032" type="#_x0000_t202" style="position:absolute;margin-left:295.3pt;margin-top:199.4pt;width:156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" stroked="f">
                <v:textbox style="mso-fit-shape-to-text:t" inset="0,0,0,0">
                  <w:txbxContent>
                    <w:p w14:paraId="1A01B0DF" w14:textId="322EA9FF" w:rsidR="0006648C" w:rsidRPr="00FD7D9D" w:rsidRDefault="0006648C" w:rsidP="0045124A">
                      <w:pPr>
                        <w:pStyle w:val="Caption"/>
                        <w:jc w:val="center"/>
                      </w:pPr>
                      <w:bookmarkStart w:id="752" w:name="_Ref38308137"/>
                      <w:bookmarkStart w:id="753" w:name="_Toc38330692"/>
                      <w:bookmarkStart w:id="754" w:name="_Toc40461467"/>
                      <w:r>
                        <w:t xml:space="preserve">Figure </w:t>
                      </w:r>
                      <w:fldSimple w:instr=" SEQ Figure \* ARABIC ">
                        <w:r w:rsidR="000B531F">
                          <w:rPr>
                            <w:noProof/>
                          </w:rPr>
                          <w:t>6</w:t>
                        </w:r>
                      </w:fldSimple>
                      <w:bookmarkEnd w:id="752"/>
                      <w:r>
                        <w:t xml:space="preserve"> - The posterior fossa of the human skull, shown in green. L</w:t>
                      </w:r>
                      <w:r w:rsidRPr="00124457">
                        <w:t>icensed under the Creative Commons Attribution-Share Alike 2.1 Japan</w:t>
                      </w:r>
                      <w:r>
                        <w:t>.</w:t>
                      </w:r>
                      <w:sdt>
                        <w:sdtPr>
                          <w:id w:val="2036917705"/>
                          <w:citation/>
                        </w:sdtPr>
                        <w:sdtContent>
                          <w:r>
                            <w:fldChar w:fldCharType="begin"/>
                          </w:r>
                          <w:r>
                            <w:instrText xml:space="preserve"> CITATION Bod19 \l 2057 </w:instrText>
                          </w:r>
                          <w:r>
                            <w:fldChar w:fldCharType="separate"/>
                          </w:r>
                          <w:r>
                            <w:rPr>
                              <w:noProof/>
                            </w:rPr>
                            <w:t xml:space="preserve"> </w:t>
                          </w:r>
                          <w:r w:rsidRPr="00CE5CC7">
                            <w:rPr>
                              <w:noProof/>
                            </w:rPr>
                            <w:t>[49]</w:t>
                          </w:r>
                          <w:r>
                            <w:fldChar w:fldCharType="end"/>
                          </w:r>
                        </w:sdtContent>
                      </w:sdt>
                      <w:bookmarkEnd w:id="753"/>
                      <w:bookmarkEnd w:id="754"/>
                    </w:p>
                  </w:txbxContent>
                </v:textbox>
                <w10:wrap type="tight"/>
              </v:shape>
            </w:pict>
          </mc:Fallback>
        </mc:AlternateContent>
      </w:r>
      <w:r w:rsidRPr="0045124A">
        <w:rPr>
          <w:noProof/>
        </w:rPr>
        <w:drawing>
          <wp:anchor distT="0" distB="0" distL="114300" distR="114300" simplePos="0" relativeHeight="251696640" behindDoc="1" locked="0" layoutInCell="1" allowOverlap="1" wp14:anchorId="258E9755" wp14:editId="1AAD43E3">
            <wp:simplePos x="0" y="0"/>
            <wp:positionH relativeFrom="margin">
              <wp:align>right</wp:align>
            </wp:positionH>
            <wp:positionV relativeFrom="paragraph">
              <wp:posOffset>494030</wp:posOffset>
            </wp:positionV>
            <wp:extent cx="1981200" cy="1981200"/>
            <wp:effectExtent l="0" t="0" r="0" b="0"/>
            <wp:wrapTight wrapText="bothSides">
              <wp:wrapPolygon edited="0">
                <wp:start x="0" y="0"/>
                <wp:lineTo x="0" y="21392"/>
                <wp:lineTo x="21392" y="21392"/>
                <wp:lineTo x="21392"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81200" cy="1981200"/>
                    </a:xfrm>
                    <a:prstGeom prst="rect">
                      <a:avLst/>
                    </a:prstGeom>
                  </pic:spPr>
                </pic:pic>
              </a:graphicData>
            </a:graphic>
            <wp14:sizeRelH relativeFrom="margin">
              <wp14:pctWidth>0</wp14:pctWidth>
            </wp14:sizeRelH>
            <wp14:sizeRelV relativeFrom="margin">
              <wp14:pctHeight>0</wp14:pctHeight>
            </wp14:sizeRelV>
          </wp:anchor>
        </w:drawing>
      </w:r>
      <w:r w:rsidR="00AD2AB9">
        <w:t>However, Chiari-</w:t>
      </w:r>
      <w:r w:rsidR="009E7C57">
        <w:t>l</w:t>
      </w:r>
      <w:r w:rsidR="00AD2AB9">
        <w:t xml:space="preserve">ike Malformation </w:t>
      </w:r>
      <w:r w:rsidR="009E7C57">
        <w:t>occurs independently of Syringomyelia and so syrinxes may not form until a considerable amount of time after the former condition develops. Diagnosis of Chiari-like Malformation alone is hence often done via the ruling out of other conditions and study of anatomical characteristics of</w:t>
      </w:r>
      <w:r w:rsidR="006F17B1">
        <w:t xml:space="preserve"> the patient.</w:t>
      </w:r>
    </w:p>
    <w:p w14:paraId="34F577B6" w14:textId="01561CD7" w:rsidR="006F17B1" w:rsidRDefault="006F17B1" w:rsidP="00AD2AB9">
      <w:r>
        <w:t xml:space="preserve">Once Syringomyelia secondary to Chiari-like Malformation has been diagnosed, the treatment usually depends on the age of the patient. Younger canines typically have a higher recovery rate after surgery, and so removal of the syrinx is often recommended to prevent further development as the dog ages. Older dogs with fewer clinical symptoms are instead treated medically with </w:t>
      </w:r>
      <w:r w:rsidR="00E8122B">
        <w:t>opioids</w:t>
      </w:r>
      <w:r>
        <w:t xml:space="preserve"> or </w:t>
      </w:r>
      <w:r w:rsidR="00E8122B">
        <w:t>a</w:t>
      </w:r>
      <w:r w:rsidR="00E8122B" w:rsidRPr="00E8122B">
        <w:t>ntiepileptics</w:t>
      </w:r>
      <w:r>
        <w:t xml:space="preserve"> to limit </w:t>
      </w:r>
      <w:r w:rsidR="00E8122B">
        <w:t>neuropathic pain.</w:t>
      </w:r>
      <w:sdt>
        <w:sdtPr>
          <w:id w:val="1653412894"/>
          <w:citation/>
        </w:sdtPr>
        <w:sdtContent>
          <w:r w:rsidR="00E8122B">
            <w:fldChar w:fldCharType="begin"/>
          </w:r>
          <w:r w:rsidR="00E8122B">
            <w:instrText xml:space="preserve"> CITATION Hec18 \l 2057 </w:instrText>
          </w:r>
          <w:r w:rsidR="00E8122B">
            <w:fldChar w:fldCharType="separate"/>
          </w:r>
          <w:ins w:id="755" w:author="Robert Clark" w:date="2020-05-15T18:56:00Z">
            <w:r w:rsidR="00110EAB">
              <w:rPr>
                <w:noProof/>
              </w:rPr>
              <w:t xml:space="preserve"> </w:t>
            </w:r>
            <w:r w:rsidR="00110EAB" w:rsidRPr="00110EAB">
              <w:rPr>
                <w:noProof/>
                <w:rPrChange w:id="756" w:author="Robert Clark" w:date="2020-05-15T18:56:00Z">
                  <w:rPr>
                    <w:rFonts w:eastAsia="Times New Roman"/>
                  </w:rPr>
                </w:rPrChange>
              </w:rPr>
              <w:t>[16]</w:t>
            </w:r>
          </w:ins>
          <w:del w:id="757" w:author="Robert Clark" w:date="2020-05-15T18:56:00Z">
            <w:r w:rsidR="00CE5CC7" w:rsidDel="00110EAB">
              <w:rPr>
                <w:noProof/>
              </w:rPr>
              <w:delText xml:space="preserve"> </w:delText>
            </w:r>
            <w:r w:rsidR="00CE5CC7" w:rsidRPr="00CE5CC7" w:rsidDel="00110EAB">
              <w:rPr>
                <w:noProof/>
              </w:rPr>
              <w:delText>[16]</w:delText>
            </w:r>
          </w:del>
          <w:r w:rsidR="00E8122B">
            <w:fldChar w:fldCharType="end"/>
          </w:r>
        </w:sdtContent>
      </w:sdt>
    </w:p>
    <w:p w14:paraId="29454BCC" w14:textId="77F7B3F4" w:rsidR="00E8122B" w:rsidRDefault="00E8122B" w:rsidP="00AD2AB9">
      <w:pPr>
        <w:rPr>
          <w:ins w:id="758" w:author="Robert Clark" w:date="2020-05-15T17:43:00Z"/>
        </w:rPr>
      </w:pPr>
      <w:r>
        <w:t xml:space="preserve">To limit production of further syrinxes and treat Chiari-like malformation directly, </w:t>
      </w:r>
      <w:r w:rsidR="00156C01">
        <w:t>the most common treatment is</w:t>
      </w:r>
      <w:r>
        <w:t xml:space="preserve"> F</w:t>
      </w:r>
      <w:r w:rsidRPr="00E8122B">
        <w:t xml:space="preserve">oramen </w:t>
      </w:r>
      <w:r>
        <w:t>M</w:t>
      </w:r>
      <w:r w:rsidRPr="00E8122B">
        <w:t xml:space="preserve">agnum </w:t>
      </w:r>
      <w:r>
        <w:t>D</w:t>
      </w:r>
      <w:r w:rsidRPr="00E8122B">
        <w:t>ecompression</w:t>
      </w:r>
      <w:r>
        <w:t xml:space="preserve"> (FMD)</w:t>
      </w:r>
      <w:r w:rsidR="00156C01">
        <w:t>. This</w:t>
      </w:r>
      <w:r>
        <w:t xml:space="preserve"> involves enlarging the posterior fossa</w:t>
      </w:r>
      <w:r w:rsidR="0045124A">
        <w:t xml:space="preserve"> (</w:t>
      </w:r>
      <w:r w:rsidR="0045124A">
        <w:fldChar w:fldCharType="begin"/>
      </w:r>
      <w:r w:rsidR="0045124A">
        <w:instrText xml:space="preserve"> REF _Ref38308137 \h </w:instrText>
      </w:r>
      <w:r w:rsidR="0045124A">
        <w:fldChar w:fldCharType="separate"/>
      </w:r>
      <w:r w:rsidR="00110EAB">
        <w:t xml:space="preserve">Figure </w:t>
      </w:r>
      <w:r w:rsidR="00110EAB">
        <w:rPr>
          <w:noProof/>
        </w:rPr>
        <w:t>6</w:t>
      </w:r>
      <w:r w:rsidR="0045124A">
        <w:fldChar w:fldCharType="end"/>
      </w:r>
      <w:r w:rsidR="0045124A">
        <w:t>)</w:t>
      </w:r>
      <w:r>
        <w:t>, the region of the skull which houses the brain stem and cerebellum</w:t>
      </w:r>
      <w:r w:rsidR="0045124A">
        <w:t>, to alleviate pressure on the craniocervical junction.</w:t>
      </w:r>
      <w:sdt>
        <w:sdtPr>
          <w:id w:val="1033386967"/>
          <w:citation/>
        </w:sdtPr>
        <w:sdtContent>
          <w:r w:rsidR="0045124A">
            <w:fldChar w:fldCharType="begin"/>
          </w:r>
          <w:r w:rsidR="0045124A">
            <w:instrText xml:space="preserve"> CITATION Sal19 \l 2057 </w:instrText>
          </w:r>
          <w:r w:rsidR="0045124A">
            <w:fldChar w:fldCharType="separate"/>
          </w:r>
          <w:ins w:id="759" w:author="Robert Clark" w:date="2020-05-15T18:56:00Z">
            <w:r w:rsidR="00110EAB">
              <w:rPr>
                <w:noProof/>
              </w:rPr>
              <w:t xml:space="preserve"> </w:t>
            </w:r>
            <w:r w:rsidR="00110EAB" w:rsidRPr="00110EAB">
              <w:rPr>
                <w:noProof/>
                <w:rPrChange w:id="760" w:author="Robert Clark" w:date="2020-05-15T18:56:00Z">
                  <w:rPr>
                    <w:rFonts w:eastAsia="Times New Roman"/>
                  </w:rPr>
                </w:rPrChange>
              </w:rPr>
              <w:t>[17]</w:t>
            </w:r>
          </w:ins>
          <w:del w:id="761" w:author="Robert Clark" w:date="2020-05-15T18:56:00Z">
            <w:r w:rsidR="00CE5CC7" w:rsidDel="00110EAB">
              <w:rPr>
                <w:noProof/>
              </w:rPr>
              <w:delText xml:space="preserve"> </w:delText>
            </w:r>
            <w:r w:rsidR="00CE5CC7" w:rsidRPr="00CE5CC7" w:rsidDel="00110EAB">
              <w:rPr>
                <w:noProof/>
              </w:rPr>
              <w:delText>[17]</w:delText>
            </w:r>
          </w:del>
          <w:r w:rsidR="0045124A">
            <w:fldChar w:fldCharType="end"/>
          </w:r>
        </w:sdtContent>
      </w:sdt>
      <w:r w:rsidR="0045124A">
        <w:t xml:space="preserve"> This approach has an approximately 80% success rate, but has a 25% to 50% chance of relapse due to scar tissue formation at the decompression site.</w:t>
      </w:r>
    </w:p>
    <w:p w14:paraId="0862ED43" w14:textId="2D753474" w:rsidR="00223F37" w:rsidRDefault="00223F37" w:rsidP="00AD2AB9">
      <w:ins w:id="762" w:author="Robert Clark" w:date="2020-05-15T17:43:00Z">
        <w:r>
          <w:t>Arti</w:t>
        </w:r>
      </w:ins>
      <w:ins w:id="763" w:author="Robert Clark" w:date="2020-05-15T17:46:00Z">
        <w:r>
          <w:t>fi</w:t>
        </w:r>
      </w:ins>
      <w:ins w:id="764" w:author="Robert Clark" w:date="2020-05-15T17:43:00Z">
        <w:r>
          <w:t>cial intellige</w:t>
        </w:r>
      </w:ins>
      <w:ins w:id="765" w:author="Robert Clark" w:date="2020-05-15T17:44:00Z">
        <w:r>
          <w:t xml:space="preserve">nce could again be used to reduce this chance of surgical complications and relapse by allowing for biomarkers associated with the condition to be detected early while the patient is in optimal condition for surgery. </w:t>
        </w:r>
      </w:ins>
      <w:ins w:id="766" w:author="Robert Clark" w:date="2020-05-15T17:45:00Z">
        <w:r>
          <w:t xml:space="preserve">By observing the trends associated with the condition, it may also be possible to increase understanding of the </w:t>
        </w:r>
      </w:ins>
      <w:ins w:id="767" w:author="Robert Clark" w:date="2020-05-15T17:46:00Z">
        <w:r>
          <w:t>characteristics</w:t>
        </w:r>
      </w:ins>
      <w:ins w:id="768" w:author="Robert Clark" w:date="2020-05-15T17:45:00Z">
        <w:r>
          <w:t xml:space="preserve"> of the disease such as the level of compression required upon the brain and the specific areas </w:t>
        </w:r>
      </w:ins>
      <w:ins w:id="769" w:author="Robert Clark" w:date="2020-05-15T17:46:00Z">
        <w:r>
          <w:t>which directly lead to the presentation of clinical symptoms.</w:t>
        </w:r>
      </w:ins>
      <w:ins w:id="770" w:author="Robert Clark" w:date="2020-05-15T17:49:00Z">
        <w:r>
          <w:t xml:space="preserve"> Less intrusive surgical measures</w:t>
        </w:r>
      </w:ins>
      <w:ins w:id="771" w:author="Robert Clark" w:date="2020-05-15T17:50:00Z">
        <w:r>
          <w:t xml:space="preserve"> could then potentially be devised, or potential non-surgical methods of intervention introduced.</w:t>
        </w:r>
      </w:ins>
    </w:p>
    <w:p w14:paraId="5DD3D718" w14:textId="4C274083" w:rsidR="008138B4" w:rsidRDefault="002F5B53" w:rsidP="008138B4">
      <w:pPr>
        <w:pStyle w:val="Heading2"/>
        <w:numPr>
          <w:ilvl w:val="1"/>
          <w:numId w:val="4"/>
        </w:numPr>
      </w:pPr>
      <w:bookmarkStart w:id="772" w:name="_Toc40461430"/>
      <w:r w:rsidRPr="0090230A">
        <w:rPr>
          <w:noProof/>
        </w:rPr>
        <w:lastRenderedPageBreak/>
        <w:drawing>
          <wp:anchor distT="0" distB="0" distL="114300" distR="114300" simplePos="0" relativeHeight="251727360" behindDoc="1" locked="0" layoutInCell="1" allowOverlap="1" wp14:anchorId="0ADDEA37" wp14:editId="2B5A1FB8">
            <wp:simplePos x="0" y="0"/>
            <wp:positionH relativeFrom="column">
              <wp:posOffset>4105275</wp:posOffset>
            </wp:positionH>
            <wp:positionV relativeFrom="paragraph">
              <wp:posOffset>0</wp:posOffset>
            </wp:positionV>
            <wp:extent cx="1880235" cy="1524000"/>
            <wp:effectExtent l="0" t="0" r="5715" b="0"/>
            <wp:wrapTight wrapText="bothSides">
              <wp:wrapPolygon edited="0">
                <wp:start x="0" y="0"/>
                <wp:lineTo x="0" y="21330"/>
                <wp:lineTo x="21447" y="21330"/>
                <wp:lineTo x="21447"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T_PRINCI_PB.jpg"/>
                    <pic:cNvPicPr/>
                  </pic:nvPicPr>
                  <pic:blipFill rotWithShape="1">
                    <a:blip r:embed="rId22" cstate="print">
                      <a:extLst>
                        <a:ext uri="{28A0092B-C50C-407E-A947-70E740481C1C}">
                          <a14:useLocalDpi xmlns:a14="http://schemas.microsoft.com/office/drawing/2010/main" val="0"/>
                        </a:ext>
                      </a:extLst>
                    </a:blip>
                    <a:srcRect l="4487" r="5772"/>
                    <a:stretch/>
                  </pic:blipFill>
                  <pic:spPr bwMode="auto">
                    <a:xfrm>
                      <a:off x="0" y="0"/>
                      <a:ext cx="1880235" cy="15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38B4">
        <w:t>X-Ray Computerised Tomography</w:t>
      </w:r>
      <w:bookmarkEnd w:id="772"/>
    </w:p>
    <w:p w14:paraId="50991687" w14:textId="10A48D2A" w:rsidR="008138B4" w:rsidRDefault="008138B4" w:rsidP="008138B4">
      <w:r>
        <w:t xml:space="preserve">The dataset used for this project is composed of x-ray CT scans of canine elbows such as </w:t>
      </w:r>
      <w:r>
        <w:fldChar w:fldCharType="begin"/>
      </w:r>
      <w:r>
        <w:instrText xml:space="preserve"> REF _Ref40206323 \h </w:instrText>
      </w:r>
      <w:r>
        <w:fldChar w:fldCharType="separate"/>
      </w:r>
      <w:r w:rsidR="00110EAB">
        <w:t xml:space="preserve">Figure </w:t>
      </w:r>
      <w:r w:rsidR="00110EAB">
        <w:rPr>
          <w:noProof/>
        </w:rPr>
        <w:t>4</w:t>
      </w:r>
      <w:r>
        <w:fldChar w:fldCharType="end"/>
      </w:r>
      <w:r>
        <w:t xml:space="preserve">. To obtain these CT scans, x- rays are passed through the subject by an x-ray source which rotates around the subject, illustrated in </w:t>
      </w:r>
      <w:r>
        <w:fldChar w:fldCharType="begin"/>
      </w:r>
      <w:r>
        <w:instrText xml:space="preserve"> REF _Ref40206805 \h </w:instrText>
      </w:r>
      <w:r>
        <w:fldChar w:fldCharType="separate"/>
      </w:r>
      <w:r w:rsidR="00110EAB">
        <w:t xml:space="preserve">Figure </w:t>
      </w:r>
      <w:r w:rsidR="00110EAB">
        <w:rPr>
          <w:noProof/>
        </w:rPr>
        <w:t>7</w:t>
      </w:r>
      <w:r>
        <w:fldChar w:fldCharType="end"/>
      </w:r>
      <w:r>
        <w:t xml:space="preserve">. Both the x-ray emitter and detector are physically moved in a spiral fashion, resulting in a series of absorption patterns from multiple angles. </w:t>
      </w:r>
    </w:p>
    <w:p w14:paraId="3CF8C0DC" w14:textId="34C255E6" w:rsidR="008138B4" w:rsidDel="002F5B53" w:rsidRDefault="002F5B53" w:rsidP="002F5B53">
      <w:pPr>
        <w:rPr>
          <w:del w:id="773" w:author="Robert Clark" w:date="2020-05-15T17:57:00Z"/>
        </w:rPr>
      </w:pPr>
      <w:r>
        <w:rPr>
          <w:noProof/>
        </w:rPr>
        <mc:AlternateContent>
          <mc:Choice Requires="wps">
            <w:drawing>
              <wp:anchor distT="0" distB="0" distL="114300" distR="114300" simplePos="0" relativeHeight="251729408" behindDoc="1" locked="0" layoutInCell="1" allowOverlap="1" wp14:anchorId="0C4DA26E" wp14:editId="11E58BFE">
                <wp:simplePos x="0" y="0"/>
                <wp:positionH relativeFrom="column">
                  <wp:posOffset>4105275</wp:posOffset>
                </wp:positionH>
                <wp:positionV relativeFrom="paragraph">
                  <wp:posOffset>253365</wp:posOffset>
                </wp:positionV>
                <wp:extent cx="1880235" cy="1066800"/>
                <wp:effectExtent l="0" t="0" r="5715" b="0"/>
                <wp:wrapTight wrapText="bothSides">
                  <wp:wrapPolygon edited="0">
                    <wp:start x="0" y="0"/>
                    <wp:lineTo x="0" y="21214"/>
                    <wp:lineTo x="21447" y="21214"/>
                    <wp:lineTo x="21447" y="0"/>
                    <wp:lineTo x="0" y="0"/>
                  </wp:wrapPolygon>
                </wp:wrapTight>
                <wp:docPr id="156" name="Text Box 156"/>
                <wp:cNvGraphicFramePr/>
                <a:graphic xmlns:a="http://schemas.openxmlformats.org/drawingml/2006/main">
                  <a:graphicData uri="http://schemas.microsoft.com/office/word/2010/wordprocessingShape">
                    <wps:wsp>
                      <wps:cNvSpPr txBox="1"/>
                      <wps:spPr>
                        <a:xfrm>
                          <a:off x="0" y="0"/>
                          <a:ext cx="1880235" cy="1066800"/>
                        </a:xfrm>
                        <a:prstGeom prst="rect">
                          <a:avLst/>
                        </a:prstGeom>
                        <a:solidFill>
                          <a:prstClr val="white"/>
                        </a:solidFill>
                        <a:ln>
                          <a:noFill/>
                        </a:ln>
                      </wps:spPr>
                      <wps:txbx>
                        <w:txbxContent>
                          <w:p w14:paraId="0969D57C" w14:textId="2F06E322" w:rsidR="0006648C" w:rsidRPr="00686E8B" w:rsidRDefault="0006648C" w:rsidP="008138B4">
                            <w:pPr>
                              <w:pStyle w:val="Caption"/>
                              <w:jc w:val="center"/>
                              <w:rPr>
                                <w:noProof/>
                              </w:rPr>
                            </w:pPr>
                            <w:bookmarkStart w:id="774" w:name="_Ref40206805"/>
                            <w:bookmarkStart w:id="775" w:name="_Toc40461468"/>
                            <w:r>
                              <w:t xml:space="preserve">Figure </w:t>
                            </w:r>
                            <w:fldSimple w:instr=" SEQ Figure \* ARABIC ">
                              <w:r w:rsidR="000B531F">
                                <w:rPr>
                                  <w:noProof/>
                                </w:rPr>
                                <w:t>7</w:t>
                              </w:r>
                            </w:fldSimple>
                            <w:bookmarkEnd w:id="774"/>
                            <w:r>
                              <w:t xml:space="preserve"> - </w:t>
                            </w:r>
                            <w:r w:rsidRPr="0010169B">
                              <w:t>A representation of the operation of a CT scanner, with the image subject at 1, the x-ray emitter at 2, the receiving sensor at 3, transmission beam at 4, the path of travel for the projector and sensor at 5, the origin at 6 and an image at 7</w:t>
                            </w:r>
                            <w:r>
                              <w:t>.</w:t>
                            </w:r>
                            <w:sdt>
                              <w:sdtPr>
                                <w:id w:val="-1904129365"/>
                                <w:citation/>
                              </w:sdtPr>
                              <w:sdtContent>
                                <w:r>
                                  <w:fldChar w:fldCharType="begin"/>
                                </w:r>
                                <w:r>
                                  <w:instrText xml:space="preserve"> CITATION Toy12 \l 2057 </w:instrText>
                                </w:r>
                                <w:r>
                                  <w:fldChar w:fldCharType="separate"/>
                                </w:r>
                                <w:r>
                                  <w:rPr>
                                    <w:noProof/>
                                  </w:rPr>
                                  <w:t xml:space="preserve"> </w:t>
                                </w:r>
                                <w:r w:rsidRPr="00CE5CC7">
                                  <w:rPr>
                                    <w:noProof/>
                                  </w:rPr>
                                  <w:t>[45]</w:t>
                                </w:r>
                                <w:r>
                                  <w:fldChar w:fldCharType="end"/>
                                </w:r>
                              </w:sdtContent>
                            </w:sdt>
                            <w:bookmarkEnd w:id="7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4DA26E" id="Text Box 156" o:spid="_x0000_s1033" type="#_x0000_t202" style="position:absolute;margin-left:323.25pt;margin-top:19.95pt;width:148.05pt;height:84pt;z-index:-25158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" stroked="f">
                <v:textbox inset="0,0,0,0">
                  <w:txbxContent>
                    <w:p w14:paraId="0969D57C" w14:textId="2F06E322" w:rsidR="0006648C" w:rsidRPr="00686E8B" w:rsidRDefault="0006648C" w:rsidP="008138B4">
                      <w:pPr>
                        <w:pStyle w:val="Caption"/>
                        <w:jc w:val="center"/>
                        <w:rPr>
                          <w:noProof/>
                        </w:rPr>
                      </w:pPr>
                      <w:bookmarkStart w:id="776" w:name="_Ref40206805"/>
                      <w:bookmarkStart w:id="777" w:name="_Toc40461468"/>
                      <w:r>
                        <w:t xml:space="preserve">Figure </w:t>
                      </w:r>
                      <w:fldSimple w:instr=" SEQ Figure \* ARABIC ">
                        <w:r w:rsidR="000B531F">
                          <w:rPr>
                            <w:noProof/>
                          </w:rPr>
                          <w:t>7</w:t>
                        </w:r>
                      </w:fldSimple>
                      <w:bookmarkEnd w:id="776"/>
                      <w:r>
                        <w:t xml:space="preserve"> - </w:t>
                      </w:r>
                      <w:r w:rsidRPr="0010169B">
                        <w:t>A representation of the operation of a CT scanner, with the image subject at 1, the x-ray emitter at 2, the receiving sensor at 3, transmission beam at 4, the path of travel for the projector and sensor at 5, the origin at 6 and an image at 7</w:t>
                      </w:r>
                      <w:r>
                        <w:t>.</w:t>
                      </w:r>
                      <w:sdt>
                        <w:sdtPr>
                          <w:id w:val="-1904129365"/>
                          <w:citation/>
                        </w:sdtPr>
                        <w:sdtContent>
                          <w:r>
                            <w:fldChar w:fldCharType="begin"/>
                          </w:r>
                          <w:r>
                            <w:instrText xml:space="preserve"> CITATION Toy12 \l 2057 </w:instrText>
                          </w:r>
                          <w:r>
                            <w:fldChar w:fldCharType="separate"/>
                          </w:r>
                          <w:r>
                            <w:rPr>
                              <w:noProof/>
                            </w:rPr>
                            <w:t xml:space="preserve"> </w:t>
                          </w:r>
                          <w:r w:rsidRPr="00CE5CC7">
                            <w:rPr>
                              <w:noProof/>
                            </w:rPr>
                            <w:t>[45]</w:t>
                          </w:r>
                          <w:r>
                            <w:fldChar w:fldCharType="end"/>
                          </w:r>
                        </w:sdtContent>
                      </w:sdt>
                      <w:bookmarkEnd w:id="777"/>
                    </w:p>
                  </w:txbxContent>
                </v:textbox>
                <w10:wrap type="tight"/>
              </v:shape>
            </w:pict>
          </mc:Fallback>
        </mc:AlternateContent>
      </w:r>
      <w:r w:rsidR="008138B4">
        <w:t xml:space="preserve">The initial output of a CT scan is a sinogram, shown in </w:t>
      </w:r>
      <w:r w:rsidR="008138B4">
        <w:fldChar w:fldCharType="begin"/>
      </w:r>
      <w:r w:rsidR="008138B4">
        <w:instrText xml:space="preserve"> REF _Ref40206895 \h </w:instrText>
      </w:r>
      <w:r w:rsidR="008138B4">
        <w:fldChar w:fldCharType="separate"/>
      </w:r>
      <w:r w:rsidR="00110EAB">
        <w:t xml:space="preserve">Figure </w:t>
      </w:r>
      <w:r w:rsidR="00110EAB">
        <w:rPr>
          <w:noProof/>
        </w:rPr>
        <w:t>8</w:t>
      </w:r>
      <w:r w:rsidR="008138B4">
        <w:fldChar w:fldCharType="end"/>
      </w:r>
      <w:r w:rsidR="008138B4">
        <w:t>. This is applied to a tomographic reconstruction algorithm to produce a series of cross sections</w:t>
      </w:r>
      <w:sdt>
        <w:sdtPr>
          <w:id w:val="-114678732"/>
          <w:citation/>
        </w:sdtPr>
        <w:sdtContent>
          <w:r w:rsidR="008455B0" w:rsidRPr="0090230A">
            <w:fldChar w:fldCharType="begin"/>
          </w:r>
          <w:r w:rsidR="008455B0" w:rsidRPr="0090230A">
            <w:instrText xml:space="preserve"> CITATION Jun17 \l 2057 </w:instrText>
          </w:r>
          <w:r w:rsidR="008455B0" w:rsidRPr="0090230A">
            <w:fldChar w:fldCharType="separate"/>
          </w:r>
          <w:ins w:id="778" w:author="Robert Clark" w:date="2020-05-15T18:56:00Z">
            <w:r w:rsidR="00110EAB">
              <w:rPr>
                <w:noProof/>
              </w:rPr>
              <w:t xml:space="preserve"> </w:t>
            </w:r>
            <w:r w:rsidR="00110EAB" w:rsidRPr="00110EAB">
              <w:rPr>
                <w:noProof/>
                <w:rPrChange w:id="779" w:author="Robert Clark" w:date="2020-05-15T18:56:00Z">
                  <w:rPr>
                    <w:rFonts w:eastAsia="Times New Roman"/>
                  </w:rPr>
                </w:rPrChange>
              </w:rPr>
              <w:t>[18]</w:t>
            </w:r>
          </w:ins>
          <w:del w:id="780" w:author="Robert Clark" w:date="2020-05-15T18:56:00Z">
            <w:r w:rsidR="00CE5CC7" w:rsidDel="00110EAB">
              <w:rPr>
                <w:noProof/>
              </w:rPr>
              <w:delText xml:space="preserve"> </w:delText>
            </w:r>
            <w:r w:rsidR="00CE5CC7" w:rsidRPr="00CE5CC7" w:rsidDel="00110EAB">
              <w:rPr>
                <w:noProof/>
              </w:rPr>
              <w:delText>[18]</w:delText>
            </w:r>
          </w:del>
          <w:r w:rsidR="008455B0" w:rsidRPr="0090230A">
            <w:fldChar w:fldCharType="end"/>
          </w:r>
        </w:sdtContent>
      </w:sdt>
      <w:r w:rsidR="008455B0">
        <w:t>.</w:t>
      </w:r>
      <w:r w:rsidR="008138B4">
        <w:t xml:space="preserve"> Hard tissues, such as bone, are denser than the surrounding soft tissue and so absorb greater amounts of the x-ray energy. The level of attenuation is assigned a pixel value, and hence hard tissues appear in each layer of the slice as brighte</w:t>
      </w:r>
      <w:ins w:id="781" w:author="Robert Clark" w:date="2020-05-15T17:57:00Z">
        <w:r>
          <w:t>r.</w:t>
        </w:r>
      </w:ins>
      <w:del w:id="782" w:author="Robert Clark" w:date="2020-05-15T17:57:00Z">
        <w:r w:rsidR="008138B4" w:rsidDel="002F5B53">
          <w:delText>r.</w:delText>
        </w:r>
      </w:del>
    </w:p>
    <w:p w14:paraId="7B18D146" w14:textId="77777777" w:rsidR="002F5B53" w:rsidRDefault="002F5B53" w:rsidP="002F5B53">
      <w:pPr>
        <w:rPr>
          <w:ins w:id="783" w:author="Robert Clark" w:date="2020-05-15T17:57:00Z"/>
        </w:rPr>
      </w:pPr>
    </w:p>
    <w:p w14:paraId="2316669C" w14:textId="77777777" w:rsidR="002F5B53" w:rsidRDefault="002F5B53" w:rsidP="002F5B53">
      <w:pPr>
        <w:rPr>
          <w:ins w:id="784" w:author="Robert Clark" w:date="2020-05-15T17:57:00Z"/>
        </w:rPr>
        <w:pPrChange w:id="785" w:author="Robert Clark" w:date="2020-05-15T17:57:00Z">
          <w:pPr/>
        </w:pPrChange>
      </w:pPr>
    </w:p>
    <w:p w14:paraId="1CD36967" w14:textId="77777777" w:rsidR="008138B4" w:rsidRDefault="008138B4" w:rsidP="002F5B53">
      <w:pPr>
        <w:jc w:val="center"/>
        <w:pPrChange w:id="786" w:author="Robert Clark" w:date="2020-05-15T17:57:00Z">
          <w:pPr>
            <w:keepNext/>
            <w:jc w:val="center"/>
          </w:pPr>
        </w:pPrChange>
      </w:pPr>
      <w:r w:rsidRPr="0090230A">
        <w:rPr>
          <w:noProof/>
        </w:rPr>
        <w:drawing>
          <wp:inline distT="0" distB="0" distL="0" distR="0" wp14:anchorId="7599D16B" wp14:editId="2C40DD62">
            <wp:extent cx="4924425" cy="22878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nogram.jpg"/>
                    <pic:cNvPicPr/>
                  </pic:nvPicPr>
                  <pic:blipFill rotWithShape="1">
                    <a:blip r:embed="rId23" cstate="print">
                      <a:extLst>
                        <a:ext uri="{28A0092B-C50C-407E-A947-70E740481C1C}">
                          <a14:useLocalDpi xmlns:a14="http://schemas.microsoft.com/office/drawing/2010/main" val="0"/>
                        </a:ext>
                      </a:extLst>
                    </a:blip>
                    <a:srcRect t="39912" r="-900" b="40865"/>
                    <a:stretch/>
                  </pic:blipFill>
                  <pic:spPr bwMode="auto">
                    <a:xfrm>
                      <a:off x="0" y="0"/>
                      <a:ext cx="4953326" cy="2301232"/>
                    </a:xfrm>
                    <a:prstGeom prst="rect">
                      <a:avLst/>
                    </a:prstGeom>
                    <a:ln>
                      <a:noFill/>
                    </a:ln>
                    <a:extLst>
                      <a:ext uri="{53640926-AAD7-44D8-BBD7-CCE9431645EC}">
                        <a14:shadowObscured xmlns:a14="http://schemas.microsoft.com/office/drawing/2010/main"/>
                      </a:ext>
                    </a:extLst>
                  </pic:spPr>
                </pic:pic>
              </a:graphicData>
            </a:graphic>
          </wp:inline>
        </w:drawing>
      </w:r>
    </w:p>
    <w:p w14:paraId="74D484FE" w14:textId="4627C339" w:rsidR="008138B4" w:rsidRDefault="008138B4" w:rsidP="00971816">
      <w:pPr>
        <w:pStyle w:val="Caption"/>
        <w:jc w:val="center"/>
        <w:rPr>
          <w:noProof/>
        </w:rPr>
      </w:pPr>
      <w:bookmarkStart w:id="787" w:name="_Ref40206895"/>
      <w:bookmarkStart w:id="788" w:name="_Toc40461469"/>
      <w:r>
        <w:t xml:space="preserve">Figure </w:t>
      </w:r>
      <w:fldSimple w:instr=" SEQ Figure \* ARABIC ">
        <w:r w:rsidR="00110EAB">
          <w:rPr>
            <w:noProof/>
          </w:rPr>
          <w:t>8</w:t>
        </w:r>
      </w:fldSimple>
      <w:bookmarkEnd w:id="787"/>
      <w:r>
        <w:t xml:space="preserve"> - </w:t>
      </w:r>
      <w:r w:rsidRPr="00A325EE">
        <w:t>A sinogram (left) and corresponding CT slice for a human jawbone. (right)</w:t>
      </w:r>
      <w:sdt>
        <w:sdtPr>
          <w:id w:val="241218235"/>
          <w:citation/>
        </w:sdtPr>
        <w:sdtContent>
          <w:r>
            <w:fldChar w:fldCharType="begin"/>
          </w:r>
          <w:r>
            <w:instrText xml:space="preserve"> CITATION Jun17 \l 2057 </w:instrText>
          </w:r>
          <w:r>
            <w:fldChar w:fldCharType="separate"/>
          </w:r>
          <w:ins w:id="789" w:author="Robert Clark" w:date="2020-05-15T18:56:00Z">
            <w:r w:rsidR="00110EAB">
              <w:rPr>
                <w:noProof/>
              </w:rPr>
              <w:t xml:space="preserve"> </w:t>
            </w:r>
            <w:r w:rsidR="00110EAB" w:rsidRPr="00110EAB">
              <w:rPr>
                <w:noProof/>
                <w:rPrChange w:id="790" w:author="Robert Clark" w:date="2020-05-15T18:56:00Z">
                  <w:rPr>
                    <w:rFonts w:eastAsia="Times New Roman"/>
                  </w:rPr>
                </w:rPrChange>
              </w:rPr>
              <w:t>[18]</w:t>
            </w:r>
          </w:ins>
          <w:del w:id="791" w:author="Robert Clark" w:date="2020-05-15T18:56:00Z">
            <w:r w:rsidR="00CE5CC7" w:rsidDel="00110EAB">
              <w:rPr>
                <w:noProof/>
              </w:rPr>
              <w:delText xml:space="preserve"> </w:delText>
            </w:r>
            <w:r w:rsidR="00CE5CC7" w:rsidRPr="00CE5CC7" w:rsidDel="00110EAB">
              <w:rPr>
                <w:noProof/>
              </w:rPr>
              <w:delText>[18]</w:delText>
            </w:r>
          </w:del>
          <w:r>
            <w:fldChar w:fldCharType="end"/>
          </w:r>
        </w:sdtContent>
      </w:sdt>
      <w:r>
        <w:t>.</w:t>
      </w:r>
      <w:bookmarkEnd w:id="788"/>
    </w:p>
    <w:p w14:paraId="767FC244" w14:textId="5B3B5AD2" w:rsidR="008138B4" w:rsidRPr="008455B0" w:rsidRDefault="008138B4" w:rsidP="008455B0">
      <w:pPr>
        <w:spacing w:before="12" w:line="258" w:lineRule="auto"/>
        <w:ind w:right="424"/>
        <w:rPr>
          <w:rFonts w:ascii="Calibri" w:eastAsia="Calibri" w:hAnsi="Calibri" w:cs="Calibri"/>
        </w:rPr>
      </w:pPr>
      <w:r>
        <w:rPr>
          <w:rFonts w:ascii="Calibri" w:eastAsia="Calibri" w:hAnsi="Calibri" w:cs="Calibri"/>
        </w:rPr>
        <w:t xml:space="preserve">These pixel values are based off the Hounsfield scale, where a region of space populated only by air has a Hounsfield Unit (HU) value of -1000 and a region containing high density metals such as gold has a HU value of 30,000. </w:t>
      </w:r>
      <w:sdt>
        <w:sdtPr>
          <w:id w:val="1505861895"/>
          <w:citation/>
        </w:sdtPr>
        <w:sdtContent>
          <w:r w:rsidR="008455B0">
            <w:fldChar w:fldCharType="begin"/>
          </w:r>
          <w:r w:rsidR="008455B0">
            <w:instrText xml:space="preserve"> CITATION Bro11 \l 2057 </w:instrText>
          </w:r>
          <w:r w:rsidR="008455B0">
            <w:fldChar w:fldCharType="separate"/>
          </w:r>
          <w:ins w:id="792" w:author="Robert Clark" w:date="2020-05-15T18:56:00Z">
            <w:r w:rsidR="00110EAB" w:rsidRPr="00110EAB">
              <w:rPr>
                <w:noProof/>
                <w:rPrChange w:id="793" w:author="Robert Clark" w:date="2020-05-15T18:56:00Z">
                  <w:rPr>
                    <w:rFonts w:eastAsia="Times New Roman"/>
                  </w:rPr>
                </w:rPrChange>
              </w:rPr>
              <w:t>[19]</w:t>
            </w:r>
          </w:ins>
          <w:del w:id="794" w:author="Robert Clark" w:date="2020-05-15T18:56:00Z">
            <w:r w:rsidR="00CE5CC7" w:rsidRPr="00CE5CC7" w:rsidDel="00110EAB">
              <w:rPr>
                <w:noProof/>
              </w:rPr>
              <w:delText>[19]</w:delText>
            </w:r>
          </w:del>
          <w:r w:rsidR="008455B0">
            <w:fldChar w:fldCharType="end"/>
          </w:r>
        </w:sdtContent>
      </w:sdt>
      <w:r w:rsidR="008455B0">
        <w:rPr>
          <w:rFonts w:ascii="Calibri" w:eastAsia="Calibri" w:hAnsi="Calibri" w:cs="Calibri"/>
        </w:rPr>
        <w:t xml:space="preserve"> </w:t>
      </w:r>
      <w:r>
        <w:rPr>
          <w:rFonts w:ascii="Calibri" w:eastAsia="Calibri" w:hAnsi="Calibri" w:cs="Calibri"/>
        </w:rPr>
        <w:t>These regions correspond to a grayscale pixel value of 0 and 255 respectively. A change of one HU is equivalent to a change of 0.1% of the attenuation coefficient of water, which has a HU value of 0.</w:t>
      </w:r>
    </w:p>
    <w:p w14:paraId="7B19D020" w14:textId="0B2D62C7" w:rsidR="0013557F" w:rsidRDefault="00D934AF" w:rsidP="00C75C62">
      <w:pPr>
        <w:pStyle w:val="Heading2"/>
        <w:numPr>
          <w:ilvl w:val="1"/>
          <w:numId w:val="4"/>
        </w:numPr>
      </w:pPr>
      <w:bookmarkStart w:id="795" w:name="_Toc40461431"/>
      <w:r>
        <w:t>Magnetic Resonance Imagery (MRI)</w:t>
      </w:r>
      <w:bookmarkEnd w:id="795"/>
    </w:p>
    <w:p w14:paraId="56801378" w14:textId="0D916252" w:rsidR="00D934AF" w:rsidRDefault="00D934AF" w:rsidP="00D934AF">
      <w:r>
        <w:t xml:space="preserve">The dataset used for this project is composed of MRI scans of Cavalier King Charles Spaniel skulls, as shown in </w:t>
      </w:r>
      <w:r w:rsidR="00366708">
        <w:fldChar w:fldCharType="begin"/>
      </w:r>
      <w:r w:rsidR="00366708">
        <w:instrText xml:space="preserve"> REF _Ref38304651 \h </w:instrText>
      </w:r>
      <w:r w:rsidR="00366708">
        <w:fldChar w:fldCharType="separate"/>
      </w:r>
      <w:r w:rsidR="00110EAB">
        <w:t xml:space="preserve">Figure </w:t>
      </w:r>
      <w:r w:rsidR="00110EAB">
        <w:rPr>
          <w:noProof/>
        </w:rPr>
        <w:t>5</w:t>
      </w:r>
      <w:r w:rsidR="00366708">
        <w:fldChar w:fldCharType="end"/>
      </w:r>
      <w:r w:rsidR="00366708">
        <w:t xml:space="preserve">. </w:t>
      </w:r>
      <w:r w:rsidR="00B20DF2">
        <w:t xml:space="preserve">To obtain these images, the subjects were </w:t>
      </w:r>
      <w:del w:id="796" w:author="Robert Clark" w:date="2020-05-15T17:43:00Z">
        <w:r w:rsidR="00B20DF2" w:rsidRPr="00223F37" w:rsidDel="00223F37">
          <w:rPr>
            <w:rPrChange w:id="797" w:author="Robert Clark" w:date="2020-05-15T17:43:00Z">
              <w:rPr/>
            </w:rPrChange>
          </w:rPr>
          <w:delText>athetized</w:delText>
        </w:r>
      </w:del>
      <w:ins w:id="798" w:author="Robert Clark" w:date="2020-05-15T17:43:00Z">
        <w:r w:rsidR="00223F37" w:rsidRPr="00223F37">
          <w:rPr>
            <w:rPrChange w:id="799" w:author="Robert Clark" w:date="2020-05-15T17:43:00Z">
              <w:rPr>
                <w:highlight w:val="yellow"/>
              </w:rPr>
            </w:rPrChange>
          </w:rPr>
          <w:t>anesthetized</w:t>
        </w:r>
      </w:ins>
      <w:r w:rsidR="00B20DF2">
        <w:t xml:space="preserve"> to reduce movement and placed within a strong oscillating magnetic field. This aligns the positively charged protons within the water molecules of the subject. Targeted bursts of </w:t>
      </w:r>
      <w:del w:id="800" w:author="Wells, Kevin Dr (CVSSP)" w:date="2020-05-15T16:18:00Z">
        <w:r w:rsidR="00B20DF2" w:rsidDel="00F6484C">
          <w:delText>radio waves</w:delText>
        </w:r>
      </w:del>
      <w:ins w:id="801" w:author="Wells, Kevin Dr (CVSSP)" w:date="2020-05-15T16:18:00Z">
        <w:r w:rsidR="00F6484C">
          <w:t>RF energy</w:t>
        </w:r>
      </w:ins>
      <w:r w:rsidR="00B20DF2">
        <w:t xml:space="preserve"> </w:t>
      </w:r>
      <w:ins w:id="802" w:author="Wells, Kevin Dr (CVSSP)" w:date="2020-05-15T16:18:00Z">
        <w:r w:rsidR="00F6484C">
          <w:t>are used to</w:t>
        </w:r>
      </w:ins>
      <w:ins w:id="803" w:author="Robert Clark" w:date="2020-05-15T17:43:00Z">
        <w:r w:rsidR="00223F37">
          <w:t xml:space="preserve"> </w:t>
        </w:r>
      </w:ins>
      <w:del w:id="804" w:author="Wells, Kevin Dr (CVSSP)" w:date="2020-05-15T16:18:00Z">
        <w:r w:rsidR="00B20DF2" w:rsidDel="00F6484C">
          <w:delText xml:space="preserve">were then fired at the subjects in </w:delText>
        </w:r>
        <w:r w:rsidR="00361CD6" w:rsidDel="00F6484C">
          <w:rPr>
            <w:noProof/>
          </w:rPr>
          <mc:AlternateContent>
            <mc:Choice Requires="wps">
              <w:drawing>
                <wp:anchor distT="0" distB="0" distL="114300" distR="114300" simplePos="0" relativeHeight="251701760" behindDoc="0" locked="0" layoutInCell="1" allowOverlap="1" wp14:anchorId="79C03540" wp14:editId="1B2AFFCC">
                  <wp:simplePos x="0" y="0"/>
                  <wp:positionH relativeFrom="column">
                    <wp:posOffset>3857625</wp:posOffset>
                  </wp:positionH>
                  <wp:positionV relativeFrom="paragraph">
                    <wp:posOffset>1835785</wp:posOffset>
                  </wp:positionV>
                  <wp:extent cx="1873885"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873885" cy="635"/>
                          </a:xfrm>
                          <a:prstGeom prst="rect">
                            <a:avLst/>
                          </a:prstGeom>
                          <a:solidFill>
                            <a:prstClr val="white"/>
                          </a:solidFill>
                          <a:ln>
                            <a:noFill/>
                          </a:ln>
                        </wps:spPr>
                        <wps:txbx>
                          <w:txbxContent>
                            <w:p w14:paraId="7BEB47C9" w14:textId="15A097E4" w:rsidR="0006648C" w:rsidRPr="00F662E0" w:rsidRDefault="0006648C" w:rsidP="00361CD6">
                              <w:pPr>
                                <w:pStyle w:val="Caption"/>
                                <w:jc w:val="center"/>
                              </w:pPr>
                              <w:bookmarkStart w:id="805" w:name="_Toc38330693"/>
                              <w:bookmarkStart w:id="806" w:name="_Toc40461470"/>
                              <w:r>
                                <w:t xml:space="preserve">Figure </w:t>
                              </w:r>
                              <w:fldSimple w:instr=" SEQ Figure \* ARABIC ">
                                <w:r w:rsidR="000B531F">
                                  <w:rPr>
                                    <w:noProof/>
                                  </w:rPr>
                                  <w:t>9</w:t>
                                </w:r>
                              </w:fldSimple>
                              <w:r>
                                <w:t xml:space="preserve"> - A cross section of an MRI scanner with labelled components.</w:t>
                              </w:r>
                              <w:sdt>
                                <w:sdtPr>
                                  <w:id w:val="1164597786"/>
                                  <w:citation/>
                                </w:sdtPr>
                                <w:sdtContent>
                                  <w:r>
                                    <w:fldChar w:fldCharType="begin"/>
                                  </w:r>
                                  <w:r>
                                    <w:instrText xml:space="preserve"> CITATION Wik17 \l 2057 </w:instrText>
                                  </w:r>
                                  <w:r>
                                    <w:fldChar w:fldCharType="separate"/>
                                  </w:r>
                                  <w:r>
                                    <w:rPr>
                                      <w:noProof/>
                                    </w:rPr>
                                    <w:t xml:space="preserve"> </w:t>
                                  </w:r>
                                  <w:r w:rsidRPr="00CE5CC7">
                                    <w:rPr>
                                      <w:noProof/>
                                    </w:rPr>
                                    <w:t>[50]</w:t>
                                  </w:r>
                                  <w:r>
                                    <w:fldChar w:fldCharType="end"/>
                                  </w:r>
                                </w:sdtContent>
                              </w:sdt>
                              <w:r>
                                <w:t xml:space="preserve"> L</w:t>
                              </w:r>
                              <w:r w:rsidRPr="00870E23">
                                <w:t>icensed under the Creative Commons Attribution-ShareAlike 3.0</w:t>
                              </w:r>
                              <w:r>
                                <w:t>.</w:t>
                              </w:r>
                              <w:bookmarkEnd w:id="805"/>
                              <w:bookmarkEnd w:id="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03540" id="Text Box 5" o:spid="_x0000_s1034" type="#_x0000_t202" style="position:absolute;margin-left:303.75pt;margin-top:144.55pt;width:147.55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" stroked="f">
                  <v:textbox style="mso-fit-shape-to-text:t" inset="0,0,0,0">
                    <w:txbxContent>
                      <w:p w14:paraId="7BEB47C9" w14:textId="15A097E4" w:rsidR="0006648C" w:rsidRPr="00F662E0" w:rsidRDefault="0006648C" w:rsidP="00361CD6">
                        <w:pPr>
                          <w:pStyle w:val="Caption"/>
                          <w:jc w:val="center"/>
                        </w:pPr>
                        <w:bookmarkStart w:id="807" w:name="_Toc38330693"/>
                        <w:bookmarkStart w:id="808" w:name="_Toc40461470"/>
                        <w:r>
                          <w:t xml:space="preserve">Figure </w:t>
                        </w:r>
                        <w:fldSimple w:instr=" SEQ Figure \* ARABIC ">
                          <w:r w:rsidR="000B531F">
                            <w:rPr>
                              <w:noProof/>
                            </w:rPr>
                            <w:t>9</w:t>
                          </w:r>
                        </w:fldSimple>
                        <w:r>
                          <w:t xml:space="preserve"> - A cross section of an MRI scanner with labelled components.</w:t>
                        </w:r>
                        <w:sdt>
                          <w:sdtPr>
                            <w:id w:val="1164597786"/>
                            <w:citation/>
                          </w:sdtPr>
                          <w:sdtContent>
                            <w:r>
                              <w:fldChar w:fldCharType="begin"/>
                            </w:r>
                            <w:r>
                              <w:instrText xml:space="preserve"> CITATION Wik17 \l 2057 </w:instrText>
                            </w:r>
                            <w:r>
                              <w:fldChar w:fldCharType="separate"/>
                            </w:r>
                            <w:r>
                              <w:rPr>
                                <w:noProof/>
                              </w:rPr>
                              <w:t xml:space="preserve"> </w:t>
                            </w:r>
                            <w:r w:rsidRPr="00CE5CC7">
                              <w:rPr>
                                <w:noProof/>
                              </w:rPr>
                              <w:t>[50]</w:t>
                            </w:r>
                            <w:r>
                              <w:fldChar w:fldCharType="end"/>
                            </w:r>
                          </w:sdtContent>
                        </w:sdt>
                        <w:r>
                          <w:t xml:space="preserve"> L</w:t>
                        </w:r>
                        <w:r w:rsidRPr="00870E23">
                          <w:t>icensed under the Creative Commons Attribution-ShareAlike 3.0</w:t>
                        </w:r>
                        <w:r>
                          <w:t>.</w:t>
                        </w:r>
                        <w:bookmarkEnd w:id="807"/>
                        <w:bookmarkEnd w:id="808"/>
                      </w:p>
                    </w:txbxContent>
                  </v:textbox>
                  <w10:wrap type="square"/>
                </v:shape>
              </w:pict>
            </mc:Fallback>
          </mc:AlternateContent>
        </w:r>
        <w:r w:rsidR="00361CD6" w:rsidDel="00F6484C">
          <w:rPr>
            <w:noProof/>
          </w:rPr>
          <w:drawing>
            <wp:anchor distT="0" distB="0" distL="114300" distR="114300" simplePos="0" relativeHeight="251699712" behindDoc="0" locked="0" layoutInCell="1" allowOverlap="1" wp14:anchorId="0725AA4E" wp14:editId="17775871">
              <wp:simplePos x="0" y="0"/>
              <wp:positionH relativeFrom="margin">
                <wp:align>right</wp:align>
              </wp:positionH>
              <wp:positionV relativeFrom="paragraph">
                <wp:posOffset>0</wp:posOffset>
              </wp:positionV>
              <wp:extent cx="1873885" cy="1778800"/>
              <wp:effectExtent l="0" t="0" r="0" b="0"/>
              <wp:wrapSquare wrapText="bothSides"/>
              <wp:docPr id="4" name="Picture 4"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31px-Mri_scanner_schematic_labelled.sv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3885" cy="1778800"/>
                      </a:xfrm>
                      <a:prstGeom prst="rect">
                        <a:avLst/>
                      </a:prstGeom>
                    </pic:spPr>
                  </pic:pic>
                </a:graphicData>
              </a:graphic>
            </wp:anchor>
          </w:drawing>
        </w:r>
        <w:r w:rsidR="00B20DF2" w:rsidDel="00F6484C">
          <w:delText xml:space="preserve">order to </w:delText>
        </w:r>
      </w:del>
      <w:r w:rsidR="00B20DF2">
        <w:t xml:space="preserve">“knock” the water molecules out of alignment. As they realign, they emit </w:t>
      </w:r>
      <w:ins w:id="809" w:author="Wells, Kevin Dr (CVSSP)" w:date="2020-05-15T16:18:00Z">
        <w:r w:rsidR="00F6484C">
          <w:t>RF</w:t>
        </w:r>
      </w:ins>
      <w:del w:id="810" w:author="Wells, Kevin Dr (CVSSP)" w:date="2020-05-15T16:18:00Z">
        <w:r w:rsidR="00B20DF2" w:rsidDel="00F6484C">
          <w:delText>radio</w:delText>
        </w:r>
      </w:del>
      <w:r w:rsidR="00B20DF2">
        <w:t xml:space="preserve"> signals of their own which are detected by the receiving coil</w:t>
      </w:r>
      <w:r w:rsidR="00235CD6">
        <w:t xml:space="preserve"> with different tissues aligning at different speeds producing varying signals. </w:t>
      </w:r>
      <w:r w:rsidR="00A63D6D">
        <w:t>The three gradient coils within the MRI machine allow the oscillating magnetic field to be moved within the uniform field generated by the primary coil, allowing for data to be obtained for a number of different perspectives which can be combined to obtain an overall image.</w:t>
      </w:r>
    </w:p>
    <w:p w14:paraId="7E9E0614" w14:textId="2BBCC083" w:rsidR="00A63D6D" w:rsidRPr="00D934AF" w:rsidRDefault="004A4038" w:rsidP="00D934AF">
      <w:r>
        <w:lastRenderedPageBreak/>
        <w:t>The “frequency content” of the signal emitted as the hydrogen nuclei realign can then be analysed through use of Fourier Transforms, and the different tissues associated with the frequencies identified alongside their spatial location. In order to image the brain for this project, T2-weighted imaging was used in order to produce a higher contrast between the soft tissues of the brain and the hard tissue of the bone</w:t>
      </w:r>
      <w:r w:rsidR="000D0C66">
        <w:t xml:space="preserve"> which will appear as light and dark regions respectively.</w:t>
      </w:r>
      <w:r w:rsidR="00F96EF6">
        <w:t xml:space="preserve"> This involved using comparatively long intervals between repeated radio bursts in order to allow magnetization to decay.</w:t>
      </w:r>
      <w:sdt>
        <w:sdtPr>
          <w:id w:val="1131982666"/>
          <w:citation/>
        </w:sdtPr>
        <w:sdtContent>
          <w:r w:rsidR="00F96EF6">
            <w:fldChar w:fldCharType="begin"/>
          </w:r>
          <w:r w:rsidR="00361CD6">
            <w:instrText xml:space="preserve">CITATION McR06 \l 2057 </w:instrText>
          </w:r>
          <w:r w:rsidR="00F96EF6">
            <w:fldChar w:fldCharType="separate"/>
          </w:r>
          <w:ins w:id="811" w:author="Robert Clark" w:date="2020-05-15T18:56:00Z">
            <w:r w:rsidR="00110EAB">
              <w:rPr>
                <w:noProof/>
              </w:rPr>
              <w:t xml:space="preserve"> </w:t>
            </w:r>
            <w:r w:rsidR="00110EAB" w:rsidRPr="00110EAB">
              <w:rPr>
                <w:noProof/>
                <w:rPrChange w:id="812" w:author="Robert Clark" w:date="2020-05-15T18:56:00Z">
                  <w:rPr>
                    <w:rFonts w:eastAsia="Times New Roman"/>
                  </w:rPr>
                </w:rPrChange>
              </w:rPr>
              <w:t>[20]</w:t>
            </w:r>
          </w:ins>
          <w:del w:id="813" w:author="Robert Clark" w:date="2020-05-15T18:56:00Z">
            <w:r w:rsidR="00CE5CC7" w:rsidDel="00110EAB">
              <w:rPr>
                <w:noProof/>
              </w:rPr>
              <w:delText xml:space="preserve"> </w:delText>
            </w:r>
            <w:r w:rsidR="00CE5CC7" w:rsidRPr="00CE5CC7" w:rsidDel="00110EAB">
              <w:rPr>
                <w:noProof/>
              </w:rPr>
              <w:delText>[20]</w:delText>
            </w:r>
          </w:del>
          <w:r w:rsidR="00F96EF6">
            <w:fldChar w:fldCharType="end"/>
          </w:r>
        </w:sdtContent>
      </w:sdt>
    </w:p>
    <w:p w14:paraId="339E5313" w14:textId="18207999" w:rsidR="000F3416" w:rsidRPr="0090230A" w:rsidRDefault="001A45F8" w:rsidP="00C75C62">
      <w:pPr>
        <w:pStyle w:val="Heading2"/>
        <w:numPr>
          <w:ilvl w:val="1"/>
          <w:numId w:val="4"/>
        </w:numPr>
      </w:pPr>
      <w:bookmarkStart w:id="814" w:name="_Toc40461432"/>
      <w:r>
        <w:t>Aims and Objectives</w:t>
      </w:r>
      <w:bookmarkEnd w:id="814"/>
    </w:p>
    <w:p w14:paraId="592594C2" w14:textId="3727B344" w:rsidR="003E01CD" w:rsidRDefault="000D0C66">
      <w:r>
        <w:t xml:space="preserve">As explained in Section </w:t>
      </w:r>
      <w:r>
        <w:fldChar w:fldCharType="begin"/>
      </w:r>
      <w:r>
        <w:instrText xml:space="preserve"> REF _Ref38329110 \r \h </w:instrText>
      </w:r>
      <w:r>
        <w:fldChar w:fldCharType="separate"/>
      </w:r>
      <w:r w:rsidR="00110EAB">
        <w:t>1.4</w:t>
      </w:r>
      <w:r>
        <w:fldChar w:fldCharType="end"/>
      </w:r>
      <w:r>
        <w:t xml:space="preserve">, early diagnosis of </w:t>
      </w:r>
      <w:del w:id="815" w:author="Robert Clark" w:date="2020-05-15T17:50:00Z">
        <w:r w:rsidDel="00C31584">
          <w:delText>chiari</w:delText>
        </w:r>
      </w:del>
      <w:ins w:id="816" w:author="Robert Clark" w:date="2020-05-15T17:50:00Z">
        <w:r w:rsidR="00C31584">
          <w:t>Chiari</w:t>
        </w:r>
      </w:ins>
      <w:r>
        <w:t xml:space="preserve">-like </w:t>
      </w:r>
      <w:ins w:id="817" w:author="Robert Clark" w:date="2020-05-15T17:50:00Z">
        <w:r w:rsidR="00C31584">
          <w:t>M</w:t>
        </w:r>
      </w:ins>
      <w:del w:id="818" w:author="Robert Clark" w:date="2020-05-15T17:50:00Z">
        <w:r w:rsidDel="00C31584">
          <w:delText>m</w:delText>
        </w:r>
      </w:del>
      <w:r>
        <w:t xml:space="preserve">alformation can allow for surgical intervention while the Cavalier King Charles Spaniel is still young enough to have a high rate of recovery and before Syringomyelia can develop and require addition surgery to remove syrinxes. Currently, this is difficult due to the ambiguity as to what directly qualifies as </w:t>
      </w:r>
      <w:del w:id="819" w:author="Robert Clark" w:date="2020-05-15T17:50:00Z">
        <w:r w:rsidDel="00C31584">
          <w:delText>chiari</w:delText>
        </w:r>
      </w:del>
      <w:ins w:id="820" w:author="Robert Clark" w:date="2020-05-15T17:50:00Z">
        <w:r w:rsidR="00C31584">
          <w:t>Chiari</w:t>
        </w:r>
      </w:ins>
      <w:r>
        <w:t xml:space="preserve">-like </w:t>
      </w:r>
      <w:ins w:id="821" w:author="Robert Clark" w:date="2020-05-15T17:50:00Z">
        <w:r w:rsidR="00C31584">
          <w:t>M</w:t>
        </w:r>
      </w:ins>
      <w:del w:id="822" w:author="Robert Clark" w:date="2020-05-15T17:50:00Z">
        <w:r w:rsidDel="00C31584">
          <w:delText>m</w:delText>
        </w:r>
      </w:del>
      <w:r>
        <w:t>alformation and the process of diagnosis often requiring specialist knowledge which may not be available to all patients.</w:t>
      </w:r>
    </w:p>
    <w:p w14:paraId="756C080B" w14:textId="49CF01A6" w:rsidR="00B262A1" w:rsidRDefault="000D0C66">
      <w:r>
        <w:t>If accurate diagnosis of the condition through machine learning is possible, access to an MRI machine would be the only obstacle to diagnosis of the condition. This would allow for the condition to be identified earlier, before it can develop into Syringomyelia or intrusive surgery becomes too damaging for the patient and so result in a significant quality of life improvement for dogs presenting with the disease.</w:t>
      </w:r>
      <w:r w:rsidR="00B262A1">
        <w:t xml:space="preserve"> Evidence also suggests that </w:t>
      </w:r>
      <w:del w:id="823" w:author="Robert Clark" w:date="2020-05-15T17:50:00Z">
        <w:r w:rsidR="00B262A1" w:rsidDel="00C31584">
          <w:delText>chiari</w:delText>
        </w:r>
      </w:del>
      <w:ins w:id="824" w:author="Robert Clark" w:date="2020-05-15T17:50:00Z">
        <w:r w:rsidR="00C31584">
          <w:t>Chiari</w:t>
        </w:r>
      </w:ins>
      <w:r w:rsidR="00B262A1">
        <w:t>-like malformation is a hereditary condition</w:t>
      </w:r>
      <w:sdt>
        <w:sdtPr>
          <w:id w:val="576796461"/>
          <w:citation/>
        </w:sdtPr>
        <w:sdtContent>
          <w:r w:rsidR="00B262A1">
            <w:fldChar w:fldCharType="begin"/>
          </w:r>
          <w:r w:rsidR="00B262A1">
            <w:instrText xml:space="preserve"> CITATION Lem14 \l 2057 </w:instrText>
          </w:r>
          <w:r w:rsidR="00B262A1">
            <w:fldChar w:fldCharType="separate"/>
          </w:r>
          <w:ins w:id="825" w:author="Robert Clark" w:date="2020-05-15T18:56:00Z">
            <w:r w:rsidR="00110EAB">
              <w:rPr>
                <w:noProof/>
              </w:rPr>
              <w:t xml:space="preserve"> </w:t>
            </w:r>
            <w:r w:rsidR="00110EAB" w:rsidRPr="00110EAB">
              <w:rPr>
                <w:noProof/>
                <w:rPrChange w:id="826" w:author="Robert Clark" w:date="2020-05-15T18:56:00Z">
                  <w:rPr>
                    <w:rFonts w:eastAsia="Times New Roman"/>
                  </w:rPr>
                </w:rPrChange>
              </w:rPr>
              <w:t>[21]</w:t>
            </w:r>
          </w:ins>
          <w:del w:id="827" w:author="Robert Clark" w:date="2020-05-15T18:56:00Z">
            <w:r w:rsidR="00CE5CC7" w:rsidDel="00110EAB">
              <w:rPr>
                <w:noProof/>
              </w:rPr>
              <w:delText xml:space="preserve"> </w:delText>
            </w:r>
            <w:r w:rsidR="00CE5CC7" w:rsidRPr="00CE5CC7" w:rsidDel="00110EAB">
              <w:rPr>
                <w:noProof/>
              </w:rPr>
              <w:delText>[21]</w:delText>
            </w:r>
          </w:del>
          <w:r w:rsidR="00B262A1">
            <w:fldChar w:fldCharType="end"/>
          </w:r>
        </w:sdtContent>
      </w:sdt>
      <w:r w:rsidR="00B262A1">
        <w:t>, meaning that dogs which suffer from the condition but which do not present many clinical conditions could be identified before they produce less fortunate descendants and hence provide better breeding values for healthy dogs.</w:t>
      </w:r>
    </w:p>
    <w:p w14:paraId="4EC2C38C" w14:textId="0D794219" w:rsidR="00B262A1" w:rsidRDefault="00B262A1">
      <w:r>
        <w:t xml:space="preserve">The similarity of canine </w:t>
      </w:r>
      <w:del w:id="828" w:author="Robert Clark" w:date="2020-05-15T17:50:00Z">
        <w:r w:rsidDel="00C31584">
          <w:delText>chiari</w:delText>
        </w:r>
      </w:del>
      <w:ins w:id="829" w:author="Robert Clark" w:date="2020-05-15T17:50:00Z">
        <w:r w:rsidR="00C31584">
          <w:t>Chiari</w:t>
        </w:r>
      </w:ins>
      <w:r>
        <w:t xml:space="preserve">-like </w:t>
      </w:r>
      <w:ins w:id="830" w:author="Robert Clark" w:date="2020-05-15T17:50:00Z">
        <w:r w:rsidR="00C31584">
          <w:t>M</w:t>
        </w:r>
      </w:ins>
      <w:del w:id="831" w:author="Robert Clark" w:date="2020-05-15T17:50:00Z">
        <w:r w:rsidDel="00C31584">
          <w:delText>m</w:delText>
        </w:r>
      </w:del>
      <w:r>
        <w:t xml:space="preserve">alformation to </w:t>
      </w:r>
      <w:r w:rsidR="00A4425A">
        <w:t>its</w:t>
      </w:r>
      <w:r>
        <w:t xml:space="preserve"> human equivalent could also potentially mean that any machine learning based approach to diagnosis could be used on humans as well, hence reducing the time needed to diagnose the condition and expedite pain alleviating </w:t>
      </w:r>
      <w:commentRangeStart w:id="832"/>
      <w:r>
        <w:t>surgery</w:t>
      </w:r>
      <w:commentRangeEnd w:id="832"/>
      <w:r w:rsidR="00F6484C">
        <w:rPr>
          <w:rStyle w:val="CommentReference"/>
        </w:rPr>
        <w:commentReference w:id="832"/>
      </w:r>
      <w:r>
        <w:t>.</w:t>
      </w:r>
      <w:ins w:id="833" w:author="Robert Clark" w:date="2020-05-15T17:50:00Z">
        <w:r w:rsidR="00C31584">
          <w:t xml:space="preserve"> Therefore, the aim</w:t>
        </w:r>
      </w:ins>
      <w:ins w:id="834" w:author="Robert Clark" w:date="2020-05-15T17:51:00Z">
        <w:r w:rsidR="00C31584">
          <w:t xml:space="preserve">s of this project are to investigate the potential for artificial intelligence within the study of Chiari-like Malformation and </w:t>
        </w:r>
      </w:ins>
      <w:ins w:id="835" w:author="Robert Clark" w:date="2020-05-15T17:52:00Z">
        <w:r w:rsidR="00C31584">
          <w:t>to attempt to increase the understanding of potential causes of the disease through characterisation.</w:t>
        </w:r>
      </w:ins>
    </w:p>
    <w:p w14:paraId="250A8DED" w14:textId="77777777" w:rsidR="00B262A1" w:rsidRDefault="00B262A1">
      <w:r>
        <w:br w:type="page"/>
      </w:r>
    </w:p>
    <w:p w14:paraId="7113DCD3" w14:textId="0459242D" w:rsidR="00957A33" w:rsidRDefault="002E500A" w:rsidP="00957A33">
      <w:pPr>
        <w:pStyle w:val="Heading1"/>
      </w:pPr>
      <w:bookmarkStart w:id="836" w:name="_Toc40461433"/>
      <w:r w:rsidRPr="0090230A">
        <w:lastRenderedPageBreak/>
        <w:t>Chapter 2: Literature Review</w:t>
      </w:r>
      <w:bookmarkEnd w:id="836"/>
    </w:p>
    <w:p w14:paraId="6ACD727D" w14:textId="377D918D" w:rsidR="008455B0" w:rsidRDefault="008455B0" w:rsidP="008455B0">
      <w:pPr>
        <w:pStyle w:val="Heading2"/>
      </w:pPr>
      <w:bookmarkStart w:id="837" w:name="_Toc40461434"/>
      <w:r>
        <w:t>2.1.</w:t>
      </w:r>
      <w:r>
        <w:tab/>
        <w:t>Prior Analysis Work on Canine Elbow Dysplasia</w:t>
      </w:r>
      <w:bookmarkEnd w:id="837"/>
    </w:p>
    <w:p w14:paraId="575EAADF" w14:textId="6EE2B166" w:rsidR="008455B0" w:rsidRPr="008455B0" w:rsidRDefault="008455B0" w:rsidP="008455B0">
      <w:pPr>
        <w:spacing w:before="19" w:line="258" w:lineRule="auto"/>
        <w:ind w:right="251"/>
        <w:rPr>
          <w:rFonts w:ascii="Calibri" w:eastAsia="Calibri" w:hAnsi="Calibri" w:cs="Calibri"/>
        </w:rPr>
      </w:pPr>
      <w:r>
        <w:rPr>
          <w:rFonts w:ascii="Calibri" w:eastAsia="Calibri" w:hAnsi="Calibri" w:cs="Calibri"/>
        </w:rPr>
        <w:t xml:space="preserve">As radiography and CT are necessary steps in diagnosing elbow dysplasia in dogs, it is common to attempt construction of three-dimensional models from the layers produced by CT scans to use as diagnostic tools. These have lent credence to the idea of the disease being characterised by elbow incongruence. Previous research into elbow dysplasia have supported this hypothesis, with studies into quantifying joint incongruity by measuring the distance between the humerus-ulnar joint and the radio-ulnar joint indicating a clear correlation between the level of incongruity at the coronoid apex and the probability of FCP </w:t>
      </w:r>
      <w:sdt>
        <w:sdtPr>
          <w:id w:val="1960142340"/>
          <w:citation/>
        </w:sdtPr>
        <w:sdtContent>
          <w:r w:rsidRPr="0090230A">
            <w:fldChar w:fldCharType="begin"/>
          </w:r>
          <w:r w:rsidRPr="0090230A">
            <w:instrText xml:space="preserve"> CITATION Gem05 \l 2057 </w:instrText>
          </w:r>
          <w:r w:rsidRPr="0090230A">
            <w:fldChar w:fldCharType="separate"/>
          </w:r>
          <w:ins w:id="838" w:author="Robert Clark" w:date="2020-05-15T18:56:00Z">
            <w:r w:rsidR="00110EAB" w:rsidRPr="00110EAB">
              <w:rPr>
                <w:noProof/>
                <w:rPrChange w:id="839" w:author="Robert Clark" w:date="2020-05-15T18:56:00Z">
                  <w:rPr>
                    <w:rFonts w:eastAsia="Times New Roman"/>
                  </w:rPr>
                </w:rPrChange>
              </w:rPr>
              <w:t>[22]</w:t>
            </w:r>
          </w:ins>
          <w:del w:id="840" w:author="Robert Clark" w:date="2020-05-15T18:56:00Z">
            <w:r w:rsidR="00CE5CC7" w:rsidRPr="00CE5CC7" w:rsidDel="00110EAB">
              <w:rPr>
                <w:noProof/>
              </w:rPr>
              <w:delText>[22]</w:delText>
            </w:r>
          </w:del>
          <w:r w:rsidRPr="0090230A">
            <w:fldChar w:fldCharType="end"/>
          </w:r>
        </w:sdtContent>
      </w:sdt>
      <w:r w:rsidRPr="0090230A">
        <w:t xml:space="preserve"> </w:t>
      </w:r>
      <w:sdt>
        <w:sdtPr>
          <w:id w:val="1404944530"/>
          <w:citation/>
        </w:sdtPr>
        <w:sdtContent>
          <w:r w:rsidRPr="0090230A">
            <w:fldChar w:fldCharType="begin"/>
          </w:r>
          <w:r w:rsidRPr="0090230A">
            <w:instrText xml:space="preserve"> CITATION Pro10 \l 2057 </w:instrText>
          </w:r>
          <w:r w:rsidRPr="0090230A">
            <w:fldChar w:fldCharType="separate"/>
          </w:r>
          <w:ins w:id="841" w:author="Robert Clark" w:date="2020-05-15T18:56:00Z">
            <w:r w:rsidR="00110EAB" w:rsidRPr="00110EAB">
              <w:rPr>
                <w:noProof/>
                <w:rPrChange w:id="842" w:author="Robert Clark" w:date="2020-05-15T18:56:00Z">
                  <w:rPr>
                    <w:rFonts w:eastAsia="Times New Roman"/>
                  </w:rPr>
                </w:rPrChange>
              </w:rPr>
              <w:t>[23]</w:t>
            </w:r>
          </w:ins>
          <w:del w:id="843" w:author="Robert Clark" w:date="2020-05-15T18:56:00Z">
            <w:r w:rsidR="00CE5CC7" w:rsidRPr="00CE5CC7" w:rsidDel="00110EAB">
              <w:rPr>
                <w:noProof/>
              </w:rPr>
              <w:delText>[23]</w:delText>
            </w:r>
          </w:del>
          <w:r w:rsidRPr="0090230A">
            <w:fldChar w:fldCharType="end"/>
          </w:r>
        </w:sdtContent>
      </w:sdt>
      <w:r>
        <w:t>.</w:t>
      </w:r>
    </w:p>
    <w:p w14:paraId="2D035E32" w14:textId="726C9C96" w:rsidR="008455B0" w:rsidRPr="008455B0" w:rsidRDefault="008455B0" w:rsidP="008455B0">
      <w:pPr>
        <w:spacing w:line="258" w:lineRule="auto"/>
        <w:ind w:right="67"/>
        <w:rPr>
          <w:rFonts w:ascii="Calibri" w:eastAsia="Calibri" w:hAnsi="Calibri" w:cs="Calibri"/>
        </w:rPr>
      </w:pPr>
      <w:r>
        <w:rPr>
          <w:rFonts w:ascii="Calibri" w:eastAsia="Calibri" w:hAnsi="Calibri" w:cs="Calibri"/>
        </w:rPr>
        <w:t>By fitting a sphere to three dimensional renderings of the ulnar trochlear notch to determine sensitivity of radioulnar incongruence, two specific types of radio-ulnar (RU) incongruity could be identified. As shown by Figure 6, a “congruent” joint accommodated the sphere perfectly, while “positive” RU incongruence presented a wider curve where the surface of the joint was not parallel to the surface of the sphere. “Negative” RU incongruent joints instead had to narrow a curve, resulting in an overlap between the volume of the sphere and the volume of the joint. By searching for these forms of incongruity, accuracy of diagnosis for elbow dysplasia could be seen to improve to the point where the technique can be “considered safe and highly accurate for clinical application”</w:t>
      </w:r>
      <w:sdt>
        <w:sdtPr>
          <w:id w:val="-1756052085"/>
          <w:citation/>
        </w:sdtPr>
        <w:sdtContent>
          <w:r w:rsidRPr="0090230A">
            <w:fldChar w:fldCharType="begin"/>
          </w:r>
          <w:r w:rsidRPr="0090230A">
            <w:instrText xml:space="preserve"> CITATION Elj13 \l 2057 </w:instrText>
          </w:r>
          <w:r w:rsidRPr="0090230A">
            <w:fldChar w:fldCharType="separate"/>
          </w:r>
          <w:ins w:id="844" w:author="Robert Clark" w:date="2020-05-15T18:56:00Z">
            <w:r w:rsidR="00110EAB">
              <w:rPr>
                <w:noProof/>
              </w:rPr>
              <w:t xml:space="preserve"> </w:t>
            </w:r>
            <w:r w:rsidR="00110EAB" w:rsidRPr="00110EAB">
              <w:rPr>
                <w:noProof/>
                <w:rPrChange w:id="845" w:author="Robert Clark" w:date="2020-05-15T18:56:00Z">
                  <w:rPr>
                    <w:rFonts w:eastAsia="Times New Roman"/>
                  </w:rPr>
                </w:rPrChange>
              </w:rPr>
              <w:t>[24]</w:t>
            </w:r>
          </w:ins>
          <w:del w:id="846" w:author="Robert Clark" w:date="2020-05-15T18:56:00Z">
            <w:r w:rsidR="00CE5CC7" w:rsidDel="00110EAB">
              <w:rPr>
                <w:noProof/>
              </w:rPr>
              <w:delText xml:space="preserve"> </w:delText>
            </w:r>
            <w:r w:rsidR="00CE5CC7" w:rsidRPr="00CE5CC7" w:rsidDel="00110EAB">
              <w:rPr>
                <w:noProof/>
              </w:rPr>
              <w:delText>[24]</w:delText>
            </w:r>
          </w:del>
          <w:r w:rsidRPr="0090230A">
            <w:fldChar w:fldCharType="end"/>
          </w:r>
        </w:sdtContent>
      </w:sdt>
      <w:r>
        <w:t>.</w:t>
      </w:r>
      <w:r>
        <w:rPr>
          <w:rFonts w:ascii="Calibri" w:eastAsia="Calibri" w:hAnsi="Calibri" w:cs="Calibri"/>
        </w:rPr>
        <w:t xml:space="preserve"> This project focused upon H-U incongruity (see section </w:t>
      </w:r>
      <w:r>
        <w:rPr>
          <w:rFonts w:ascii="Calibri" w:eastAsia="Calibri" w:hAnsi="Calibri" w:cs="Calibri"/>
        </w:rPr>
        <w:fldChar w:fldCharType="begin"/>
      </w:r>
      <w:r>
        <w:rPr>
          <w:rFonts w:ascii="Calibri" w:eastAsia="Calibri" w:hAnsi="Calibri" w:cs="Calibri"/>
        </w:rPr>
        <w:instrText xml:space="preserve"> REF _Ref40207513 \r \h </w:instrText>
      </w:r>
      <w:r>
        <w:rPr>
          <w:rFonts w:ascii="Calibri" w:eastAsia="Calibri" w:hAnsi="Calibri" w:cs="Calibri"/>
        </w:rPr>
      </w:r>
      <w:r>
        <w:rPr>
          <w:rFonts w:ascii="Calibri" w:eastAsia="Calibri" w:hAnsi="Calibri" w:cs="Calibri"/>
        </w:rPr>
        <w:fldChar w:fldCharType="separate"/>
      </w:r>
      <w:r w:rsidR="00110EAB">
        <w:rPr>
          <w:rFonts w:ascii="Calibri" w:eastAsia="Calibri" w:hAnsi="Calibri" w:cs="Calibri"/>
        </w:rPr>
        <w:t>1.1</w:t>
      </w:r>
      <w:r>
        <w:rPr>
          <w:rFonts w:ascii="Calibri" w:eastAsia="Calibri" w:hAnsi="Calibri" w:cs="Calibri"/>
        </w:rPr>
        <w:fldChar w:fldCharType="end"/>
      </w:r>
      <w:r>
        <w:rPr>
          <w:rFonts w:ascii="Calibri" w:eastAsia="Calibri" w:hAnsi="Calibri" w:cs="Calibri"/>
        </w:rPr>
        <w:t>), whereas we will instead be investigating Transverse R-U incongruity, but the principle of comparing an incongruent joint shape to a “normal” shape (characterised in their study by a simple sphere) remains the same.</w:t>
      </w:r>
    </w:p>
    <w:p w14:paraId="04125340" w14:textId="77777777" w:rsidR="008455B0" w:rsidRDefault="008455B0" w:rsidP="008455B0">
      <w:pPr>
        <w:keepNext/>
        <w:ind w:left="763"/>
      </w:pPr>
      <w:r>
        <w:rPr>
          <w:noProof/>
        </w:rPr>
        <w:drawing>
          <wp:inline distT="0" distB="0" distL="0" distR="0" wp14:anchorId="54D481EA" wp14:editId="62E1199D">
            <wp:extent cx="4762500" cy="17049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1704975"/>
                    </a:xfrm>
                    <a:prstGeom prst="rect">
                      <a:avLst/>
                    </a:prstGeom>
                    <a:noFill/>
                    <a:ln>
                      <a:noFill/>
                    </a:ln>
                  </pic:spPr>
                </pic:pic>
              </a:graphicData>
            </a:graphic>
          </wp:inline>
        </w:drawing>
      </w:r>
    </w:p>
    <w:p w14:paraId="2377C166" w14:textId="10950656" w:rsidR="008455B0" w:rsidRDefault="008455B0" w:rsidP="008455B0">
      <w:pPr>
        <w:pStyle w:val="Caption"/>
        <w:jc w:val="center"/>
      </w:pPr>
      <w:bookmarkStart w:id="847" w:name="_Toc40461471"/>
      <w:r>
        <w:t xml:space="preserve">Figure </w:t>
      </w:r>
      <w:fldSimple w:instr=" SEQ Figure \* ARABIC ">
        <w:r w:rsidR="00110EAB">
          <w:rPr>
            <w:noProof/>
          </w:rPr>
          <w:t>10</w:t>
        </w:r>
      </w:fldSimple>
      <w:r>
        <w:t xml:space="preserve"> - </w:t>
      </w:r>
      <w:r w:rsidRPr="002F68CF">
        <w:t>Spheres fitted to congruent (left), positive RU incongruent (middle) and negative RU incongruent (right) joints.</w:t>
      </w:r>
      <w:r w:rsidRPr="008455B0">
        <w:t xml:space="preserve"> </w:t>
      </w:r>
      <w:sdt>
        <w:sdtPr>
          <w:id w:val="-1681198975"/>
          <w:citation/>
        </w:sdtPr>
        <w:sdtContent>
          <w:r w:rsidRPr="0090230A">
            <w:fldChar w:fldCharType="begin"/>
          </w:r>
          <w:r w:rsidRPr="0090230A">
            <w:instrText xml:space="preserve"> CITATION Elj13 \l 2057 </w:instrText>
          </w:r>
          <w:r w:rsidRPr="0090230A">
            <w:fldChar w:fldCharType="separate"/>
          </w:r>
          <w:ins w:id="848" w:author="Robert Clark" w:date="2020-05-15T18:56:00Z">
            <w:r w:rsidR="00110EAB" w:rsidRPr="00110EAB">
              <w:rPr>
                <w:noProof/>
                <w:rPrChange w:id="849" w:author="Robert Clark" w:date="2020-05-15T18:56:00Z">
                  <w:rPr>
                    <w:rFonts w:eastAsia="Times New Roman"/>
                  </w:rPr>
                </w:rPrChange>
              </w:rPr>
              <w:t>[24]</w:t>
            </w:r>
          </w:ins>
          <w:del w:id="850" w:author="Robert Clark" w:date="2020-05-15T18:56:00Z">
            <w:r w:rsidR="00CE5CC7" w:rsidRPr="00CE5CC7" w:rsidDel="00110EAB">
              <w:rPr>
                <w:noProof/>
              </w:rPr>
              <w:delText>[24]</w:delText>
            </w:r>
          </w:del>
          <w:r w:rsidRPr="0090230A">
            <w:fldChar w:fldCharType="end"/>
          </w:r>
        </w:sdtContent>
      </w:sdt>
      <w:bookmarkEnd w:id="847"/>
    </w:p>
    <w:p w14:paraId="4F0EE027" w14:textId="7290DFE0" w:rsidR="005C3427" w:rsidRDefault="00A64041" w:rsidP="00D13342">
      <w:pPr>
        <w:pStyle w:val="Heading2"/>
        <w:numPr>
          <w:ilvl w:val="0"/>
          <w:numId w:val="13"/>
        </w:numPr>
      </w:pPr>
      <w:bookmarkStart w:id="851" w:name="_Toc40461435"/>
      <w:r>
        <w:t xml:space="preserve">Prior Analysis </w:t>
      </w:r>
      <w:r w:rsidR="00E300DD">
        <w:t xml:space="preserve">Work </w:t>
      </w:r>
      <w:r>
        <w:t>o</w:t>
      </w:r>
      <w:r w:rsidR="00E300DD">
        <w:t>n</w:t>
      </w:r>
      <w:r>
        <w:t xml:space="preserve"> </w:t>
      </w:r>
      <w:r w:rsidR="00842C90">
        <w:t>Canine Chiari-Like Malformation</w:t>
      </w:r>
      <w:bookmarkEnd w:id="851"/>
    </w:p>
    <w:p w14:paraId="30E42FD9" w14:textId="4480DE3C" w:rsidR="00842C90" w:rsidRDefault="009269E1" w:rsidP="00842C90">
      <w:r>
        <w:rPr>
          <w:noProof/>
        </w:rPr>
        <mc:AlternateContent>
          <mc:Choice Requires="wps">
            <w:drawing>
              <wp:anchor distT="0" distB="0" distL="114300" distR="114300" simplePos="0" relativeHeight="251704832" behindDoc="0" locked="0" layoutInCell="1" allowOverlap="1" wp14:anchorId="1097297F" wp14:editId="4B69A10D">
                <wp:simplePos x="0" y="0"/>
                <wp:positionH relativeFrom="column">
                  <wp:posOffset>3407410</wp:posOffset>
                </wp:positionH>
                <wp:positionV relativeFrom="paragraph">
                  <wp:posOffset>2346960</wp:posOffset>
                </wp:positionV>
                <wp:extent cx="2314575"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314575" cy="635"/>
                        </a:xfrm>
                        <a:prstGeom prst="rect">
                          <a:avLst/>
                        </a:prstGeom>
                        <a:solidFill>
                          <a:prstClr val="white"/>
                        </a:solidFill>
                        <a:ln>
                          <a:noFill/>
                        </a:ln>
                      </wps:spPr>
                      <wps:txbx>
                        <w:txbxContent>
                          <w:p w14:paraId="389BCA05" w14:textId="286B4C09" w:rsidR="0006648C" w:rsidRPr="006041F0" w:rsidRDefault="0006648C" w:rsidP="009269E1">
                            <w:pPr>
                              <w:pStyle w:val="Caption"/>
                              <w:jc w:val="center"/>
                              <w:rPr>
                                <w:noProof/>
                              </w:rPr>
                            </w:pPr>
                            <w:bookmarkStart w:id="852" w:name="_Ref38374348"/>
                            <w:bookmarkStart w:id="853" w:name="_Toc40461472"/>
                            <w:r>
                              <w:t xml:space="preserve">Figure </w:t>
                            </w:r>
                            <w:fldSimple w:instr=" SEQ Figure \* ARABIC ">
                              <w:r w:rsidR="000B531F">
                                <w:rPr>
                                  <w:noProof/>
                                </w:rPr>
                                <w:t>11</w:t>
                              </w:r>
                            </w:fldSimple>
                            <w:bookmarkEnd w:id="852"/>
                            <w:r>
                              <w:t xml:space="preserve"> - The </w:t>
                            </w:r>
                            <w:r w:rsidRPr="00775896">
                              <w:t>Atlantooccipital</w:t>
                            </w:r>
                            <w:r>
                              <w:t xml:space="preserve"> joint and atlantoaxial ligament, located at the base of the skull.</w:t>
                            </w:r>
                            <w:sdt>
                              <w:sdtPr>
                                <w:id w:val="2077238089"/>
                                <w:citation/>
                              </w:sdtPr>
                              <w:sdtContent>
                                <w:r>
                                  <w:fldChar w:fldCharType="begin"/>
                                </w:r>
                                <w:r>
                                  <w:instrText xml:space="preserve"> CITATION Car18 \l 2057 </w:instrText>
                                </w:r>
                                <w:r>
                                  <w:fldChar w:fldCharType="separate"/>
                                </w:r>
                                <w:r>
                                  <w:rPr>
                                    <w:noProof/>
                                  </w:rPr>
                                  <w:t xml:space="preserve"> </w:t>
                                </w:r>
                                <w:r w:rsidRPr="00CE5CC7">
                                  <w:rPr>
                                    <w:noProof/>
                                  </w:rPr>
                                  <w:t>[51]</w:t>
                                </w:r>
                                <w:r>
                                  <w:fldChar w:fldCharType="end"/>
                                </w:r>
                              </w:sdtContent>
                            </w:sdt>
                            <w:bookmarkEnd w:id="8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7297F" id="Text Box 3" o:spid="_x0000_s1035" type="#_x0000_t202" style="position:absolute;margin-left:268.3pt;margin-top:184.8pt;width:182.25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" stroked="f">
                <v:textbox style="mso-fit-shape-to-text:t" inset="0,0,0,0">
                  <w:txbxContent>
                    <w:p w14:paraId="389BCA05" w14:textId="286B4C09" w:rsidR="0006648C" w:rsidRPr="006041F0" w:rsidRDefault="0006648C" w:rsidP="009269E1">
                      <w:pPr>
                        <w:pStyle w:val="Caption"/>
                        <w:jc w:val="center"/>
                        <w:rPr>
                          <w:noProof/>
                        </w:rPr>
                      </w:pPr>
                      <w:bookmarkStart w:id="854" w:name="_Ref38374348"/>
                      <w:bookmarkStart w:id="855" w:name="_Toc40461472"/>
                      <w:r>
                        <w:t xml:space="preserve">Figure </w:t>
                      </w:r>
                      <w:fldSimple w:instr=" SEQ Figure \* ARABIC ">
                        <w:r w:rsidR="000B531F">
                          <w:rPr>
                            <w:noProof/>
                          </w:rPr>
                          <w:t>11</w:t>
                        </w:r>
                      </w:fldSimple>
                      <w:bookmarkEnd w:id="854"/>
                      <w:r>
                        <w:t xml:space="preserve"> - The </w:t>
                      </w:r>
                      <w:r w:rsidRPr="00775896">
                        <w:t>Atlantooccipital</w:t>
                      </w:r>
                      <w:r>
                        <w:t xml:space="preserve"> joint and atlantoaxial ligament, located at the base of the skull.</w:t>
                      </w:r>
                      <w:sdt>
                        <w:sdtPr>
                          <w:id w:val="2077238089"/>
                          <w:citation/>
                        </w:sdtPr>
                        <w:sdtContent>
                          <w:r>
                            <w:fldChar w:fldCharType="begin"/>
                          </w:r>
                          <w:r>
                            <w:instrText xml:space="preserve"> CITATION Car18 \l 2057 </w:instrText>
                          </w:r>
                          <w:r>
                            <w:fldChar w:fldCharType="separate"/>
                          </w:r>
                          <w:r>
                            <w:rPr>
                              <w:noProof/>
                            </w:rPr>
                            <w:t xml:space="preserve"> </w:t>
                          </w:r>
                          <w:r w:rsidRPr="00CE5CC7">
                            <w:rPr>
                              <w:noProof/>
                            </w:rPr>
                            <w:t>[51]</w:t>
                          </w:r>
                          <w:r>
                            <w:fldChar w:fldCharType="end"/>
                          </w:r>
                        </w:sdtContent>
                      </w:sdt>
                      <w:bookmarkEnd w:id="855"/>
                    </w:p>
                  </w:txbxContent>
                </v:textbox>
                <w10:wrap type="square"/>
              </v:shape>
            </w:pict>
          </mc:Fallback>
        </mc:AlternateContent>
      </w:r>
      <w:r w:rsidR="004E0861">
        <w:rPr>
          <w:noProof/>
        </w:rPr>
        <w:drawing>
          <wp:anchor distT="0" distB="0" distL="114300" distR="114300" simplePos="0" relativeHeight="251702784" behindDoc="1" locked="0" layoutInCell="1" allowOverlap="1" wp14:anchorId="2769906D" wp14:editId="271A6DD7">
            <wp:simplePos x="0" y="0"/>
            <wp:positionH relativeFrom="margin">
              <wp:align>right</wp:align>
            </wp:positionH>
            <wp:positionV relativeFrom="paragraph">
              <wp:posOffset>260985</wp:posOffset>
            </wp:positionV>
            <wp:extent cx="2314575" cy="2028825"/>
            <wp:effectExtent l="0" t="0" r="9525" b="9525"/>
            <wp:wrapSquare wrapText="bothSides"/>
            <wp:docPr id="2" name="Picture 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ccipital Atla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14575" cy="2028825"/>
                    </a:xfrm>
                    <a:prstGeom prst="rect">
                      <a:avLst/>
                    </a:prstGeom>
                  </pic:spPr>
                </pic:pic>
              </a:graphicData>
            </a:graphic>
          </wp:anchor>
        </w:drawing>
      </w:r>
      <w:r w:rsidR="00AC6A36">
        <w:t xml:space="preserve">Though the definition of chiari-like malformation as a product of an underdeveloped skull compressing an overdeveloped brain is well understood, </w:t>
      </w:r>
      <w:r w:rsidR="004E0861">
        <w:t xml:space="preserve">the exact dimensions needed to produce clinical symptoms are still debated. Cerebellar compression </w:t>
      </w:r>
      <w:r w:rsidR="000A3175">
        <w:t>as a result of</w:t>
      </w:r>
      <w:r w:rsidR="004E0861">
        <w:t xml:space="preserve"> overlapping of the atlas and occipital bones</w:t>
      </w:r>
      <w:r>
        <w:t xml:space="preserve"> (</w:t>
      </w:r>
      <w:r>
        <w:fldChar w:fldCharType="begin"/>
      </w:r>
      <w:r>
        <w:instrText xml:space="preserve"> REF _Ref38374348 \h </w:instrText>
      </w:r>
      <w:r>
        <w:fldChar w:fldCharType="separate"/>
      </w:r>
      <w:r w:rsidR="00110EAB">
        <w:t xml:space="preserve">Figure </w:t>
      </w:r>
      <w:r w:rsidR="00110EAB">
        <w:rPr>
          <w:noProof/>
        </w:rPr>
        <w:t>11</w:t>
      </w:r>
      <w:r>
        <w:fldChar w:fldCharType="end"/>
      </w:r>
      <w:r>
        <w:t>)</w:t>
      </w:r>
      <w:r w:rsidR="004E0861">
        <w:t xml:space="preserve"> </w:t>
      </w:r>
      <w:r>
        <w:t xml:space="preserve">so that the atlas bone is partly within the </w:t>
      </w:r>
      <w:r w:rsidR="000A3175">
        <w:t xml:space="preserve">cranium </w:t>
      </w:r>
      <w:r>
        <w:t>has a stronger incidence rate of CLM than other causes</w:t>
      </w:r>
      <w:sdt>
        <w:sdtPr>
          <w:id w:val="333275785"/>
          <w:citation/>
        </w:sdtPr>
        <w:sdtContent>
          <w:r>
            <w:fldChar w:fldCharType="begin"/>
          </w:r>
          <w:r>
            <w:instrText xml:space="preserve"> CITATION Sac12 \l 2057 </w:instrText>
          </w:r>
          <w:r>
            <w:fldChar w:fldCharType="separate"/>
          </w:r>
          <w:ins w:id="856" w:author="Robert Clark" w:date="2020-05-15T18:56:00Z">
            <w:r w:rsidR="00110EAB">
              <w:rPr>
                <w:noProof/>
              </w:rPr>
              <w:t xml:space="preserve"> </w:t>
            </w:r>
            <w:r w:rsidR="00110EAB" w:rsidRPr="00110EAB">
              <w:rPr>
                <w:noProof/>
                <w:rPrChange w:id="857" w:author="Robert Clark" w:date="2020-05-15T18:56:00Z">
                  <w:rPr>
                    <w:rFonts w:eastAsia="Times New Roman"/>
                  </w:rPr>
                </w:rPrChange>
              </w:rPr>
              <w:t>[25]</w:t>
            </w:r>
          </w:ins>
          <w:del w:id="858" w:author="Robert Clark" w:date="2020-05-15T18:56:00Z">
            <w:r w:rsidR="00CE5CC7" w:rsidDel="00110EAB">
              <w:rPr>
                <w:noProof/>
              </w:rPr>
              <w:delText xml:space="preserve"> </w:delText>
            </w:r>
            <w:r w:rsidR="00CE5CC7" w:rsidRPr="00CE5CC7" w:rsidDel="00110EAB">
              <w:rPr>
                <w:noProof/>
              </w:rPr>
              <w:delText>[25]</w:delText>
            </w:r>
          </w:del>
          <w:r>
            <w:fldChar w:fldCharType="end"/>
          </w:r>
        </w:sdtContent>
      </w:sdt>
      <w:r w:rsidR="000A3175">
        <w:t xml:space="preserve">, </w:t>
      </w:r>
      <w:r w:rsidR="00761C2F">
        <w:t>meaning that the nature of the occipital bone may be one of the deciding factors of the condition. However, a</w:t>
      </w:r>
      <w:r w:rsidR="00761C2F" w:rsidRPr="00761C2F">
        <w:t xml:space="preserve">tlantooccipital </w:t>
      </w:r>
      <w:r w:rsidR="00761C2F">
        <w:t xml:space="preserve">overlapping also resulted in more severe incidences of cerebellar compression and so </w:t>
      </w:r>
      <w:r w:rsidR="00761C2F">
        <w:lastRenderedPageBreak/>
        <w:t xml:space="preserve">the correlation may </w:t>
      </w:r>
      <w:r w:rsidR="00761C2F" w:rsidRPr="00C31584">
        <w:rPr>
          <w:rPrChange w:id="859" w:author="Robert Clark" w:date="2020-05-15T17:53:00Z">
            <w:rPr/>
          </w:rPrChange>
        </w:rPr>
        <w:t>instead be to</w:t>
      </w:r>
      <w:ins w:id="860" w:author="Robert Clark" w:date="2020-05-15T17:53:00Z">
        <w:r w:rsidR="00C31584" w:rsidRPr="00C31584">
          <w:rPr>
            <w:rPrChange w:id="861" w:author="Robert Clark" w:date="2020-05-15T17:53:00Z">
              <w:rPr>
                <w:highlight w:val="yellow"/>
              </w:rPr>
            </w:rPrChange>
          </w:rPr>
          <w:t xml:space="preserve"> </w:t>
        </w:r>
      </w:ins>
      <w:del w:id="862" w:author="Robert Clark" w:date="2020-05-15T17:53:00Z">
        <w:r w:rsidR="00761C2F" w:rsidRPr="00C31584" w:rsidDel="00C31584">
          <w:rPr>
            <w:rPrChange w:id="863" w:author="Robert Clark" w:date="2020-05-15T17:53:00Z">
              <w:rPr/>
            </w:rPrChange>
          </w:rPr>
          <w:delText xml:space="preserve"> the </w:delText>
        </w:r>
      </w:del>
      <w:r w:rsidR="00761C2F" w:rsidRPr="00C31584">
        <w:rPr>
          <w:rPrChange w:id="864" w:author="Robert Clark" w:date="2020-05-15T17:53:00Z">
            <w:rPr/>
          </w:rPrChange>
        </w:rPr>
        <w:t>that rather than</w:t>
      </w:r>
      <w:r w:rsidR="00761C2F">
        <w:t xml:space="preserve"> any</w:t>
      </w:r>
      <w:ins w:id="865" w:author="Robert Clark" w:date="2020-05-15T17:53:00Z">
        <w:r w:rsidR="00C31584">
          <w:t xml:space="preserve"> one</w:t>
        </w:r>
      </w:ins>
      <w:r w:rsidR="00761C2F">
        <w:t xml:space="preserve"> particular cause.</w:t>
      </w:r>
    </w:p>
    <w:p w14:paraId="6DEE1D3A" w14:textId="465C7F50" w:rsidR="00761C2F" w:rsidRDefault="00E20302" w:rsidP="00842C90">
      <w:r>
        <w:t xml:space="preserve">Alternative studies have instead linked CLM developing into Syringomyelia to lesions on the atlantoaxial </w:t>
      </w:r>
      <w:r w:rsidR="00BE14B0">
        <w:t>ligament</w:t>
      </w:r>
      <w:r>
        <w:t xml:space="preserve"> known as “bands”</w:t>
      </w:r>
      <w:sdt>
        <w:sdtPr>
          <w:id w:val="-1484543861"/>
          <w:citation/>
        </w:sdtPr>
        <w:sdtContent>
          <w:r>
            <w:fldChar w:fldCharType="begin"/>
          </w:r>
          <w:r>
            <w:instrText xml:space="preserve"> CITATION Cer15 \l 2057 </w:instrText>
          </w:r>
          <w:r>
            <w:fldChar w:fldCharType="separate"/>
          </w:r>
          <w:ins w:id="866" w:author="Robert Clark" w:date="2020-05-15T18:56:00Z">
            <w:r w:rsidR="00110EAB">
              <w:rPr>
                <w:noProof/>
              </w:rPr>
              <w:t xml:space="preserve"> </w:t>
            </w:r>
            <w:r w:rsidR="00110EAB" w:rsidRPr="00110EAB">
              <w:rPr>
                <w:noProof/>
                <w:rPrChange w:id="867" w:author="Robert Clark" w:date="2020-05-15T18:56:00Z">
                  <w:rPr>
                    <w:rFonts w:eastAsia="Times New Roman"/>
                  </w:rPr>
                </w:rPrChange>
              </w:rPr>
              <w:t>[26]</w:t>
            </w:r>
          </w:ins>
          <w:del w:id="868" w:author="Robert Clark" w:date="2020-05-15T18:56:00Z">
            <w:r w:rsidR="00CE5CC7" w:rsidDel="00110EAB">
              <w:rPr>
                <w:noProof/>
              </w:rPr>
              <w:delText xml:space="preserve"> </w:delText>
            </w:r>
            <w:r w:rsidR="00CE5CC7" w:rsidRPr="00CE5CC7" w:rsidDel="00110EAB">
              <w:rPr>
                <w:noProof/>
              </w:rPr>
              <w:delText>[26]</w:delText>
            </w:r>
          </w:del>
          <w:r>
            <w:fldChar w:fldCharType="end"/>
          </w:r>
        </w:sdtContent>
      </w:sdt>
      <w:r w:rsidR="00BE14B0">
        <w:t xml:space="preserve"> or “medullary kinking” of the </w:t>
      </w:r>
      <w:r w:rsidR="00BE14B0" w:rsidRPr="00BE14B0">
        <w:t>craniocervical junction</w:t>
      </w:r>
      <w:sdt>
        <w:sdtPr>
          <w:id w:val="-98953674"/>
          <w:citation/>
        </w:sdtPr>
        <w:sdtContent>
          <w:r w:rsidR="00BE14B0">
            <w:fldChar w:fldCharType="begin"/>
          </w:r>
          <w:r w:rsidR="00BE14B0">
            <w:instrText xml:space="preserve"> CITATION Cer151 \l 2057 </w:instrText>
          </w:r>
          <w:r w:rsidR="00BE14B0">
            <w:fldChar w:fldCharType="separate"/>
          </w:r>
          <w:ins w:id="869" w:author="Robert Clark" w:date="2020-05-15T18:56:00Z">
            <w:r w:rsidR="00110EAB">
              <w:rPr>
                <w:noProof/>
              </w:rPr>
              <w:t xml:space="preserve"> </w:t>
            </w:r>
            <w:r w:rsidR="00110EAB" w:rsidRPr="00110EAB">
              <w:rPr>
                <w:noProof/>
                <w:rPrChange w:id="870" w:author="Robert Clark" w:date="2020-05-15T18:56:00Z">
                  <w:rPr>
                    <w:rFonts w:eastAsia="Times New Roman"/>
                  </w:rPr>
                </w:rPrChange>
              </w:rPr>
              <w:t>[27]</w:t>
            </w:r>
          </w:ins>
          <w:del w:id="871" w:author="Robert Clark" w:date="2020-05-15T18:56:00Z">
            <w:r w:rsidR="00CE5CC7" w:rsidDel="00110EAB">
              <w:rPr>
                <w:noProof/>
              </w:rPr>
              <w:delText xml:space="preserve"> </w:delText>
            </w:r>
            <w:r w:rsidR="00CE5CC7" w:rsidRPr="00CE5CC7" w:rsidDel="00110EAB">
              <w:rPr>
                <w:noProof/>
              </w:rPr>
              <w:delText>[27]</w:delText>
            </w:r>
          </w:del>
          <w:r w:rsidR="00BE14B0">
            <w:fldChar w:fldCharType="end"/>
          </w:r>
        </w:sdtContent>
      </w:sdt>
      <w:r w:rsidR="00763DD7">
        <w:t xml:space="preserve"> where the spinal cord meets the brain stem at a non-continuous angle</w:t>
      </w:r>
      <w:r w:rsidR="00194066">
        <w:t xml:space="preserve"> as illustrated in </w:t>
      </w:r>
      <w:r w:rsidR="00194066">
        <w:fldChar w:fldCharType="begin"/>
      </w:r>
      <w:r w:rsidR="00194066">
        <w:instrText xml:space="preserve"> REF _Ref38402260 \h </w:instrText>
      </w:r>
      <w:r w:rsidR="00194066">
        <w:fldChar w:fldCharType="separate"/>
      </w:r>
      <w:r w:rsidR="00110EAB">
        <w:t xml:space="preserve">Figure </w:t>
      </w:r>
      <w:r w:rsidR="00110EAB">
        <w:rPr>
          <w:noProof/>
        </w:rPr>
        <w:t>12</w:t>
      </w:r>
      <w:r w:rsidR="00194066">
        <w:fldChar w:fldCharType="end"/>
      </w:r>
      <w:r w:rsidR="00194066">
        <w:t>.</w:t>
      </w:r>
    </w:p>
    <w:p w14:paraId="70F77F87" w14:textId="68565E9F" w:rsidR="00763DD7" w:rsidRDefault="00763DD7" w:rsidP="00763DD7">
      <w:pPr>
        <w:keepNext/>
        <w:jc w:val="center"/>
      </w:pPr>
      <w:r>
        <w:rPr>
          <w:noProof/>
        </w:rPr>
        <w:drawing>
          <wp:inline distT="0" distB="0" distL="0" distR="0" wp14:anchorId="7450B876" wp14:editId="3B2F430C">
            <wp:extent cx="2534400" cy="2534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534400" cy="2534400"/>
                    </a:xfrm>
                    <a:prstGeom prst="rect">
                      <a:avLst/>
                    </a:prstGeom>
                    <a:noFill/>
                    <a:ln>
                      <a:noFill/>
                    </a:ln>
                  </pic:spPr>
                </pic:pic>
              </a:graphicData>
            </a:graphic>
          </wp:inline>
        </w:drawing>
      </w:r>
      <w:r>
        <w:rPr>
          <w:noProof/>
        </w:rPr>
        <w:drawing>
          <wp:inline distT="0" distB="0" distL="0" distR="0" wp14:anchorId="70BDF179" wp14:editId="12B926B6">
            <wp:extent cx="2534400" cy="2534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534400" cy="2534400"/>
                    </a:xfrm>
                    <a:prstGeom prst="rect">
                      <a:avLst/>
                    </a:prstGeom>
                    <a:noFill/>
                    <a:ln>
                      <a:noFill/>
                    </a:ln>
                  </pic:spPr>
                </pic:pic>
              </a:graphicData>
            </a:graphic>
          </wp:inline>
        </w:drawing>
      </w:r>
    </w:p>
    <w:p w14:paraId="61E445AB" w14:textId="6EA7B646" w:rsidR="00763DD7" w:rsidRDefault="00763DD7" w:rsidP="00763DD7">
      <w:pPr>
        <w:pStyle w:val="Caption"/>
        <w:jc w:val="center"/>
      </w:pPr>
      <w:bookmarkStart w:id="872" w:name="_Ref38402260"/>
      <w:bookmarkStart w:id="873" w:name="_Toc40461473"/>
      <w:r>
        <w:t xml:space="preserve">Figure </w:t>
      </w:r>
      <w:fldSimple w:instr=" SEQ Figure \* ARABIC ">
        <w:r w:rsidR="00110EAB">
          <w:rPr>
            <w:noProof/>
          </w:rPr>
          <w:t>12</w:t>
        </w:r>
      </w:fldSimple>
      <w:bookmarkEnd w:id="872"/>
      <w:r>
        <w:t xml:space="preserve"> - A healthy CKCS (left) with a </w:t>
      </w:r>
      <w:r w:rsidR="00194066">
        <w:t>continuous</w:t>
      </w:r>
      <w:r>
        <w:t xml:space="preserve"> craniocervical junction and a CLM/SM affected CKCS (right) with a noticeably elevated </w:t>
      </w:r>
      <w:r w:rsidRPr="00CC461C">
        <w:t>caudal medulla oblongata</w:t>
      </w:r>
      <w:r>
        <w:t>.</w:t>
      </w:r>
      <w:r w:rsidR="00194066">
        <w:t xml:space="preserve"> Both junctions are highlighted with a red line.</w:t>
      </w:r>
      <w:bookmarkEnd w:id="873"/>
    </w:p>
    <w:p w14:paraId="64C35D70" w14:textId="0E0C6EB5" w:rsidR="008455B0" w:rsidRPr="008455B0" w:rsidRDefault="003F1AA6" w:rsidP="008455B0">
      <w:r>
        <w:t xml:space="preserve">These investigations are hampered by the sheer prevalence of </w:t>
      </w:r>
      <w:del w:id="874" w:author="Robert Clark" w:date="2020-05-15T17:53:00Z">
        <w:r w:rsidDel="00F46203">
          <w:delText>chiari</w:delText>
        </w:r>
      </w:del>
      <w:ins w:id="875" w:author="Robert Clark" w:date="2020-05-15T17:53:00Z">
        <w:r w:rsidR="00F46203">
          <w:t>Chiari</w:t>
        </w:r>
      </w:ins>
      <w:r>
        <w:t xml:space="preserve">-like </w:t>
      </w:r>
      <w:del w:id="876" w:author="Robert Clark" w:date="2020-05-15T17:53:00Z">
        <w:r w:rsidDel="00F46203">
          <w:delText>m</w:delText>
        </w:r>
      </w:del>
      <w:ins w:id="877" w:author="Robert Clark" w:date="2020-05-15T17:53:00Z">
        <w:r w:rsidR="00F46203">
          <w:t>M</w:t>
        </w:r>
      </w:ins>
      <w:r>
        <w:t xml:space="preserve">alformation, with </w:t>
      </w:r>
      <w:r w:rsidR="00F17AA6">
        <w:t>control groups being hard to establish when the condition simply could not have presented itself yet.</w:t>
      </w:r>
    </w:p>
    <w:p w14:paraId="75CCE2D9" w14:textId="07DE0B10" w:rsidR="00020F6B" w:rsidRDefault="00443E0E" w:rsidP="008455B0">
      <w:pPr>
        <w:pStyle w:val="Heading2"/>
        <w:numPr>
          <w:ilvl w:val="1"/>
          <w:numId w:val="35"/>
        </w:numPr>
      </w:pPr>
      <w:bookmarkStart w:id="878" w:name="_Toc40461436"/>
      <w:r>
        <w:t xml:space="preserve">Machine Learning as a </w:t>
      </w:r>
      <w:r w:rsidR="00EA3C22">
        <w:t>D</w:t>
      </w:r>
      <w:r>
        <w:t xml:space="preserve">iagnosis </w:t>
      </w:r>
      <w:r w:rsidR="00EA3C22">
        <w:t>A</w:t>
      </w:r>
      <w:r>
        <w:t>id</w:t>
      </w:r>
      <w:r w:rsidR="00A70C39">
        <w:t xml:space="preserve"> for CLM</w:t>
      </w:r>
      <w:bookmarkEnd w:id="878"/>
    </w:p>
    <w:p w14:paraId="3016ACB0" w14:textId="55E8654C" w:rsidR="00AF2D0A" w:rsidRDefault="005E0D2B" w:rsidP="00BA2840">
      <w:r>
        <w:rPr>
          <w:noProof/>
        </w:rPr>
        <mc:AlternateContent>
          <mc:Choice Requires="wps">
            <w:drawing>
              <wp:anchor distT="0" distB="0" distL="114300" distR="114300" simplePos="0" relativeHeight="251707904" behindDoc="0" locked="0" layoutInCell="1" allowOverlap="1" wp14:anchorId="5AE090B8" wp14:editId="233347D0">
                <wp:simplePos x="0" y="0"/>
                <wp:positionH relativeFrom="column">
                  <wp:posOffset>3420745</wp:posOffset>
                </wp:positionH>
                <wp:positionV relativeFrom="paragraph">
                  <wp:posOffset>1996440</wp:posOffset>
                </wp:positionV>
                <wp:extent cx="231076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310765" cy="635"/>
                        </a:xfrm>
                        <a:prstGeom prst="rect">
                          <a:avLst/>
                        </a:prstGeom>
                        <a:solidFill>
                          <a:prstClr val="white"/>
                        </a:solidFill>
                        <a:ln>
                          <a:noFill/>
                        </a:ln>
                      </wps:spPr>
                      <wps:txbx>
                        <w:txbxContent>
                          <w:p w14:paraId="63EED13A" w14:textId="76DDA88A" w:rsidR="0006648C" w:rsidRPr="0051260A" w:rsidRDefault="0006648C" w:rsidP="005E0D2B">
                            <w:pPr>
                              <w:pStyle w:val="Caption"/>
                            </w:pPr>
                            <w:bookmarkStart w:id="879" w:name="_Ref38830475"/>
                            <w:bookmarkStart w:id="880" w:name="_Toc40461474"/>
                            <w:r>
                              <w:t xml:space="preserve">Figure </w:t>
                            </w:r>
                            <w:fldSimple w:instr=" SEQ Figure \* ARABIC ">
                              <w:r w:rsidR="000B531F">
                                <w:rPr>
                                  <w:noProof/>
                                </w:rPr>
                                <w:t>13</w:t>
                              </w:r>
                            </w:fldSimple>
                            <w:bookmarkEnd w:id="879"/>
                            <w:r>
                              <w:t xml:space="preserve"> - A labelled cross section of a brain with ventricles exposed.</w:t>
                            </w:r>
                            <w:sdt>
                              <w:sdtPr>
                                <w:id w:val="367110227"/>
                                <w:citation/>
                              </w:sdtPr>
                              <w:sdtContent>
                                <w:r>
                                  <w:fldChar w:fldCharType="begin"/>
                                </w:r>
                                <w:r>
                                  <w:instrText xml:space="preserve"> CITATION Ope16 \l 2057 </w:instrText>
                                </w:r>
                                <w:r>
                                  <w:fldChar w:fldCharType="separate"/>
                                </w:r>
                                <w:r>
                                  <w:rPr>
                                    <w:noProof/>
                                  </w:rPr>
                                  <w:t xml:space="preserve"> </w:t>
                                </w:r>
                                <w:r w:rsidRPr="00CE5CC7">
                                  <w:rPr>
                                    <w:noProof/>
                                  </w:rPr>
                                  <w:t>[52]</w:t>
                                </w:r>
                                <w:r>
                                  <w:fldChar w:fldCharType="end"/>
                                </w:r>
                              </w:sdtContent>
                            </w:sdt>
                            <w:r>
                              <w:t xml:space="preserve"> L</w:t>
                            </w:r>
                            <w:r w:rsidRPr="005E0D2B">
                              <w:t>icensed under the Creative Commons Attribution 4.0 Internationa</w:t>
                            </w:r>
                            <w:r>
                              <w:t>l.</w:t>
                            </w:r>
                            <w:bookmarkEnd w:id="8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090B8" id="Text Box 10" o:spid="_x0000_s1036" type="#_x0000_t202" style="position:absolute;margin-left:269.35pt;margin-top:157.2pt;width:181.9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" stroked="f">
                <v:textbox style="mso-fit-shape-to-text:t" inset="0,0,0,0">
                  <w:txbxContent>
                    <w:p w14:paraId="63EED13A" w14:textId="76DDA88A" w:rsidR="0006648C" w:rsidRPr="0051260A" w:rsidRDefault="0006648C" w:rsidP="005E0D2B">
                      <w:pPr>
                        <w:pStyle w:val="Caption"/>
                      </w:pPr>
                      <w:bookmarkStart w:id="881" w:name="_Ref38830475"/>
                      <w:bookmarkStart w:id="882" w:name="_Toc40461474"/>
                      <w:r>
                        <w:t xml:space="preserve">Figure </w:t>
                      </w:r>
                      <w:fldSimple w:instr=" SEQ Figure \* ARABIC ">
                        <w:r w:rsidR="000B531F">
                          <w:rPr>
                            <w:noProof/>
                          </w:rPr>
                          <w:t>13</w:t>
                        </w:r>
                      </w:fldSimple>
                      <w:bookmarkEnd w:id="881"/>
                      <w:r>
                        <w:t xml:space="preserve"> - A labelled cross section of a brain with ventricles exposed.</w:t>
                      </w:r>
                      <w:sdt>
                        <w:sdtPr>
                          <w:id w:val="367110227"/>
                          <w:citation/>
                        </w:sdtPr>
                        <w:sdtContent>
                          <w:r>
                            <w:fldChar w:fldCharType="begin"/>
                          </w:r>
                          <w:r>
                            <w:instrText xml:space="preserve"> CITATION Ope16 \l 2057 </w:instrText>
                          </w:r>
                          <w:r>
                            <w:fldChar w:fldCharType="separate"/>
                          </w:r>
                          <w:r>
                            <w:rPr>
                              <w:noProof/>
                            </w:rPr>
                            <w:t xml:space="preserve"> </w:t>
                          </w:r>
                          <w:r w:rsidRPr="00CE5CC7">
                            <w:rPr>
                              <w:noProof/>
                            </w:rPr>
                            <w:t>[52]</w:t>
                          </w:r>
                          <w:r>
                            <w:fldChar w:fldCharType="end"/>
                          </w:r>
                        </w:sdtContent>
                      </w:sdt>
                      <w:r>
                        <w:t xml:space="preserve"> L</w:t>
                      </w:r>
                      <w:r w:rsidRPr="005E0D2B">
                        <w:t>icensed under the Creative Commons Attribution 4.0 Internationa</w:t>
                      </w:r>
                      <w:r>
                        <w:t>l.</w:t>
                      </w:r>
                      <w:bookmarkEnd w:id="882"/>
                    </w:p>
                  </w:txbxContent>
                </v:textbox>
                <w10:wrap type="square"/>
              </v:shape>
            </w:pict>
          </mc:Fallback>
        </mc:AlternateContent>
      </w:r>
      <w:r w:rsidRPr="0003037E">
        <w:rPr>
          <w:noProof/>
        </w:rPr>
        <w:drawing>
          <wp:anchor distT="0" distB="0" distL="114300" distR="114300" simplePos="0" relativeHeight="251705856" behindDoc="0" locked="0" layoutInCell="1" allowOverlap="1" wp14:anchorId="11D25557" wp14:editId="1A000D2E">
            <wp:simplePos x="0" y="0"/>
            <wp:positionH relativeFrom="margin">
              <wp:align>right</wp:align>
            </wp:positionH>
            <wp:positionV relativeFrom="paragraph">
              <wp:posOffset>434340</wp:posOffset>
            </wp:positionV>
            <wp:extent cx="2311119" cy="15049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11119" cy="1504950"/>
                    </a:xfrm>
                    <a:prstGeom prst="rect">
                      <a:avLst/>
                    </a:prstGeom>
                  </pic:spPr>
                </pic:pic>
              </a:graphicData>
            </a:graphic>
            <wp14:sizeRelH relativeFrom="margin">
              <wp14:pctWidth>0</wp14:pctWidth>
            </wp14:sizeRelH>
            <wp14:sizeRelV relativeFrom="margin">
              <wp14:pctHeight>0</wp14:pctHeight>
            </wp14:sizeRelV>
          </wp:anchor>
        </w:drawing>
      </w:r>
      <w:r w:rsidR="000C01E2">
        <w:t xml:space="preserve">Some investigation into machine learnings use diagnosing </w:t>
      </w:r>
      <w:del w:id="883" w:author="Robert Clark" w:date="2020-05-15T17:53:00Z">
        <w:r w:rsidR="000C01E2" w:rsidDel="00F46203">
          <w:delText>chiari</w:delText>
        </w:r>
      </w:del>
      <w:ins w:id="884" w:author="Robert Clark" w:date="2020-05-15T17:53:00Z">
        <w:r w:rsidR="00F46203">
          <w:t>Chiari</w:t>
        </w:r>
      </w:ins>
      <w:r w:rsidR="000C01E2">
        <w:t xml:space="preserve">-like </w:t>
      </w:r>
      <w:ins w:id="885" w:author="Robert Clark" w:date="2020-05-15T17:53:00Z">
        <w:r w:rsidR="00F46203">
          <w:t>M</w:t>
        </w:r>
      </w:ins>
      <w:del w:id="886" w:author="Robert Clark" w:date="2020-05-15T17:53:00Z">
        <w:r w:rsidR="000C01E2" w:rsidDel="00F46203">
          <w:delText>m</w:delText>
        </w:r>
      </w:del>
      <w:r w:rsidR="000C01E2">
        <w:t>alformation has already been performed</w:t>
      </w:r>
      <w:r w:rsidR="00403567">
        <w:t>.</w:t>
      </w:r>
      <w:r w:rsidR="0003037E">
        <w:t xml:space="preserve"> The floor of the third ventricle</w:t>
      </w:r>
      <w:r>
        <w:t xml:space="preserve"> (shown </w:t>
      </w:r>
      <w:r w:rsidR="00DA0062">
        <w:t xml:space="preserve">in </w:t>
      </w:r>
      <w:r w:rsidR="00DA0062">
        <w:fldChar w:fldCharType="begin"/>
      </w:r>
      <w:r w:rsidR="00DA0062">
        <w:instrText xml:space="preserve"> REF _Ref38830475 \h </w:instrText>
      </w:r>
      <w:r w:rsidR="00DA0062">
        <w:fldChar w:fldCharType="separate"/>
      </w:r>
      <w:r w:rsidR="00110EAB">
        <w:t xml:space="preserve">Figure </w:t>
      </w:r>
      <w:r w:rsidR="00110EAB">
        <w:rPr>
          <w:noProof/>
        </w:rPr>
        <w:t>13</w:t>
      </w:r>
      <w:r w:rsidR="00DA0062">
        <w:fldChar w:fldCharType="end"/>
      </w:r>
      <w:r w:rsidR="00DA0062">
        <w:t>)</w:t>
      </w:r>
      <w:r w:rsidR="0003037E">
        <w:t xml:space="preserve"> and a region in the sphenoid bone as potential biomarkers for CLM by </w:t>
      </w:r>
      <w:r w:rsidR="00844640">
        <w:t>locating morphological differences between MRI scans of affected and healthy dogs.</w:t>
      </w:r>
      <w:sdt>
        <w:sdtPr>
          <w:id w:val="919907044"/>
          <w:citation/>
        </w:sdtPr>
        <w:sdtContent>
          <w:r w:rsidR="00844640">
            <w:fldChar w:fldCharType="begin"/>
          </w:r>
          <w:r w:rsidR="00844640">
            <w:instrText xml:space="preserve"> CITATION Mic19 \l 2057 </w:instrText>
          </w:r>
          <w:r w:rsidR="00844640">
            <w:fldChar w:fldCharType="separate"/>
          </w:r>
          <w:ins w:id="887" w:author="Robert Clark" w:date="2020-05-15T18:56:00Z">
            <w:r w:rsidR="00110EAB">
              <w:rPr>
                <w:noProof/>
              </w:rPr>
              <w:t xml:space="preserve"> </w:t>
            </w:r>
            <w:r w:rsidR="00110EAB" w:rsidRPr="00110EAB">
              <w:rPr>
                <w:noProof/>
                <w:rPrChange w:id="888" w:author="Robert Clark" w:date="2020-05-15T18:56:00Z">
                  <w:rPr>
                    <w:rFonts w:eastAsia="Times New Roman"/>
                  </w:rPr>
                </w:rPrChange>
              </w:rPr>
              <w:t>[28]</w:t>
            </w:r>
          </w:ins>
          <w:del w:id="889" w:author="Robert Clark" w:date="2020-05-15T18:56:00Z">
            <w:r w:rsidR="00CE5CC7" w:rsidDel="00110EAB">
              <w:rPr>
                <w:noProof/>
              </w:rPr>
              <w:delText xml:space="preserve"> </w:delText>
            </w:r>
            <w:r w:rsidR="00CE5CC7" w:rsidRPr="00CE5CC7" w:rsidDel="00110EAB">
              <w:rPr>
                <w:noProof/>
              </w:rPr>
              <w:delText>[28]</w:delText>
            </w:r>
          </w:del>
          <w:r w:rsidR="00844640">
            <w:fldChar w:fldCharType="end"/>
          </w:r>
        </w:sdtContent>
      </w:sdt>
      <w:r w:rsidR="00844640">
        <w:t xml:space="preserve"> By quantifying these morphological differences and using them </w:t>
      </w:r>
      <w:r w:rsidR="00075AD9">
        <w:t xml:space="preserve">as features within a Support Vector Machine (SVM), researchers were able to produce a binary classification system with an Area Under the Curve (AUC) of 77.77. This is sufficient to lend credence to </w:t>
      </w:r>
      <w:r>
        <w:t>these biomarkers</w:t>
      </w:r>
      <w:r w:rsidR="00075AD9">
        <w:t xml:space="preserve"> being related to CLM and eventual </w:t>
      </w:r>
      <w:r>
        <w:t>pain but</w:t>
      </w:r>
      <w:r w:rsidR="00075AD9">
        <w:t xml:space="preserve"> lacks the reliability necessary for </w:t>
      </w:r>
      <w:r>
        <w:t xml:space="preserve">consistent </w:t>
      </w:r>
      <w:r w:rsidR="00075AD9">
        <w:t>use within medicine.</w:t>
      </w:r>
    </w:p>
    <w:p w14:paraId="0BCED409" w14:textId="364674B2" w:rsidR="005E0D2B" w:rsidRDefault="00AD4166" w:rsidP="00BA2840">
      <w:r>
        <w:t xml:space="preserve">Additional supervised learning approaches have also been tried on MRI scans of human </w:t>
      </w:r>
      <w:del w:id="890" w:author="Robert Clark" w:date="2020-05-15T17:53:00Z">
        <w:r w:rsidDel="00F46203">
          <w:delText>chiari</w:delText>
        </w:r>
      </w:del>
      <w:ins w:id="891" w:author="Robert Clark" w:date="2020-05-15T17:53:00Z">
        <w:r w:rsidR="00F46203">
          <w:t>Chiari</w:t>
        </w:r>
      </w:ins>
      <w:r>
        <w:t xml:space="preserve"> </w:t>
      </w:r>
      <w:ins w:id="892" w:author="Robert Clark" w:date="2020-05-15T17:53:00Z">
        <w:r w:rsidR="00F46203">
          <w:t>M</w:t>
        </w:r>
      </w:ins>
      <w:del w:id="893" w:author="Robert Clark" w:date="2020-05-15T17:53:00Z">
        <w:r w:rsidDel="00F46203">
          <w:delText>m</w:delText>
        </w:r>
      </w:del>
      <w:r>
        <w:t xml:space="preserve">alformation patients, producing mixed results. Distance from the Foranem Magnum (FM) to the peak of the fourth ventricle, distance from the FM to the brain stem and the angle of the brain stem were identified as key </w:t>
      </w:r>
      <w:r w:rsidR="00762B52">
        <w:t>characteristics</w:t>
      </w:r>
      <w:r>
        <w:t xml:space="preserve"> </w:t>
      </w:r>
      <w:r w:rsidR="00762B52">
        <w:t>through use of SVMs and produced sensitivity and specificity rates of above 90% when testing for type 1 Chiari Malformation</w:t>
      </w:r>
      <w:sdt>
        <w:sdtPr>
          <w:id w:val="315923789"/>
          <w:citation/>
        </w:sdtPr>
        <w:sdtContent>
          <w:r w:rsidR="00762B52">
            <w:fldChar w:fldCharType="begin"/>
          </w:r>
          <w:r w:rsidR="00762B52">
            <w:instrText xml:space="preserve"> CITATION Urb18 \l 2057 </w:instrText>
          </w:r>
          <w:r w:rsidR="00762B52">
            <w:fldChar w:fldCharType="separate"/>
          </w:r>
          <w:ins w:id="894" w:author="Robert Clark" w:date="2020-05-15T18:56:00Z">
            <w:r w:rsidR="00110EAB">
              <w:rPr>
                <w:noProof/>
              </w:rPr>
              <w:t xml:space="preserve"> </w:t>
            </w:r>
            <w:r w:rsidR="00110EAB" w:rsidRPr="00110EAB">
              <w:rPr>
                <w:noProof/>
                <w:rPrChange w:id="895" w:author="Robert Clark" w:date="2020-05-15T18:56:00Z">
                  <w:rPr>
                    <w:rFonts w:eastAsia="Times New Roman"/>
                  </w:rPr>
                </w:rPrChange>
              </w:rPr>
              <w:t>[29]</w:t>
            </w:r>
          </w:ins>
          <w:del w:id="896" w:author="Robert Clark" w:date="2020-05-15T18:56:00Z">
            <w:r w:rsidR="00CE5CC7" w:rsidDel="00110EAB">
              <w:rPr>
                <w:noProof/>
              </w:rPr>
              <w:delText xml:space="preserve"> </w:delText>
            </w:r>
            <w:r w:rsidR="00CE5CC7" w:rsidRPr="00CE5CC7" w:rsidDel="00110EAB">
              <w:rPr>
                <w:noProof/>
              </w:rPr>
              <w:delText>[29]</w:delText>
            </w:r>
          </w:del>
          <w:r w:rsidR="00762B52">
            <w:fldChar w:fldCharType="end"/>
          </w:r>
        </w:sdtContent>
      </w:sdt>
      <w:r w:rsidR="00762B52">
        <w:t>. This condition is analogous to CLM in canines, but structural differences</w:t>
      </w:r>
      <w:r w:rsidR="0058044E">
        <w:t xml:space="preserve"> between human and canine brains such as the enlarged cerebellum may decrease the importance of these specific measurements in the diagnosis of CLM.</w:t>
      </w:r>
    </w:p>
    <w:p w14:paraId="7B7B2FC3" w14:textId="77777777" w:rsidR="00C531B1" w:rsidRPr="00C531B1" w:rsidRDefault="00C531B1" w:rsidP="00C531B1">
      <w:pPr>
        <w:pStyle w:val="ListParagraph"/>
        <w:keepNext/>
        <w:keepLines/>
        <w:numPr>
          <w:ilvl w:val="0"/>
          <w:numId w:val="37"/>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897" w:name="_Toc40212992"/>
      <w:bookmarkStart w:id="898" w:name="_Toc40213194"/>
      <w:bookmarkStart w:id="899" w:name="_Toc40457776"/>
      <w:bookmarkStart w:id="900" w:name="_Toc40461146"/>
      <w:bookmarkStart w:id="901" w:name="_Toc40461437"/>
      <w:bookmarkEnd w:id="897"/>
      <w:bookmarkEnd w:id="898"/>
      <w:bookmarkEnd w:id="899"/>
      <w:bookmarkEnd w:id="900"/>
      <w:bookmarkEnd w:id="901"/>
    </w:p>
    <w:p w14:paraId="356586D0" w14:textId="77777777" w:rsidR="00C531B1" w:rsidRPr="00C531B1" w:rsidRDefault="00C531B1" w:rsidP="00C531B1">
      <w:pPr>
        <w:pStyle w:val="ListParagraph"/>
        <w:keepNext/>
        <w:keepLines/>
        <w:numPr>
          <w:ilvl w:val="1"/>
          <w:numId w:val="37"/>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902" w:name="_Toc40212993"/>
      <w:bookmarkStart w:id="903" w:name="_Toc40213195"/>
      <w:bookmarkStart w:id="904" w:name="_Toc40457777"/>
      <w:bookmarkStart w:id="905" w:name="_Toc40461147"/>
      <w:bookmarkStart w:id="906" w:name="_Toc40461438"/>
      <w:bookmarkEnd w:id="902"/>
      <w:bookmarkEnd w:id="903"/>
      <w:bookmarkEnd w:id="904"/>
      <w:bookmarkEnd w:id="905"/>
      <w:bookmarkEnd w:id="906"/>
    </w:p>
    <w:p w14:paraId="5A320DFB" w14:textId="77777777" w:rsidR="00C531B1" w:rsidRPr="00C531B1" w:rsidRDefault="00C531B1" w:rsidP="00C531B1">
      <w:pPr>
        <w:pStyle w:val="ListParagraph"/>
        <w:keepNext/>
        <w:keepLines/>
        <w:numPr>
          <w:ilvl w:val="1"/>
          <w:numId w:val="37"/>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907" w:name="_Toc40212994"/>
      <w:bookmarkStart w:id="908" w:name="_Toc40213196"/>
      <w:bookmarkStart w:id="909" w:name="_Toc40457778"/>
      <w:bookmarkStart w:id="910" w:name="_Toc40461148"/>
      <w:bookmarkStart w:id="911" w:name="_Toc40461439"/>
      <w:bookmarkEnd w:id="907"/>
      <w:bookmarkEnd w:id="908"/>
      <w:bookmarkEnd w:id="909"/>
      <w:bookmarkEnd w:id="910"/>
      <w:bookmarkEnd w:id="911"/>
    </w:p>
    <w:p w14:paraId="749B6933" w14:textId="77777777" w:rsidR="00C531B1" w:rsidRPr="00C531B1" w:rsidRDefault="00C531B1" w:rsidP="00C531B1">
      <w:pPr>
        <w:pStyle w:val="ListParagraph"/>
        <w:keepNext/>
        <w:keepLines/>
        <w:numPr>
          <w:ilvl w:val="1"/>
          <w:numId w:val="37"/>
        </w:numPr>
        <w:spacing w:before="40" w:after="0"/>
        <w:contextualSpacing w:val="0"/>
        <w:outlineLvl w:val="1"/>
        <w:rPr>
          <w:rFonts w:asciiTheme="majorHAnsi" w:eastAsiaTheme="majorEastAsia" w:hAnsiTheme="majorHAnsi" w:cstheme="majorBidi"/>
          <w:vanish/>
          <w:color w:val="2F5496" w:themeColor="accent1" w:themeShade="BF"/>
          <w:sz w:val="26"/>
          <w:szCs w:val="26"/>
        </w:rPr>
      </w:pPr>
      <w:bookmarkStart w:id="912" w:name="_Toc40212995"/>
      <w:bookmarkStart w:id="913" w:name="_Toc40213197"/>
      <w:bookmarkStart w:id="914" w:name="_Toc40457779"/>
      <w:bookmarkStart w:id="915" w:name="_Toc40461149"/>
      <w:bookmarkStart w:id="916" w:name="_Toc40461440"/>
      <w:bookmarkEnd w:id="912"/>
      <w:bookmarkEnd w:id="913"/>
      <w:bookmarkEnd w:id="914"/>
      <w:bookmarkEnd w:id="915"/>
      <w:bookmarkEnd w:id="916"/>
    </w:p>
    <w:p w14:paraId="62FA9D92" w14:textId="4D4F41C8" w:rsidR="00C531B1" w:rsidRDefault="00C531B1" w:rsidP="00C531B1">
      <w:pPr>
        <w:pStyle w:val="Heading2"/>
        <w:numPr>
          <w:ilvl w:val="1"/>
          <w:numId w:val="37"/>
        </w:numPr>
      </w:pPr>
      <w:bookmarkStart w:id="917" w:name="_Toc40461441"/>
      <w:r>
        <w:t>Machine Learning as a Diagnosis Aid for Other Conditions</w:t>
      </w:r>
      <w:bookmarkEnd w:id="917"/>
    </w:p>
    <w:p w14:paraId="6A09950D" w14:textId="0B8933AE" w:rsidR="00EA3C22" w:rsidRDefault="00EA3C22" w:rsidP="00EA3C22">
      <w:r>
        <w:t>In addition to research into CLM, machine learning has also proved to be invaluable in the study of other conditions.</w:t>
      </w:r>
      <w:r w:rsidR="00631F95">
        <w:t xml:space="preserve"> </w:t>
      </w:r>
      <w:r w:rsidR="00805622">
        <w:t>By obtaining MRI data from Alzheimer’s patients and providing it to a Convolutional Neural Network (CNN), researchers were able to create a binary classifier capable of diagnosing the condition with an average accuracy 96.8588%</w:t>
      </w:r>
      <w:sdt>
        <w:sdtPr>
          <w:id w:val="1767197791"/>
          <w:citation/>
        </w:sdtPr>
        <w:sdtContent>
          <w:r w:rsidR="00805622">
            <w:fldChar w:fldCharType="begin"/>
          </w:r>
          <w:r w:rsidR="00805622">
            <w:instrText xml:space="preserve"> CITATION Sar16 \l 2057 </w:instrText>
          </w:r>
          <w:r w:rsidR="00805622">
            <w:fldChar w:fldCharType="separate"/>
          </w:r>
          <w:ins w:id="918" w:author="Robert Clark" w:date="2020-05-15T18:56:00Z">
            <w:r w:rsidR="00110EAB">
              <w:rPr>
                <w:noProof/>
              </w:rPr>
              <w:t xml:space="preserve"> </w:t>
            </w:r>
            <w:r w:rsidR="00110EAB" w:rsidRPr="00110EAB">
              <w:rPr>
                <w:noProof/>
                <w:rPrChange w:id="919" w:author="Robert Clark" w:date="2020-05-15T18:56:00Z">
                  <w:rPr>
                    <w:rFonts w:eastAsia="Times New Roman"/>
                  </w:rPr>
                </w:rPrChange>
              </w:rPr>
              <w:t>[30]</w:t>
            </w:r>
          </w:ins>
          <w:del w:id="920" w:author="Robert Clark" w:date="2020-05-15T18:56:00Z">
            <w:r w:rsidR="00CE5CC7" w:rsidDel="00110EAB">
              <w:rPr>
                <w:noProof/>
              </w:rPr>
              <w:delText xml:space="preserve"> </w:delText>
            </w:r>
            <w:r w:rsidR="00CE5CC7" w:rsidRPr="00CE5CC7" w:rsidDel="00110EAB">
              <w:rPr>
                <w:noProof/>
              </w:rPr>
              <w:delText>[30]</w:delText>
            </w:r>
          </w:del>
          <w:r w:rsidR="00805622">
            <w:fldChar w:fldCharType="end"/>
          </w:r>
        </w:sdtContent>
      </w:sdt>
      <w:r w:rsidR="00805622">
        <w:t xml:space="preserve">. </w:t>
      </w:r>
      <w:r w:rsidR="00792A4A">
        <w:t xml:space="preserve">The dataset used here consisted of a “stack” of images obtained from each patient, with </w:t>
      </w:r>
      <w:r w:rsidR="000F4155">
        <w:t>non-brain tissue removed from each layer and the eight outermost layers discarded</w:t>
      </w:r>
      <w:r w:rsidR="00DB3552">
        <w:t xml:space="preserve">. The </w:t>
      </w:r>
      <w:r w:rsidR="000F4155">
        <w:t>high accuracy rate</w:t>
      </w:r>
      <w:r w:rsidR="00DB3552">
        <w:t xml:space="preserve"> obtained here was accredited by researchers to the </w:t>
      </w:r>
      <w:r w:rsidR="000F4155">
        <w:t>use of the LeNet CNN.</w:t>
      </w:r>
      <w:r w:rsidR="00792A4A">
        <w:t xml:space="preserve"> </w:t>
      </w:r>
      <w:r w:rsidR="00805622">
        <w:t xml:space="preserve"> </w:t>
      </w:r>
    </w:p>
    <w:p w14:paraId="103B2304" w14:textId="395D1A02" w:rsidR="00521DE3" w:rsidRDefault="009703AC" w:rsidP="00EA3C22">
      <w:r>
        <w:t>SVM</w:t>
      </w:r>
      <w:r w:rsidR="008F4D5A">
        <w:t>s have also been used in the study of Parkinson</w:t>
      </w:r>
      <w:r w:rsidR="00DF7CFE">
        <w:t>’</w:t>
      </w:r>
      <w:r w:rsidR="008F4D5A">
        <w:t>s</w:t>
      </w:r>
      <w:r w:rsidR="00DF7CFE">
        <w:t xml:space="preserve"> Disease</w:t>
      </w:r>
      <w:r w:rsidR="008F4D5A">
        <w:t>, with a dataset of MRI scans of Parkinson</w:t>
      </w:r>
      <w:r w:rsidR="00DF7CFE">
        <w:t>’</w:t>
      </w:r>
      <w:r w:rsidR="008F4D5A">
        <w:t>s afflicted brains reduced via P</w:t>
      </w:r>
      <w:r w:rsidR="00FC06B8">
        <w:t>rinciple Component Analysis (PCA)</w:t>
      </w:r>
      <w:r w:rsidR="008F4D5A">
        <w:t xml:space="preserve"> to identify regions within the 3D space which expressed significant variation and then treated these as features.</w:t>
      </w:r>
      <w:r w:rsidR="00DF7CFE">
        <w:t xml:space="preserve"> This resulted in an overall accuracy of 92.7% when classifying Parkinson’s afflicted and healthy brains</w:t>
      </w:r>
      <w:sdt>
        <w:sdtPr>
          <w:id w:val="133300018"/>
          <w:citation/>
        </w:sdtPr>
        <w:sdtContent>
          <w:r w:rsidR="00FC06B8">
            <w:fldChar w:fldCharType="begin"/>
          </w:r>
          <w:r w:rsidR="00FC06B8">
            <w:instrText xml:space="preserve"> CITATION Sal14 \l 2057 </w:instrText>
          </w:r>
          <w:r w:rsidR="00FC06B8">
            <w:fldChar w:fldCharType="separate"/>
          </w:r>
          <w:ins w:id="921" w:author="Robert Clark" w:date="2020-05-15T18:56:00Z">
            <w:r w:rsidR="00110EAB">
              <w:rPr>
                <w:noProof/>
              </w:rPr>
              <w:t xml:space="preserve"> </w:t>
            </w:r>
            <w:r w:rsidR="00110EAB" w:rsidRPr="00110EAB">
              <w:rPr>
                <w:noProof/>
                <w:rPrChange w:id="922" w:author="Robert Clark" w:date="2020-05-15T18:56:00Z">
                  <w:rPr>
                    <w:rFonts w:eastAsia="Times New Roman"/>
                  </w:rPr>
                </w:rPrChange>
              </w:rPr>
              <w:t>[31]</w:t>
            </w:r>
          </w:ins>
          <w:del w:id="923" w:author="Robert Clark" w:date="2020-05-15T18:56:00Z">
            <w:r w:rsidR="00CE5CC7" w:rsidDel="00110EAB">
              <w:rPr>
                <w:noProof/>
              </w:rPr>
              <w:delText xml:space="preserve"> </w:delText>
            </w:r>
            <w:r w:rsidR="00CE5CC7" w:rsidRPr="00CE5CC7" w:rsidDel="00110EAB">
              <w:rPr>
                <w:noProof/>
              </w:rPr>
              <w:delText>[31]</w:delText>
            </w:r>
          </w:del>
          <w:r w:rsidR="00FC06B8">
            <w:fldChar w:fldCharType="end"/>
          </w:r>
        </w:sdtContent>
      </w:sdt>
      <w:r w:rsidR="00FC06B8">
        <w:t>, a significant improvement over the 39.53% obtained by a similar study performed without dimensionality reduction via PCA</w:t>
      </w:r>
      <w:sdt>
        <w:sdtPr>
          <w:id w:val="-16310728"/>
          <w:citation/>
        </w:sdtPr>
        <w:sdtContent>
          <w:r w:rsidR="00FC06B8">
            <w:fldChar w:fldCharType="begin"/>
          </w:r>
          <w:r w:rsidR="00FC06B8">
            <w:instrText xml:space="preserve"> CITATION Foc11 \l 2057 </w:instrText>
          </w:r>
          <w:r w:rsidR="00FC06B8">
            <w:fldChar w:fldCharType="separate"/>
          </w:r>
          <w:ins w:id="924" w:author="Robert Clark" w:date="2020-05-15T18:56:00Z">
            <w:r w:rsidR="00110EAB">
              <w:rPr>
                <w:noProof/>
              </w:rPr>
              <w:t xml:space="preserve"> </w:t>
            </w:r>
            <w:r w:rsidR="00110EAB" w:rsidRPr="00110EAB">
              <w:rPr>
                <w:noProof/>
                <w:rPrChange w:id="925" w:author="Robert Clark" w:date="2020-05-15T18:56:00Z">
                  <w:rPr>
                    <w:rFonts w:eastAsia="Times New Roman"/>
                  </w:rPr>
                </w:rPrChange>
              </w:rPr>
              <w:t>[32]</w:t>
            </w:r>
          </w:ins>
          <w:del w:id="926" w:author="Robert Clark" w:date="2020-05-15T18:56:00Z">
            <w:r w:rsidR="00CE5CC7" w:rsidDel="00110EAB">
              <w:rPr>
                <w:noProof/>
              </w:rPr>
              <w:delText xml:space="preserve"> </w:delText>
            </w:r>
            <w:r w:rsidR="00CE5CC7" w:rsidRPr="00CE5CC7" w:rsidDel="00110EAB">
              <w:rPr>
                <w:noProof/>
              </w:rPr>
              <w:delText>[32]</w:delText>
            </w:r>
          </w:del>
          <w:r w:rsidR="00FC06B8">
            <w:fldChar w:fldCharType="end"/>
          </w:r>
        </w:sdtContent>
      </w:sdt>
      <w:r w:rsidR="00FC06B8">
        <w:t>. This could p</w:t>
      </w:r>
      <w:r w:rsidR="00FD61D1">
        <w:t>otentially</w:t>
      </w:r>
      <w:r w:rsidR="00FC06B8">
        <w:t xml:space="preserve"> be attributed to </w:t>
      </w:r>
      <w:r w:rsidR="00FD61D1">
        <w:t>differences in the dataset, with the former study having a</w:t>
      </w:r>
      <w:r w:rsidR="008D221E">
        <w:t xml:space="preserve">n approximately 27% larger dataset which may have allowed for more </w:t>
      </w:r>
      <w:r w:rsidR="007E70C2">
        <w:t>generalisations but should still be considered a testament to the potential use of PCA within this investigation.</w:t>
      </w:r>
    </w:p>
    <w:p w14:paraId="44A540E5" w14:textId="378FD873" w:rsidR="00820DE6" w:rsidRDefault="00820DE6" w:rsidP="00820DE6">
      <w:pPr>
        <w:spacing w:before="54"/>
        <w:ind w:right="256"/>
      </w:pPr>
      <w:r>
        <w:rPr>
          <w:noProof/>
        </w:rPr>
        <mc:AlternateContent>
          <mc:Choice Requires="wps">
            <w:drawing>
              <wp:anchor distT="0" distB="0" distL="114300" distR="114300" simplePos="0" relativeHeight="251733504" behindDoc="0" locked="0" layoutInCell="1" allowOverlap="1" wp14:anchorId="68AD9402" wp14:editId="55BD0D1D">
                <wp:simplePos x="0" y="0"/>
                <wp:positionH relativeFrom="column">
                  <wp:posOffset>4130675</wp:posOffset>
                </wp:positionH>
                <wp:positionV relativeFrom="paragraph">
                  <wp:posOffset>2188210</wp:posOffset>
                </wp:positionV>
                <wp:extent cx="1661160" cy="635"/>
                <wp:effectExtent l="0" t="0" r="0" b="0"/>
                <wp:wrapSquare wrapText="bothSides"/>
                <wp:docPr id="161" name="Text Box 161"/>
                <wp:cNvGraphicFramePr/>
                <a:graphic xmlns:a="http://schemas.openxmlformats.org/drawingml/2006/main">
                  <a:graphicData uri="http://schemas.microsoft.com/office/word/2010/wordprocessingShape">
                    <wps:wsp>
                      <wps:cNvSpPr txBox="1"/>
                      <wps:spPr>
                        <a:xfrm>
                          <a:off x="0" y="0"/>
                          <a:ext cx="1661160" cy="635"/>
                        </a:xfrm>
                        <a:prstGeom prst="rect">
                          <a:avLst/>
                        </a:prstGeom>
                        <a:solidFill>
                          <a:prstClr val="white"/>
                        </a:solidFill>
                        <a:ln>
                          <a:noFill/>
                        </a:ln>
                      </wps:spPr>
                      <wps:txbx>
                        <w:txbxContent>
                          <w:p w14:paraId="1E8CBAC5" w14:textId="4E0990EE" w:rsidR="0006648C" w:rsidRPr="00815ED9" w:rsidRDefault="0006648C" w:rsidP="00820DE6">
                            <w:pPr>
                              <w:pStyle w:val="Caption"/>
                              <w:jc w:val="center"/>
                              <w:rPr>
                                <w:rFonts w:ascii="Times New Roman" w:eastAsia="Times New Roman" w:hAnsi="Times New Roman" w:cs="Times New Roman"/>
                                <w:noProof/>
                                <w:sz w:val="20"/>
                                <w:szCs w:val="20"/>
                              </w:rPr>
                            </w:pPr>
                            <w:bookmarkStart w:id="927" w:name="_Toc40461475"/>
                            <w:r>
                              <w:t xml:space="preserve">Figure </w:t>
                            </w:r>
                            <w:fldSimple w:instr=" SEQ Figure \* ARABIC ">
                              <w:r w:rsidR="000B531F">
                                <w:rPr>
                                  <w:noProof/>
                                </w:rPr>
                                <w:t>14</w:t>
                              </w:r>
                            </w:fldSimple>
                            <w:r>
                              <w:t xml:space="preserve"> - </w:t>
                            </w:r>
                            <w:r w:rsidRPr="00D0790F">
                              <w:t>A "healthy" hip joint (top) and one presenting symptoms of hip osteoarthritis with arrows at regions indicating this (bottom</w:t>
                            </w:r>
                            <w:r>
                              <w:t>)</w:t>
                            </w:r>
                            <w:r w:rsidRPr="00820DE6">
                              <w:t xml:space="preserve"> </w:t>
                            </w:r>
                            <w:sdt>
                              <w:sdtPr>
                                <w:id w:val="1842746612"/>
                                <w:citation/>
                              </w:sdtPr>
                              <w:sdtContent>
                                <w:r>
                                  <w:fldChar w:fldCharType="begin"/>
                                </w:r>
                                <w:r>
                                  <w:instrText xml:space="preserve"> CITATION Xue17 \l 2057 </w:instrText>
                                </w:r>
                                <w:r>
                                  <w:fldChar w:fldCharType="separate"/>
                                </w:r>
                                <w:r w:rsidRPr="00CE5CC7">
                                  <w:rPr>
                                    <w:noProof/>
                                  </w:rPr>
                                  <w:t>[34]</w:t>
                                </w:r>
                                <w:r>
                                  <w:fldChar w:fldCharType="end"/>
                                </w:r>
                              </w:sdtContent>
                            </w:sdt>
                            <w:r>
                              <w:rPr>
                                <w:noProof/>
                              </w:rPr>
                              <w:t>.</w:t>
                            </w:r>
                            <w:bookmarkEnd w:id="9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D9402" id="Text Box 161" o:spid="_x0000_s1037" type="#_x0000_t202" style="position:absolute;margin-left:325.25pt;margin-top:172.3pt;width:130.8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" stroked="f">
                <v:textbox style="mso-fit-shape-to-text:t" inset="0,0,0,0">
                  <w:txbxContent>
                    <w:p w14:paraId="1E8CBAC5" w14:textId="4E0990EE" w:rsidR="0006648C" w:rsidRPr="00815ED9" w:rsidRDefault="0006648C" w:rsidP="00820DE6">
                      <w:pPr>
                        <w:pStyle w:val="Caption"/>
                        <w:jc w:val="center"/>
                        <w:rPr>
                          <w:rFonts w:ascii="Times New Roman" w:eastAsia="Times New Roman" w:hAnsi="Times New Roman" w:cs="Times New Roman"/>
                          <w:noProof/>
                          <w:sz w:val="20"/>
                          <w:szCs w:val="20"/>
                        </w:rPr>
                      </w:pPr>
                      <w:bookmarkStart w:id="928" w:name="_Toc40461475"/>
                      <w:r>
                        <w:t xml:space="preserve">Figure </w:t>
                      </w:r>
                      <w:fldSimple w:instr=" SEQ Figure \* ARABIC ">
                        <w:r w:rsidR="000B531F">
                          <w:rPr>
                            <w:noProof/>
                          </w:rPr>
                          <w:t>14</w:t>
                        </w:r>
                      </w:fldSimple>
                      <w:r>
                        <w:t xml:space="preserve"> - </w:t>
                      </w:r>
                      <w:r w:rsidRPr="00D0790F">
                        <w:t>A "healthy" hip joint (top) and one presenting symptoms of hip osteoarthritis with arrows at regions indicating this (bottom</w:t>
                      </w:r>
                      <w:r>
                        <w:t>)</w:t>
                      </w:r>
                      <w:r w:rsidRPr="00820DE6">
                        <w:t xml:space="preserve"> </w:t>
                      </w:r>
                      <w:sdt>
                        <w:sdtPr>
                          <w:id w:val="1842746612"/>
                          <w:citation/>
                        </w:sdtPr>
                        <w:sdtContent>
                          <w:r>
                            <w:fldChar w:fldCharType="begin"/>
                          </w:r>
                          <w:r>
                            <w:instrText xml:space="preserve"> CITATION Xue17 \l 2057 </w:instrText>
                          </w:r>
                          <w:r>
                            <w:fldChar w:fldCharType="separate"/>
                          </w:r>
                          <w:r w:rsidRPr="00CE5CC7">
                            <w:rPr>
                              <w:noProof/>
                            </w:rPr>
                            <w:t>[34]</w:t>
                          </w:r>
                          <w:r>
                            <w:fldChar w:fldCharType="end"/>
                          </w:r>
                        </w:sdtContent>
                      </w:sdt>
                      <w:r>
                        <w:rPr>
                          <w:noProof/>
                        </w:rPr>
                        <w:t>.</w:t>
                      </w:r>
                      <w:bookmarkEnd w:id="928"/>
                    </w:p>
                  </w:txbxContent>
                </v:textbox>
                <w10:wrap type="square"/>
              </v:shape>
            </w:pict>
          </mc:Fallback>
        </mc:AlternateContent>
      </w:r>
      <w:r>
        <w:rPr>
          <w:rFonts w:ascii="Times New Roman" w:eastAsia="Times New Roman" w:hAnsi="Times New Roman" w:cs="Times New Roman"/>
          <w:noProof/>
          <w:sz w:val="20"/>
          <w:szCs w:val="20"/>
        </w:rPr>
        <w:drawing>
          <wp:anchor distT="0" distB="0" distL="114300" distR="114300" simplePos="0" relativeHeight="251731456" behindDoc="1" locked="0" layoutInCell="1" allowOverlap="1" wp14:anchorId="6B6138F0" wp14:editId="759E6690">
            <wp:simplePos x="0" y="0"/>
            <wp:positionH relativeFrom="page">
              <wp:posOffset>4981575</wp:posOffset>
            </wp:positionH>
            <wp:positionV relativeFrom="paragraph">
              <wp:posOffset>540385</wp:posOffset>
            </wp:positionV>
            <wp:extent cx="1661160" cy="1590675"/>
            <wp:effectExtent l="0" t="0" r="0" b="9525"/>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1160" cy="1590675"/>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eastAsia="Calibri" w:hAnsi="Calibri" w:cs="Calibri"/>
        </w:rPr>
        <w:t xml:space="preserve">Machine learning has also shown potential within orthopaedic medicine. Hip dysplasia is a condition in which the socket portion of the hip joint imperfectly maps to the ball section, bearing some similarity to the H-U incongruity mentioned in Section </w:t>
      </w:r>
      <w:r>
        <w:rPr>
          <w:rFonts w:ascii="Calibri" w:eastAsia="Calibri" w:hAnsi="Calibri" w:cs="Calibri"/>
          <w:b/>
        </w:rPr>
        <w:fldChar w:fldCharType="begin"/>
      </w:r>
      <w:r>
        <w:rPr>
          <w:rFonts w:ascii="Calibri" w:eastAsia="Calibri" w:hAnsi="Calibri" w:cs="Calibri"/>
        </w:rPr>
        <w:instrText xml:space="preserve"> REF _Ref40207513 \r \h </w:instrText>
      </w:r>
      <w:r>
        <w:rPr>
          <w:rFonts w:ascii="Calibri" w:eastAsia="Calibri" w:hAnsi="Calibri" w:cs="Calibri"/>
          <w:b/>
        </w:rPr>
      </w:r>
      <w:r>
        <w:rPr>
          <w:rFonts w:ascii="Calibri" w:eastAsia="Calibri" w:hAnsi="Calibri" w:cs="Calibri"/>
          <w:b/>
        </w:rPr>
        <w:fldChar w:fldCharType="separate"/>
      </w:r>
      <w:r w:rsidR="00110EAB">
        <w:rPr>
          <w:rFonts w:ascii="Calibri" w:eastAsia="Calibri" w:hAnsi="Calibri" w:cs="Calibri"/>
        </w:rPr>
        <w:t>1.1</w:t>
      </w:r>
      <w:r>
        <w:rPr>
          <w:rFonts w:ascii="Calibri" w:eastAsia="Calibri" w:hAnsi="Calibri" w:cs="Calibri"/>
          <w:b/>
        </w:rPr>
        <w:fldChar w:fldCharType="end"/>
      </w:r>
      <w:r>
        <w:rPr>
          <w:rFonts w:ascii="Calibri" w:eastAsia="Calibri" w:hAnsi="Calibri" w:cs="Calibri"/>
          <w:b/>
        </w:rPr>
        <w:t xml:space="preserve">. </w:t>
      </w:r>
      <w:r>
        <w:rPr>
          <w:rFonts w:ascii="Calibri" w:eastAsia="Calibri" w:hAnsi="Calibri" w:cs="Calibri"/>
        </w:rPr>
        <w:t xml:space="preserve">If left untreated, this condition can develop into hip osteoarthritis and result in significant lameness and discomfort </w:t>
      </w:r>
      <w:sdt>
        <w:sdtPr>
          <w:id w:val="1108466719"/>
          <w:citation/>
        </w:sdtPr>
        <w:sdtContent>
          <w:r>
            <w:fldChar w:fldCharType="begin"/>
          </w:r>
          <w:r>
            <w:instrText xml:space="preserve"> CITATION Dez07 \l 2057 </w:instrText>
          </w:r>
          <w:r>
            <w:fldChar w:fldCharType="separate"/>
          </w:r>
          <w:ins w:id="929" w:author="Robert Clark" w:date="2020-05-15T18:56:00Z">
            <w:r w:rsidR="00110EAB" w:rsidRPr="00110EAB">
              <w:rPr>
                <w:noProof/>
                <w:rPrChange w:id="930" w:author="Robert Clark" w:date="2020-05-15T18:56:00Z">
                  <w:rPr>
                    <w:rFonts w:eastAsia="Times New Roman"/>
                  </w:rPr>
                </w:rPrChange>
              </w:rPr>
              <w:t>[33]</w:t>
            </w:r>
          </w:ins>
          <w:del w:id="931" w:author="Robert Clark" w:date="2020-05-15T18:56:00Z">
            <w:r w:rsidR="00CE5CC7" w:rsidRPr="00CE5CC7" w:rsidDel="00110EAB">
              <w:rPr>
                <w:noProof/>
              </w:rPr>
              <w:delText>[33]</w:delText>
            </w:r>
          </w:del>
          <w:r>
            <w:fldChar w:fldCharType="end"/>
          </w:r>
        </w:sdtContent>
      </w:sdt>
      <w:r>
        <w:t xml:space="preserve">. </w:t>
      </w:r>
      <w:r>
        <w:rPr>
          <w:rFonts w:ascii="Calibri" w:eastAsia="Calibri" w:hAnsi="Calibri" w:cs="Calibri"/>
        </w:rPr>
        <w:t>By supplying a CNN with 420 CTs of human hip joints, it was shown to be possible to diagnose hip osteoarthritis with an accuracy of 92.8% when compared to chief physicians. These results were obtained by constructing a dataset composed of both “healthy” hips and hips presenting symptoms of osteoarthritis and using these as training set for the CNN by selecting the regions of the hip joint indicative of osteoarthritis (see Figure 7) and comparing the shape of the ball and socket at these points</w:t>
      </w:r>
      <w:sdt>
        <w:sdtPr>
          <w:id w:val="-924729333"/>
          <w:citation/>
        </w:sdtPr>
        <w:sdtContent>
          <w:r>
            <w:fldChar w:fldCharType="begin"/>
          </w:r>
          <w:r>
            <w:instrText xml:space="preserve"> CITATION Xue17 \l 2057 </w:instrText>
          </w:r>
          <w:r>
            <w:fldChar w:fldCharType="separate"/>
          </w:r>
          <w:ins w:id="932" w:author="Robert Clark" w:date="2020-05-15T18:56:00Z">
            <w:r w:rsidR="00110EAB">
              <w:rPr>
                <w:noProof/>
              </w:rPr>
              <w:t xml:space="preserve"> </w:t>
            </w:r>
            <w:r w:rsidR="00110EAB" w:rsidRPr="00110EAB">
              <w:rPr>
                <w:noProof/>
                <w:rPrChange w:id="933" w:author="Robert Clark" w:date="2020-05-15T18:56:00Z">
                  <w:rPr>
                    <w:rFonts w:eastAsia="Times New Roman"/>
                  </w:rPr>
                </w:rPrChange>
              </w:rPr>
              <w:t>[34]</w:t>
            </w:r>
          </w:ins>
          <w:del w:id="934" w:author="Robert Clark" w:date="2020-05-15T18:56:00Z">
            <w:r w:rsidR="00CE5CC7" w:rsidDel="00110EAB">
              <w:rPr>
                <w:noProof/>
              </w:rPr>
              <w:delText xml:space="preserve"> </w:delText>
            </w:r>
            <w:r w:rsidR="00CE5CC7" w:rsidRPr="00CE5CC7" w:rsidDel="00110EAB">
              <w:rPr>
                <w:noProof/>
              </w:rPr>
              <w:delText>[34]</w:delText>
            </w:r>
          </w:del>
          <w:r>
            <w:fldChar w:fldCharType="end"/>
          </w:r>
        </w:sdtContent>
      </w:sdt>
      <w:r>
        <w:t>.</w:t>
      </w:r>
    </w:p>
    <w:p w14:paraId="0B247C1D" w14:textId="7EA38313" w:rsidR="00820DE6" w:rsidRDefault="00820DE6" w:rsidP="00820DE6">
      <w:pPr>
        <w:spacing w:before="54"/>
        <w:ind w:right="256"/>
        <w:rPr>
          <w:rFonts w:ascii="Calibri" w:eastAsia="Calibri" w:hAnsi="Calibri" w:cs="Calibri"/>
        </w:rPr>
      </w:pPr>
      <w:r>
        <w:rPr>
          <w:rFonts w:ascii="Calibri" w:eastAsia="Calibri" w:hAnsi="Calibri" w:cs="Calibri"/>
        </w:rPr>
        <w:t>Machine learning has also shown potential for diagnosing fractures within human vertebra, again using CT scans of the affected regions. By extracting features from slices in a two-dimensional CT scan and then producing a set of lower dimension features through feature aggregation, it has been shown to be possible to detect osteoporotic vertebral fractures with an accuracy of 89.2% by feeding these aggregated features again into a CNN</w:t>
      </w:r>
      <w:sdt>
        <w:sdtPr>
          <w:rPr>
            <w:rFonts w:ascii="Calibri" w:eastAsia="Calibri" w:hAnsi="Calibri" w:cs="Calibri"/>
          </w:rPr>
          <w:id w:val="-1868830338"/>
          <w:citation/>
        </w:sdtPr>
        <w:sdtContent>
          <w:r>
            <w:rPr>
              <w:rFonts w:ascii="Calibri" w:eastAsia="Calibri" w:hAnsi="Calibri" w:cs="Calibri"/>
            </w:rPr>
            <w:fldChar w:fldCharType="begin"/>
          </w:r>
          <w:r>
            <w:rPr>
              <w:rFonts w:ascii="Calibri" w:eastAsia="Calibri" w:hAnsi="Calibri" w:cs="Calibri"/>
            </w:rPr>
            <w:instrText xml:space="preserve"> CITATION NTo18 \l 2057 </w:instrText>
          </w:r>
          <w:r>
            <w:rPr>
              <w:rFonts w:ascii="Calibri" w:eastAsia="Calibri" w:hAnsi="Calibri" w:cs="Calibri"/>
            </w:rPr>
            <w:fldChar w:fldCharType="separate"/>
          </w:r>
          <w:ins w:id="935" w:author="Robert Clark" w:date="2020-05-15T18:56:00Z">
            <w:r w:rsidR="00110EAB">
              <w:rPr>
                <w:rFonts w:ascii="Calibri" w:eastAsia="Calibri" w:hAnsi="Calibri" w:cs="Calibri"/>
                <w:noProof/>
              </w:rPr>
              <w:t xml:space="preserve"> </w:t>
            </w:r>
            <w:r w:rsidR="00110EAB" w:rsidRPr="00110EAB">
              <w:rPr>
                <w:rFonts w:ascii="Calibri" w:eastAsia="Calibri" w:hAnsi="Calibri" w:cs="Calibri"/>
                <w:noProof/>
                <w:rPrChange w:id="936" w:author="Robert Clark" w:date="2020-05-15T18:56:00Z">
                  <w:rPr>
                    <w:rFonts w:eastAsia="Times New Roman"/>
                  </w:rPr>
                </w:rPrChange>
              </w:rPr>
              <w:t>[35]</w:t>
            </w:r>
          </w:ins>
          <w:del w:id="937" w:author="Robert Clark" w:date="2020-05-15T18:56:00Z">
            <w:r w:rsidR="00CE5CC7" w:rsidDel="00110EAB">
              <w:rPr>
                <w:rFonts w:ascii="Calibri" w:eastAsia="Calibri" w:hAnsi="Calibri" w:cs="Calibri"/>
                <w:noProof/>
              </w:rPr>
              <w:delText xml:space="preserve"> </w:delText>
            </w:r>
            <w:r w:rsidR="00CE5CC7" w:rsidRPr="00CE5CC7" w:rsidDel="00110EAB">
              <w:rPr>
                <w:rFonts w:ascii="Calibri" w:eastAsia="Calibri" w:hAnsi="Calibri" w:cs="Calibri"/>
                <w:noProof/>
              </w:rPr>
              <w:delText>[35]</w:delText>
            </w:r>
          </w:del>
          <w:r>
            <w:rPr>
              <w:rFonts w:ascii="Calibri" w:eastAsia="Calibri" w:hAnsi="Calibri" w:cs="Calibri"/>
            </w:rPr>
            <w:fldChar w:fldCharType="end"/>
          </w:r>
        </w:sdtContent>
      </w:sdt>
      <w:r>
        <w:rPr>
          <w:rFonts w:ascii="Calibri" w:eastAsia="Calibri" w:hAnsi="Calibri" w:cs="Calibri"/>
        </w:rPr>
        <w:t>.</w:t>
      </w:r>
    </w:p>
    <w:p w14:paraId="11BA274D" w14:textId="77777777" w:rsidR="00820DE6" w:rsidRDefault="00820DE6" w:rsidP="00D23C97">
      <w:pPr>
        <w:spacing w:before="2" w:line="160" w:lineRule="exact"/>
        <w:rPr>
          <w:sz w:val="16"/>
          <w:szCs w:val="16"/>
        </w:rPr>
      </w:pPr>
    </w:p>
    <w:p w14:paraId="3B41038F" w14:textId="4D985C2D" w:rsidR="008455B0" w:rsidRPr="00EA3C22" w:rsidRDefault="00820DE6" w:rsidP="00D23C97">
      <w:pPr>
        <w:spacing w:line="258" w:lineRule="auto"/>
        <w:ind w:right="151"/>
      </w:pPr>
      <w:r>
        <w:rPr>
          <w:rFonts w:ascii="Calibri" w:eastAsia="Calibri" w:hAnsi="Calibri" w:cs="Calibri"/>
        </w:rPr>
        <w:t>Of note is the fact that the uses of CNNs in diagnostic medicine typically only use two-dimensional cross-sectional CT scans, rather than utilising the intrinsic three-dimensional geometry required for this particular problem. CNNs capable of efficiently processing three-dimensional images are still in the early stages and volumetric representations of data can easily grow “</w:t>
      </w:r>
      <w:r>
        <w:rPr>
          <w:rFonts w:ascii="Calibri" w:eastAsia="Calibri" w:hAnsi="Calibri" w:cs="Calibri"/>
          <w:i/>
        </w:rPr>
        <w:t>unwieldy and computationally intractable</w:t>
      </w:r>
      <w:r>
        <w:rPr>
          <w:rFonts w:ascii="Calibri" w:eastAsia="Calibri" w:hAnsi="Calibri" w:cs="Calibri"/>
        </w:rPr>
        <w:t xml:space="preserve">” </w:t>
      </w:r>
      <w:r w:rsidRPr="001808AE">
        <w:rPr>
          <w:noProof/>
        </w:rPr>
        <w:t>[17]</w:t>
      </w:r>
      <w:r>
        <w:rPr>
          <w:noProof/>
        </w:rPr>
        <w:t xml:space="preserve">. </w:t>
      </w:r>
      <w:r>
        <w:rPr>
          <w:rFonts w:ascii="Calibri" w:eastAsia="Calibri" w:hAnsi="Calibri" w:cs="Calibri"/>
        </w:rPr>
        <w:t>However, work using three dimensional CNNs has been performed in order to aid in medical diagnosis, specifically for detecting early warning signs of Alzheimer’s in Magnetic Resonance Imaging (MRI) scans of human brains</w:t>
      </w:r>
      <w:sdt>
        <w:sdtPr>
          <w:rPr>
            <w:rFonts w:ascii="Calibri" w:eastAsia="Calibri" w:hAnsi="Calibri" w:cs="Calibri"/>
          </w:rPr>
          <w:id w:val="1619024133"/>
          <w:citation/>
        </w:sdtPr>
        <w:sdtContent>
          <w:r>
            <w:rPr>
              <w:rFonts w:ascii="Calibri" w:eastAsia="Calibri" w:hAnsi="Calibri" w:cs="Calibri"/>
            </w:rPr>
            <w:fldChar w:fldCharType="begin"/>
          </w:r>
          <w:r>
            <w:rPr>
              <w:rFonts w:ascii="Calibri" w:eastAsia="Calibri" w:hAnsi="Calibri" w:cs="Calibri"/>
            </w:rPr>
            <w:instrText xml:space="preserve"> CITATION Yan18 \l 2057 </w:instrText>
          </w:r>
          <w:r>
            <w:rPr>
              <w:rFonts w:ascii="Calibri" w:eastAsia="Calibri" w:hAnsi="Calibri" w:cs="Calibri"/>
            </w:rPr>
            <w:fldChar w:fldCharType="separate"/>
          </w:r>
          <w:ins w:id="938" w:author="Robert Clark" w:date="2020-05-15T18:56:00Z">
            <w:r w:rsidR="00110EAB">
              <w:rPr>
                <w:rFonts w:ascii="Calibri" w:eastAsia="Calibri" w:hAnsi="Calibri" w:cs="Calibri"/>
                <w:noProof/>
              </w:rPr>
              <w:t xml:space="preserve"> </w:t>
            </w:r>
            <w:r w:rsidR="00110EAB" w:rsidRPr="00110EAB">
              <w:rPr>
                <w:rFonts w:ascii="Calibri" w:eastAsia="Calibri" w:hAnsi="Calibri" w:cs="Calibri"/>
                <w:noProof/>
                <w:rPrChange w:id="939" w:author="Robert Clark" w:date="2020-05-15T18:56:00Z">
                  <w:rPr>
                    <w:rFonts w:eastAsia="Times New Roman"/>
                  </w:rPr>
                </w:rPrChange>
              </w:rPr>
              <w:t>[36]</w:t>
            </w:r>
          </w:ins>
          <w:del w:id="940" w:author="Robert Clark" w:date="2020-05-15T18:56:00Z">
            <w:r w:rsidR="00CE5CC7" w:rsidDel="00110EAB">
              <w:rPr>
                <w:rFonts w:ascii="Calibri" w:eastAsia="Calibri" w:hAnsi="Calibri" w:cs="Calibri"/>
                <w:noProof/>
              </w:rPr>
              <w:delText xml:space="preserve"> </w:delText>
            </w:r>
            <w:r w:rsidR="00CE5CC7" w:rsidRPr="00CE5CC7" w:rsidDel="00110EAB">
              <w:rPr>
                <w:rFonts w:ascii="Calibri" w:eastAsia="Calibri" w:hAnsi="Calibri" w:cs="Calibri"/>
                <w:noProof/>
              </w:rPr>
              <w:delText>[36]</w:delText>
            </w:r>
          </w:del>
          <w:r>
            <w:rPr>
              <w:rFonts w:ascii="Calibri" w:eastAsia="Calibri" w:hAnsi="Calibri" w:cs="Calibri"/>
            </w:rPr>
            <w:fldChar w:fldCharType="end"/>
          </w:r>
        </w:sdtContent>
      </w:sdt>
      <w:r>
        <w:rPr>
          <w:rFonts w:ascii="Calibri" w:eastAsia="Calibri" w:hAnsi="Calibri" w:cs="Calibri"/>
        </w:rPr>
        <w:t>. This work was similar</w:t>
      </w:r>
      <w:r w:rsidR="00D23C97">
        <w:rPr>
          <w:rFonts w:ascii="Calibri" w:eastAsia="Calibri" w:hAnsi="Calibri" w:cs="Calibri"/>
        </w:rPr>
        <w:t xml:space="preserve"> </w:t>
      </w:r>
      <w:r>
        <w:rPr>
          <w:rFonts w:ascii="Calibri" w:eastAsia="Calibri" w:hAnsi="Calibri" w:cs="Calibri"/>
        </w:rPr>
        <w:t xml:space="preserve">for the aspirations for this project in that it used a Class Activation Map (CAM) to identify </w:t>
      </w:r>
      <w:r>
        <w:rPr>
          <w:rFonts w:ascii="Calibri" w:eastAsia="Calibri" w:hAnsi="Calibri" w:cs="Calibri"/>
        </w:rPr>
        <w:lastRenderedPageBreak/>
        <w:t xml:space="preserve">key regions within a three-dimensional model which acted as early indicators for a </w:t>
      </w:r>
      <w:r w:rsidR="00D23C97">
        <w:rPr>
          <w:rFonts w:ascii="Calibri" w:eastAsia="Calibri" w:hAnsi="Calibri" w:cs="Calibri"/>
        </w:rPr>
        <w:t>disease and</w:t>
      </w:r>
      <w:r>
        <w:rPr>
          <w:rFonts w:ascii="Calibri" w:eastAsia="Calibri" w:hAnsi="Calibri" w:cs="Calibri"/>
        </w:rPr>
        <w:t xml:space="preserve"> compared effectiveness of both CNNs and different methods of analysing their performance. Of the three 3D- CNNs used, 3D-VGGNet had the highest classification accuracy and largest area </w:t>
      </w:r>
      <w:r w:rsidR="00D23C97">
        <w:rPr>
          <w:rFonts w:ascii="Calibri" w:eastAsia="Calibri" w:hAnsi="Calibri" w:cs="Calibri"/>
        </w:rPr>
        <w:t>u</w:t>
      </w:r>
      <w:r>
        <w:rPr>
          <w:rFonts w:ascii="Calibri" w:eastAsia="Calibri" w:hAnsi="Calibri" w:cs="Calibri"/>
        </w:rPr>
        <w:t>nder the Receiver Operating Characteristic (ROC) curve indicating it may be best suited for processing three- dimensional medical images.</w:t>
      </w:r>
    </w:p>
    <w:p w14:paraId="56BE9914" w14:textId="53CADDFA" w:rsidR="00BA2840" w:rsidRDefault="00074D75" w:rsidP="00C531B1">
      <w:pPr>
        <w:pStyle w:val="Heading2"/>
        <w:numPr>
          <w:ilvl w:val="1"/>
          <w:numId w:val="37"/>
        </w:numPr>
      </w:pPr>
      <w:bookmarkStart w:id="941" w:name="_Toc40461442"/>
      <w:r>
        <w:t>Summary</w:t>
      </w:r>
      <w:bookmarkEnd w:id="941"/>
    </w:p>
    <w:p w14:paraId="655F09D8" w14:textId="2ACB038B" w:rsidR="00D23C97" w:rsidRPr="00D23C97" w:rsidRDefault="00D23C97" w:rsidP="00D23C97">
      <w:pPr>
        <w:spacing w:before="19"/>
        <w:ind w:right="91"/>
        <w:rPr>
          <w:rFonts w:ascii="Calibri" w:eastAsia="Calibri" w:hAnsi="Calibri" w:cs="Calibri"/>
        </w:rPr>
      </w:pPr>
      <w:r w:rsidRPr="00D23C97">
        <w:rPr>
          <w:rFonts w:ascii="Calibri" w:eastAsia="Calibri" w:hAnsi="Calibri" w:cs="Calibri"/>
        </w:rPr>
        <w:t>A large part of this investigation will involve deforming an incongruent Labrador joint and looking for mismatches against “healthy” joints which do not present signs of incongruence or elbow dysplasia. Through this, we will be able to quantify the magnitude of incongruence. Attempts to quantify congruity between the ulnar trochlear notch and humeral trochlea have previously been successful, with both computed tomography and radiographic assessment of the shapes and peaks along the joint being consistent with each other. This suggests that if we can quantify the incongruity between the radial head and the ulnar notch in digital form, then said data should be a sufficient approximation for data obtained by observing the physical limb. However, the computerised three- dimensional models did typically detect a larger curvature which we may witness within our own work and must compensate for</w:t>
      </w:r>
      <w:sdt>
        <w:sdtPr>
          <w:id w:val="1108850576"/>
          <w:citation/>
        </w:sdtPr>
        <w:sdtContent>
          <w:r w:rsidRPr="0090230A">
            <w:fldChar w:fldCharType="begin"/>
          </w:r>
          <w:r w:rsidRPr="0090230A">
            <w:instrText xml:space="preserve"> CITATION Alv17 \l 2057 </w:instrText>
          </w:r>
          <w:r w:rsidRPr="0090230A">
            <w:fldChar w:fldCharType="separate"/>
          </w:r>
          <w:ins w:id="942" w:author="Robert Clark" w:date="2020-05-15T18:56:00Z">
            <w:r w:rsidR="00110EAB">
              <w:rPr>
                <w:noProof/>
              </w:rPr>
              <w:t xml:space="preserve"> </w:t>
            </w:r>
            <w:r w:rsidR="00110EAB" w:rsidRPr="00110EAB">
              <w:rPr>
                <w:noProof/>
                <w:rPrChange w:id="943" w:author="Robert Clark" w:date="2020-05-15T18:56:00Z">
                  <w:rPr>
                    <w:rFonts w:eastAsia="Times New Roman"/>
                  </w:rPr>
                </w:rPrChange>
              </w:rPr>
              <w:t>[37]</w:t>
            </w:r>
          </w:ins>
          <w:del w:id="944" w:author="Robert Clark" w:date="2020-05-15T18:56:00Z">
            <w:r w:rsidR="00CE5CC7" w:rsidDel="00110EAB">
              <w:rPr>
                <w:noProof/>
              </w:rPr>
              <w:delText xml:space="preserve"> </w:delText>
            </w:r>
            <w:r w:rsidR="00CE5CC7" w:rsidRPr="00CE5CC7" w:rsidDel="00110EAB">
              <w:rPr>
                <w:noProof/>
              </w:rPr>
              <w:delText>[37]</w:delText>
            </w:r>
          </w:del>
          <w:r w:rsidRPr="0090230A">
            <w:fldChar w:fldCharType="end"/>
          </w:r>
        </w:sdtContent>
      </w:sdt>
      <w:r>
        <w:t>.</w:t>
      </w:r>
    </w:p>
    <w:p w14:paraId="28B29085" w14:textId="63656D5C" w:rsidR="00D23C97" w:rsidRPr="00D23C97" w:rsidRDefault="00D23C97" w:rsidP="00D23C97">
      <w:r w:rsidRPr="00D23C97">
        <w:t xml:space="preserve">Little research appears to have been undertaken into attempting to specifically characterise joint incongruity via deformation patterns against healthy joints, and so this paper </w:t>
      </w:r>
      <w:r>
        <w:t>could potentially have</w:t>
      </w:r>
      <w:r w:rsidRPr="00D23C97">
        <w:t xml:space="preserve"> be</w:t>
      </w:r>
      <w:r>
        <w:t>en</w:t>
      </w:r>
      <w:r w:rsidRPr="00D23C97">
        <w:t xml:space="preserve"> the first of its kind.</w:t>
      </w:r>
    </w:p>
    <w:p w14:paraId="6E962749" w14:textId="0A0DF05D" w:rsidR="00DD6DAC" w:rsidRDefault="0079234D">
      <w:r>
        <w:t xml:space="preserve">Though research into </w:t>
      </w:r>
      <w:r w:rsidR="00D23C97">
        <w:t>Chiari-Like Malformation</w:t>
      </w:r>
      <w:r>
        <w:t xml:space="preserve"> has already been performed to some success, they have typically been performed using larger datasets and required a greater deal of pre-processing before classification. Regions of interest within the brain have been identified</w:t>
      </w:r>
      <w:r w:rsidR="00DD6DAC">
        <w:t xml:space="preserve"> through both machine learning and clinical studies</w:t>
      </w:r>
      <w:r>
        <w:t xml:space="preserve">, but </w:t>
      </w:r>
      <w:r w:rsidR="00DD6DAC">
        <w:t>there does not appear to one definitive agreed cause and so research performed here will have to pursue multiple avenues.</w:t>
      </w:r>
    </w:p>
    <w:p w14:paraId="3D31743F" w14:textId="5B82E87C" w:rsidR="003E01CD" w:rsidRPr="0090230A" w:rsidRDefault="00DD6DAC">
      <w:r>
        <w:t>Machine learning approaches to diagnosis for other neurological conditions, such as transfer learning and SVMs have yielded significant results. Reproducing these results within this investigation however may not be feasible; these studies have mostly been results driven and have been performed on conditions with clearly understood origins. As such, identification has been easier than it will be for this hypothesis driven study.</w:t>
      </w:r>
      <w:r w:rsidR="003E01CD" w:rsidRPr="0090230A">
        <w:br w:type="page"/>
      </w:r>
    </w:p>
    <w:p w14:paraId="6827805D" w14:textId="547929E4" w:rsidR="00D23C97" w:rsidRDefault="00D23C97" w:rsidP="00957A33">
      <w:pPr>
        <w:pStyle w:val="Heading1"/>
      </w:pPr>
      <w:bookmarkStart w:id="945" w:name="_Toc40461443"/>
      <w:r>
        <w:lastRenderedPageBreak/>
        <w:t>Chapter 3: Preliminary work for investigation into Canine Elbow Dysplasia</w:t>
      </w:r>
      <w:bookmarkEnd w:id="945"/>
    </w:p>
    <w:p w14:paraId="53E36BAB" w14:textId="28B5A5F2" w:rsidR="00D23C97" w:rsidRDefault="00D23C97" w:rsidP="00D23C97">
      <w:pPr>
        <w:spacing w:before="27" w:line="257" w:lineRule="auto"/>
        <w:ind w:right="679"/>
        <w:rPr>
          <w:rFonts w:ascii="Calibri" w:eastAsia="Calibri" w:hAnsi="Calibri" w:cs="Calibri"/>
        </w:rPr>
      </w:pPr>
      <w:r>
        <w:rPr>
          <w:noProof/>
        </w:rPr>
        <mc:AlternateContent>
          <mc:Choice Requires="wps">
            <w:drawing>
              <wp:anchor distT="0" distB="0" distL="114300" distR="114300" simplePos="0" relativeHeight="251737600" behindDoc="0" locked="0" layoutInCell="1" allowOverlap="1" wp14:anchorId="106760A1" wp14:editId="2CBB13C7">
                <wp:simplePos x="0" y="0"/>
                <wp:positionH relativeFrom="column">
                  <wp:posOffset>4514850</wp:posOffset>
                </wp:positionH>
                <wp:positionV relativeFrom="paragraph">
                  <wp:posOffset>2261870</wp:posOffset>
                </wp:positionV>
                <wp:extent cx="1720850" cy="635"/>
                <wp:effectExtent l="0" t="0" r="0" b="0"/>
                <wp:wrapSquare wrapText="bothSides"/>
                <wp:docPr id="259" name="Text Box 259"/>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14:paraId="5961CA06" w14:textId="15489A28" w:rsidR="0006648C" w:rsidRPr="00A93032" w:rsidRDefault="0006648C" w:rsidP="00D23C97">
                            <w:pPr>
                              <w:pStyle w:val="Caption"/>
                              <w:jc w:val="center"/>
                              <w:rPr>
                                <w:rFonts w:ascii="Times New Roman" w:eastAsia="Times New Roman" w:hAnsi="Times New Roman" w:cs="Times New Roman"/>
                                <w:noProof/>
                                <w:sz w:val="20"/>
                                <w:szCs w:val="20"/>
                              </w:rPr>
                            </w:pPr>
                            <w:bookmarkStart w:id="946" w:name="_Ref40209976"/>
                            <w:bookmarkStart w:id="947" w:name="_Ref40209973"/>
                            <w:bookmarkStart w:id="948" w:name="_Toc40461476"/>
                            <w:r>
                              <w:t xml:space="preserve">Figure </w:t>
                            </w:r>
                            <w:fldSimple w:instr=" SEQ Figure \* ARABIC ">
                              <w:r w:rsidR="000B531F">
                                <w:rPr>
                                  <w:noProof/>
                                </w:rPr>
                                <w:t>15</w:t>
                              </w:r>
                            </w:fldSimple>
                            <w:bookmarkEnd w:id="946"/>
                            <w:r>
                              <w:t xml:space="preserve"> - </w:t>
                            </w:r>
                            <w:r w:rsidRPr="00976B9F">
                              <w:t>A three-dimensional reconstruction of a CT of a Labrador joint.</w:t>
                            </w:r>
                            <w:bookmarkEnd w:id="947"/>
                            <w:bookmarkEnd w:id="9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760A1" id="Text Box 259" o:spid="_x0000_s1038" type="#_x0000_t202" style="position:absolute;margin-left:355.5pt;margin-top:178.1pt;width:135.5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EasMAIAAGkEAAAOAAAAZHJzL2Uyb0RvYy54bWysVMFu2zAMvQ/YPwi6L04ypGu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" stroked="f">
                <v:textbox style="mso-fit-shape-to-text:t" inset="0,0,0,0">
                  <w:txbxContent>
                    <w:p w14:paraId="5961CA06" w14:textId="15489A28" w:rsidR="0006648C" w:rsidRPr="00A93032" w:rsidRDefault="0006648C" w:rsidP="00D23C97">
                      <w:pPr>
                        <w:pStyle w:val="Caption"/>
                        <w:jc w:val="center"/>
                        <w:rPr>
                          <w:rFonts w:ascii="Times New Roman" w:eastAsia="Times New Roman" w:hAnsi="Times New Roman" w:cs="Times New Roman"/>
                          <w:noProof/>
                          <w:sz w:val="20"/>
                          <w:szCs w:val="20"/>
                        </w:rPr>
                      </w:pPr>
                      <w:bookmarkStart w:id="949" w:name="_Ref40209976"/>
                      <w:bookmarkStart w:id="950" w:name="_Ref40209973"/>
                      <w:bookmarkStart w:id="951" w:name="_Toc40461476"/>
                      <w:r>
                        <w:t xml:space="preserve">Figure </w:t>
                      </w:r>
                      <w:fldSimple w:instr=" SEQ Figure \* ARABIC ">
                        <w:r w:rsidR="000B531F">
                          <w:rPr>
                            <w:noProof/>
                          </w:rPr>
                          <w:t>15</w:t>
                        </w:r>
                      </w:fldSimple>
                      <w:bookmarkEnd w:id="949"/>
                      <w:r>
                        <w:t xml:space="preserve"> - </w:t>
                      </w:r>
                      <w:r w:rsidRPr="00976B9F">
                        <w:t>A three-dimensional reconstruction of a CT of a Labrador joint.</w:t>
                      </w:r>
                      <w:bookmarkEnd w:id="950"/>
                      <w:bookmarkEnd w:id="951"/>
                    </w:p>
                  </w:txbxContent>
                </v:textbox>
                <w10:wrap type="square"/>
              </v:shape>
            </w:pict>
          </mc:Fallback>
        </mc:AlternateContent>
      </w:r>
      <w:r>
        <w:rPr>
          <w:rFonts w:ascii="Times New Roman" w:eastAsia="Times New Roman" w:hAnsi="Times New Roman" w:cs="Times New Roman"/>
          <w:noProof/>
          <w:sz w:val="20"/>
          <w:szCs w:val="20"/>
        </w:rPr>
        <w:drawing>
          <wp:anchor distT="0" distB="0" distL="114300" distR="114300" simplePos="0" relativeHeight="251735552" behindDoc="1" locked="0" layoutInCell="1" allowOverlap="1" wp14:anchorId="142EE123" wp14:editId="143F1ACF">
            <wp:simplePos x="0" y="0"/>
            <wp:positionH relativeFrom="page">
              <wp:posOffset>5429250</wp:posOffset>
            </wp:positionH>
            <wp:positionV relativeFrom="paragraph">
              <wp:posOffset>426720</wp:posOffset>
            </wp:positionV>
            <wp:extent cx="1720850" cy="1778000"/>
            <wp:effectExtent l="0" t="0" r="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20850" cy="177800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eastAsia="Calibri" w:hAnsi="Calibri" w:cs="Calibri"/>
        </w:rPr>
        <w:t xml:space="preserve">Further investigation into this avenue of research was abandoned after time constraints and circumstances beyond my control resulted in the requisite legal work necessary for my use of the dataset could not be completed in time. The preliminary work described in this chapter were performed on two scans with which I was provided early on in the project. An exemplar slice from the first scan can be found in </w:t>
      </w:r>
      <w:r>
        <w:rPr>
          <w:rFonts w:ascii="Calibri" w:eastAsia="Calibri" w:hAnsi="Calibri" w:cs="Calibri"/>
        </w:rPr>
        <w:fldChar w:fldCharType="begin"/>
      </w:r>
      <w:r>
        <w:rPr>
          <w:rFonts w:ascii="Calibri" w:eastAsia="Calibri" w:hAnsi="Calibri" w:cs="Calibri"/>
        </w:rPr>
        <w:instrText xml:space="preserve"> REF _Ref40206323 \h </w:instrText>
      </w:r>
      <w:r>
        <w:rPr>
          <w:rFonts w:ascii="Calibri" w:eastAsia="Calibri" w:hAnsi="Calibri" w:cs="Calibri"/>
        </w:rPr>
      </w:r>
      <w:r>
        <w:rPr>
          <w:rFonts w:ascii="Calibri" w:eastAsia="Calibri" w:hAnsi="Calibri" w:cs="Calibri"/>
        </w:rPr>
        <w:fldChar w:fldCharType="separate"/>
      </w:r>
      <w:r w:rsidR="00110EAB">
        <w:t xml:space="preserve">Figure </w:t>
      </w:r>
      <w:r w:rsidR="00110EAB">
        <w:rPr>
          <w:noProof/>
        </w:rPr>
        <w:t>4</w:t>
      </w:r>
      <w:r>
        <w:rPr>
          <w:rFonts w:ascii="Calibri" w:eastAsia="Calibri" w:hAnsi="Calibri" w:cs="Calibri"/>
        </w:rPr>
        <w:fldChar w:fldCharType="end"/>
      </w:r>
      <w:r>
        <w:rPr>
          <w:rFonts w:ascii="Calibri" w:eastAsia="Calibri" w:hAnsi="Calibri" w:cs="Calibri"/>
        </w:rPr>
        <w:t xml:space="preserve">, and the three-dimensional reconstruction of the joint in </w:t>
      </w:r>
      <w:r>
        <w:rPr>
          <w:rFonts w:ascii="Calibri" w:eastAsia="Calibri" w:hAnsi="Calibri" w:cs="Calibri"/>
        </w:rPr>
        <w:fldChar w:fldCharType="begin"/>
      </w:r>
      <w:r>
        <w:rPr>
          <w:rFonts w:ascii="Calibri" w:eastAsia="Calibri" w:hAnsi="Calibri" w:cs="Calibri"/>
        </w:rPr>
        <w:instrText xml:space="preserve"> REF _Ref40209045 \h </w:instrText>
      </w:r>
      <w:r>
        <w:rPr>
          <w:rFonts w:ascii="Calibri" w:eastAsia="Calibri" w:hAnsi="Calibri" w:cs="Calibri"/>
        </w:rPr>
      </w:r>
      <w:r>
        <w:rPr>
          <w:rFonts w:ascii="Calibri" w:eastAsia="Calibri" w:hAnsi="Calibri" w:cs="Calibri"/>
        </w:rPr>
        <w:fldChar w:fldCharType="separate"/>
      </w:r>
      <w:ins w:id="952" w:author="Robert Clark" w:date="2020-05-15T18:56:00Z">
        <w:r w:rsidR="00110EAB">
          <w:t xml:space="preserve">Figure </w:t>
        </w:r>
        <w:r w:rsidR="00110EAB">
          <w:rPr>
            <w:noProof/>
          </w:rPr>
          <w:t>29</w:t>
        </w:r>
      </w:ins>
      <w:del w:id="953" w:author="Robert Clark" w:date="2020-05-15T18:56:00Z">
        <w:r w:rsidR="004C4122" w:rsidDel="00110EAB">
          <w:rPr>
            <w:noProof/>
          </w:rPr>
          <w:delText>29</w:delText>
        </w:r>
      </w:del>
      <w:r>
        <w:rPr>
          <w:rFonts w:ascii="Calibri" w:eastAsia="Calibri" w:hAnsi="Calibri" w:cs="Calibri"/>
        </w:rPr>
        <w:fldChar w:fldCharType="end"/>
      </w:r>
      <w:r>
        <w:rPr>
          <w:rFonts w:ascii="Calibri" w:eastAsia="Calibri" w:hAnsi="Calibri" w:cs="Calibri"/>
        </w:rPr>
        <w:t>. The shape of the joint depicted in this scan has also been characterised by thresholding the pixel brightness of each slice to obtain the brighter regions indicating cortical (exterior) bone.</w:t>
      </w:r>
    </w:p>
    <w:p w14:paraId="161C47A6" w14:textId="21CE4CF4" w:rsidR="00D23C97" w:rsidRDefault="00C531B1" w:rsidP="00C531B1">
      <w:pPr>
        <w:pStyle w:val="Heading2"/>
        <w:numPr>
          <w:ilvl w:val="1"/>
          <w:numId w:val="36"/>
        </w:numPr>
        <w:rPr>
          <w:rFonts w:eastAsia="Calibri"/>
        </w:rPr>
      </w:pPr>
      <w:bookmarkStart w:id="954" w:name="_Toc40461444"/>
      <w:r>
        <w:rPr>
          <w:rFonts w:eastAsia="Calibri"/>
        </w:rPr>
        <w:t>Data Description</w:t>
      </w:r>
      <w:bookmarkEnd w:id="954"/>
    </w:p>
    <w:p w14:paraId="1370C486" w14:textId="1CD00BA7" w:rsidR="00C531B1" w:rsidRPr="00C531B1" w:rsidRDefault="00C531B1" w:rsidP="00C531B1">
      <w:pPr>
        <w:spacing w:before="16"/>
        <w:ind w:right="3152"/>
        <w:rPr>
          <w:rFonts w:ascii="Calibri" w:eastAsia="Calibri" w:hAnsi="Calibri" w:cs="Calibri"/>
        </w:rPr>
      </w:pPr>
      <w:r w:rsidRPr="00C531B1">
        <w:rPr>
          <w:rFonts w:ascii="Calibri" w:eastAsia="Calibri" w:hAnsi="Calibri" w:cs="Calibri"/>
        </w:rPr>
        <w:t xml:space="preserve">The data set with which we </w:t>
      </w:r>
      <w:r>
        <w:rPr>
          <w:rFonts w:ascii="Calibri" w:eastAsia="Calibri" w:hAnsi="Calibri" w:cs="Calibri"/>
        </w:rPr>
        <w:t>anticipated to</w:t>
      </w:r>
      <w:r w:rsidRPr="00C531B1">
        <w:rPr>
          <w:rFonts w:ascii="Calibri" w:eastAsia="Calibri" w:hAnsi="Calibri" w:cs="Calibri"/>
        </w:rPr>
        <w:t xml:space="preserve"> perform our research </w:t>
      </w:r>
      <w:r>
        <w:rPr>
          <w:rFonts w:ascii="Calibri" w:eastAsia="Calibri" w:hAnsi="Calibri" w:cs="Calibri"/>
        </w:rPr>
        <w:t xml:space="preserve">would have </w:t>
      </w:r>
      <w:r w:rsidRPr="00C531B1">
        <w:rPr>
          <w:rFonts w:ascii="Calibri" w:eastAsia="Calibri" w:hAnsi="Calibri" w:cs="Calibri"/>
        </w:rPr>
        <w:t>been obtained from live subjects presenting with various degrees of limb lameness, with</w:t>
      </w:r>
      <w:r>
        <w:rPr>
          <w:rFonts w:ascii="Calibri" w:eastAsia="Calibri" w:hAnsi="Calibri" w:cs="Calibri"/>
        </w:rPr>
        <w:t xml:space="preserve"> </w:t>
      </w:r>
      <w:r w:rsidRPr="00C531B1">
        <w:rPr>
          <w:rFonts w:ascii="Calibri" w:eastAsia="Calibri" w:hAnsi="Calibri" w:cs="Calibri"/>
        </w:rPr>
        <w:t xml:space="preserve">the majority of </w:t>
      </w:r>
      <w:r>
        <w:rPr>
          <w:rFonts w:ascii="Calibri" w:eastAsia="Calibri" w:hAnsi="Calibri" w:cs="Calibri"/>
        </w:rPr>
        <w:t xml:space="preserve">the </w:t>
      </w:r>
      <w:r w:rsidRPr="00C531B1">
        <w:rPr>
          <w:rFonts w:ascii="Calibri" w:eastAsia="Calibri" w:hAnsi="Calibri" w:cs="Calibri"/>
        </w:rPr>
        <w:t>data indicating some degree of incongruity alongside 80</w:t>
      </w:r>
      <w:r>
        <w:rPr>
          <w:rFonts w:ascii="Calibri" w:eastAsia="Calibri" w:hAnsi="Calibri" w:cs="Calibri"/>
        </w:rPr>
        <w:t xml:space="preserve"> </w:t>
      </w:r>
      <w:r w:rsidRPr="00C531B1">
        <w:rPr>
          <w:rFonts w:ascii="Calibri" w:eastAsia="Calibri" w:hAnsi="Calibri" w:cs="Calibri"/>
        </w:rPr>
        <w:t>“normal” joints which we w</w:t>
      </w:r>
      <w:r>
        <w:rPr>
          <w:rFonts w:ascii="Calibri" w:eastAsia="Calibri" w:hAnsi="Calibri" w:cs="Calibri"/>
        </w:rPr>
        <w:t xml:space="preserve">ould have </w:t>
      </w:r>
      <w:r w:rsidRPr="00C531B1">
        <w:rPr>
          <w:rFonts w:ascii="Calibri" w:eastAsia="Calibri" w:hAnsi="Calibri" w:cs="Calibri"/>
        </w:rPr>
        <w:t>use</w:t>
      </w:r>
      <w:r>
        <w:rPr>
          <w:rFonts w:ascii="Calibri" w:eastAsia="Calibri" w:hAnsi="Calibri" w:cs="Calibri"/>
        </w:rPr>
        <w:t>d</w:t>
      </w:r>
      <w:r w:rsidRPr="00C531B1">
        <w:rPr>
          <w:rFonts w:ascii="Calibri" w:eastAsia="Calibri" w:hAnsi="Calibri" w:cs="Calibri"/>
        </w:rPr>
        <w:t xml:space="preserve"> as our control.</w:t>
      </w:r>
    </w:p>
    <w:p w14:paraId="095D4C90" w14:textId="6075154B" w:rsidR="00C531B1" w:rsidRPr="00C531B1" w:rsidRDefault="00C531B1" w:rsidP="00C531B1">
      <w:pPr>
        <w:spacing w:before="22" w:line="258" w:lineRule="auto"/>
        <w:ind w:right="784"/>
        <w:rPr>
          <w:rFonts w:ascii="Calibri" w:eastAsia="Calibri" w:hAnsi="Calibri" w:cs="Calibri"/>
        </w:rPr>
      </w:pPr>
      <w:r>
        <w:rPr>
          <w:rFonts w:ascii="Calibri" w:eastAsia="Calibri" w:hAnsi="Calibri" w:cs="Calibri"/>
        </w:rPr>
        <w:t>Each joint image will be a CT file comprised of approximately 90 slices obtained via CT scans of the afflicted limb, obtained using a 164 slice clockwise spiral scanner with a slice thickness of 500µm. From the attached DICOM data, it is possible to view information such as the patient sex, age and weight.</w:t>
      </w:r>
    </w:p>
    <w:p w14:paraId="36C19D93" w14:textId="2F999190" w:rsidR="00C531B1" w:rsidRDefault="00C531B1" w:rsidP="00C531B1">
      <w:pPr>
        <w:rPr>
          <w:rFonts w:ascii="Calibri" w:eastAsia="Calibri" w:hAnsi="Calibri" w:cs="Calibri"/>
        </w:rPr>
      </w:pPr>
      <w:r>
        <w:rPr>
          <w:rFonts w:ascii="Calibri" w:eastAsia="Calibri" w:hAnsi="Calibri" w:cs="Calibri"/>
        </w:rPr>
        <w:t xml:space="preserve">The value of each pixel’s intensity in the image is based off the Hounsfield scale, the standard for quantifying radiodensity of different tissues. The expected data ranges for different tissues can be seen in </w:t>
      </w:r>
      <w:r>
        <w:rPr>
          <w:rFonts w:ascii="Calibri" w:eastAsia="Calibri" w:hAnsi="Calibri" w:cs="Calibri"/>
        </w:rPr>
        <w:fldChar w:fldCharType="begin"/>
      </w:r>
      <w:r>
        <w:rPr>
          <w:rFonts w:ascii="Calibri" w:eastAsia="Calibri" w:hAnsi="Calibri" w:cs="Calibri"/>
        </w:rPr>
        <w:instrText xml:space="preserve"> REF _Ref40209660 \h </w:instrText>
      </w:r>
      <w:r>
        <w:rPr>
          <w:rFonts w:ascii="Calibri" w:eastAsia="Calibri" w:hAnsi="Calibri" w:cs="Calibri"/>
        </w:rPr>
      </w:r>
      <w:r>
        <w:rPr>
          <w:rFonts w:ascii="Calibri" w:eastAsia="Calibri" w:hAnsi="Calibri" w:cs="Calibri"/>
        </w:rPr>
        <w:fldChar w:fldCharType="separate"/>
      </w:r>
      <w:r w:rsidR="00110EAB">
        <w:t xml:space="preserve">Table </w:t>
      </w:r>
      <w:r w:rsidR="00110EAB">
        <w:rPr>
          <w:noProof/>
        </w:rPr>
        <w:t>1</w:t>
      </w:r>
      <w:r>
        <w:rPr>
          <w:rFonts w:ascii="Calibri" w:eastAsia="Calibri" w:hAnsi="Calibri" w:cs="Calibri"/>
        </w:rPr>
        <w:fldChar w:fldCharType="end"/>
      </w:r>
      <w:r>
        <w:rPr>
          <w:rFonts w:ascii="Calibri" w:eastAsia="Calibri" w:hAnsi="Calibri" w:cs="Calibri"/>
        </w:rPr>
        <w:t>.</w:t>
      </w:r>
    </w:p>
    <w:p w14:paraId="08B0170F" w14:textId="18DC8BA5" w:rsidR="00C531B1" w:rsidRDefault="00C531B1" w:rsidP="00C531B1">
      <w:pPr>
        <w:pStyle w:val="Caption"/>
        <w:keepNext/>
        <w:jc w:val="center"/>
      </w:pPr>
      <w:bookmarkStart w:id="955" w:name="_Ref40209660"/>
      <w:bookmarkStart w:id="956" w:name="_Toc40461498"/>
      <w:r>
        <w:t xml:space="preserve">Table </w:t>
      </w:r>
      <w:fldSimple w:instr=" SEQ Table \* ARABIC ">
        <w:r w:rsidR="00110EAB">
          <w:rPr>
            <w:noProof/>
          </w:rPr>
          <w:t>1</w:t>
        </w:r>
      </w:fldSimple>
      <w:bookmarkEnd w:id="955"/>
      <w:r>
        <w:t xml:space="preserve"> - The expected values for radiodensity in Hounsfield Units for the different substances and tissues expected in a CT scan</w:t>
      </w:r>
      <w:bookmarkStart w:id="957" w:name="_Hlk40207087"/>
      <w:r w:rsidRPr="00C531B1">
        <w:t xml:space="preserve"> </w:t>
      </w:r>
      <w:sdt>
        <w:sdtPr>
          <w:id w:val="-711959193"/>
          <w:citation/>
        </w:sdtPr>
        <w:sdtContent>
          <w:r>
            <w:fldChar w:fldCharType="begin"/>
          </w:r>
          <w:r>
            <w:instrText xml:space="preserve"> CITATION Bro11 \l 2057 </w:instrText>
          </w:r>
          <w:r>
            <w:fldChar w:fldCharType="separate"/>
          </w:r>
          <w:ins w:id="958" w:author="Robert Clark" w:date="2020-05-15T18:56:00Z">
            <w:r w:rsidR="00110EAB" w:rsidRPr="00110EAB">
              <w:rPr>
                <w:noProof/>
                <w:rPrChange w:id="959" w:author="Robert Clark" w:date="2020-05-15T18:56:00Z">
                  <w:rPr>
                    <w:rFonts w:eastAsia="Times New Roman"/>
                  </w:rPr>
                </w:rPrChange>
              </w:rPr>
              <w:t>[19]</w:t>
            </w:r>
          </w:ins>
          <w:del w:id="960" w:author="Robert Clark" w:date="2020-05-15T18:56:00Z">
            <w:r w:rsidR="00CE5CC7" w:rsidRPr="00CE5CC7" w:rsidDel="00110EAB">
              <w:rPr>
                <w:noProof/>
              </w:rPr>
              <w:delText>[19]</w:delText>
            </w:r>
          </w:del>
          <w:r>
            <w:fldChar w:fldCharType="end"/>
          </w:r>
        </w:sdtContent>
      </w:sdt>
      <w:bookmarkEnd w:id="957"/>
      <w:r>
        <w:t>.</w:t>
      </w:r>
      <w:bookmarkEnd w:id="956"/>
    </w:p>
    <w:tbl>
      <w:tblPr>
        <w:tblStyle w:val="TableGrid"/>
        <w:tblW w:w="0" w:type="auto"/>
        <w:tblLook w:val="04A0" w:firstRow="1" w:lastRow="0" w:firstColumn="1" w:lastColumn="0" w:noHBand="0" w:noVBand="1"/>
      </w:tblPr>
      <w:tblGrid>
        <w:gridCol w:w="4508"/>
        <w:gridCol w:w="4508"/>
      </w:tblGrid>
      <w:tr w:rsidR="00C531B1" w14:paraId="01A5195A" w14:textId="77777777" w:rsidTr="00C531B1">
        <w:tc>
          <w:tcPr>
            <w:tcW w:w="4508" w:type="dxa"/>
          </w:tcPr>
          <w:p w14:paraId="40BE884C" w14:textId="7960410F" w:rsidR="00C531B1" w:rsidRPr="00C531B1" w:rsidRDefault="00C531B1" w:rsidP="00C531B1">
            <w:pPr>
              <w:rPr>
                <w:b/>
                <w:bCs/>
              </w:rPr>
            </w:pPr>
            <w:r w:rsidRPr="00C531B1">
              <w:rPr>
                <w:b/>
                <w:bCs/>
              </w:rPr>
              <w:t>Substance</w:t>
            </w:r>
          </w:p>
        </w:tc>
        <w:tc>
          <w:tcPr>
            <w:tcW w:w="4508" w:type="dxa"/>
          </w:tcPr>
          <w:p w14:paraId="687F95DC" w14:textId="572B7E63" w:rsidR="00C531B1" w:rsidRPr="00C531B1" w:rsidRDefault="00C531B1" w:rsidP="00C531B1">
            <w:pPr>
              <w:rPr>
                <w:b/>
                <w:bCs/>
              </w:rPr>
            </w:pPr>
            <w:r w:rsidRPr="00C531B1">
              <w:rPr>
                <w:b/>
                <w:bCs/>
              </w:rPr>
              <w:t>Hounsfield Units (HU)</w:t>
            </w:r>
          </w:p>
        </w:tc>
      </w:tr>
      <w:tr w:rsidR="00C531B1" w14:paraId="194CB54D" w14:textId="77777777" w:rsidTr="00C531B1">
        <w:tc>
          <w:tcPr>
            <w:tcW w:w="4508" w:type="dxa"/>
          </w:tcPr>
          <w:p w14:paraId="35CA51E9" w14:textId="02DE404F" w:rsidR="00C531B1" w:rsidRDefault="00C531B1" w:rsidP="00C531B1">
            <w:r>
              <w:t>Air</w:t>
            </w:r>
          </w:p>
        </w:tc>
        <w:tc>
          <w:tcPr>
            <w:tcW w:w="4508" w:type="dxa"/>
          </w:tcPr>
          <w:p w14:paraId="2DB524AC" w14:textId="50BED7F3" w:rsidR="00C531B1" w:rsidRDefault="00C531B1" w:rsidP="00C531B1">
            <w:r>
              <w:t>-1,000</w:t>
            </w:r>
          </w:p>
        </w:tc>
      </w:tr>
      <w:tr w:rsidR="00C531B1" w14:paraId="70D6ABDB" w14:textId="77777777" w:rsidTr="00C531B1">
        <w:tc>
          <w:tcPr>
            <w:tcW w:w="4508" w:type="dxa"/>
          </w:tcPr>
          <w:p w14:paraId="2ED40425" w14:textId="2A931E5C" w:rsidR="00C531B1" w:rsidRDefault="00C531B1" w:rsidP="00C531B1">
            <w:r>
              <w:t>Muscle</w:t>
            </w:r>
          </w:p>
        </w:tc>
        <w:tc>
          <w:tcPr>
            <w:tcW w:w="4508" w:type="dxa"/>
          </w:tcPr>
          <w:p w14:paraId="16AFC9A0" w14:textId="58C69CEA" w:rsidR="00C531B1" w:rsidRDefault="00C531B1" w:rsidP="00C531B1">
            <w:r>
              <w:t>+35 to +55</w:t>
            </w:r>
          </w:p>
        </w:tc>
      </w:tr>
      <w:tr w:rsidR="00C531B1" w14:paraId="0A00D670" w14:textId="77777777" w:rsidTr="00C531B1">
        <w:tc>
          <w:tcPr>
            <w:tcW w:w="4508" w:type="dxa"/>
          </w:tcPr>
          <w:p w14:paraId="768BDB41" w14:textId="594699E6" w:rsidR="00C531B1" w:rsidRDefault="00C531B1" w:rsidP="00C531B1">
            <w:r>
              <w:t>Soft tissue</w:t>
            </w:r>
          </w:p>
        </w:tc>
        <w:tc>
          <w:tcPr>
            <w:tcW w:w="4508" w:type="dxa"/>
          </w:tcPr>
          <w:p w14:paraId="6E673FA0" w14:textId="47A6CF1C" w:rsidR="00C531B1" w:rsidRDefault="00C531B1" w:rsidP="00C531B1">
            <w:r>
              <w:t>+100 to +300</w:t>
            </w:r>
          </w:p>
        </w:tc>
      </w:tr>
      <w:tr w:rsidR="00C531B1" w14:paraId="5030C57A" w14:textId="77777777" w:rsidTr="00C531B1">
        <w:tc>
          <w:tcPr>
            <w:tcW w:w="4508" w:type="dxa"/>
          </w:tcPr>
          <w:p w14:paraId="5D2F3D29" w14:textId="3CC1B507" w:rsidR="00C531B1" w:rsidRDefault="00C531B1" w:rsidP="00C531B1">
            <w:r>
              <w:t>Cancellous (inner) bone</w:t>
            </w:r>
          </w:p>
        </w:tc>
        <w:tc>
          <w:tcPr>
            <w:tcW w:w="4508" w:type="dxa"/>
          </w:tcPr>
          <w:p w14:paraId="784A29C1" w14:textId="195D02D3" w:rsidR="00C531B1" w:rsidRDefault="00C531B1" w:rsidP="00C531B1">
            <w:r>
              <w:t>+300 to +400</w:t>
            </w:r>
          </w:p>
        </w:tc>
      </w:tr>
      <w:tr w:rsidR="00C531B1" w14:paraId="41988409" w14:textId="77777777" w:rsidTr="00C531B1">
        <w:tc>
          <w:tcPr>
            <w:tcW w:w="4508" w:type="dxa"/>
          </w:tcPr>
          <w:p w14:paraId="7A14B69A" w14:textId="4CBC1A70" w:rsidR="00C531B1" w:rsidRDefault="00C531B1" w:rsidP="00C531B1">
            <w:r>
              <w:t>Cortical (outer) bone</w:t>
            </w:r>
          </w:p>
        </w:tc>
        <w:tc>
          <w:tcPr>
            <w:tcW w:w="4508" w:type="dxa"/>
          </w:tcPr>
          <w:p w14:paraId="07AE379F" w14:textId="235E7725" w:rsidR="00C531B1" w:rsidRDefault="00C531B1" w:rsidP="00C531B1">
            <w:r>
              <w:t>+1,800 to +1,900</w:t>
            </w:r>
          </w:p>
        </w:tc>
      </w:tr>
      <w:tr w:rsidR="00C531B1" w14:paraId="4755F3A8" w14:textId="77777777" w:rsidTr="00C531B1">
        <w:tc>
          <w:tcPr>
            <w:tcW w:w="4508" w:type="dxa"/>
          </w:tcPr>
          <w:p w14:paraId="130E2CBB" w14:textId="33EC1982" w:rsidR="00C531B1" w:rsidRDefault="00C531B1" w:rsidP="00C531B1">
            <w:r>
              <w:t>Foreign Metals</w:t>
            </w:r>
          </w:p>
        </w:tc>
        <w:tc>
          <w:tcPr>
            <w:tcW w:w="4508" w:type="dxa"/>
          </w:tcPr>
          <w:p w14:paraId="21D6C525" w14:textId="7D215FF2" w:rsidR="00C531B1" w:rsidRDefault="00C531B1" w:rsidP="00C531B1">
            <w:r>
              <w:t>&gt;14,000</w:t>
            </w:r>
          </w:p>
        </w:tc>
      </w:tr>
    </w:tbl>
    <w:p w14:paraId="5DDF9335" w14:textId="1723A11D" w:rsidR="00C531B1" w:rsidRDefault="00C531B1" w:rsidP="00C531B1"/>
    <w:p w14:paraId="64354BC3" w14:textId="7B59EED1" w:rsidR="00C531B1" w:rsidRDefault="00C531B1" w:rsidP="00C531B1">
      <w:pPr>
        <w:spacing w:before="12"/>
        <w:ind w:right="895"/>
        <w:rPr>
          <w:rFonts w:ascii="Calibri" w:eastAsia="Calibri" w:hAnsi="Calibri" w:cs="Calibri"/>
        </w:rPr>
      </w:pPr>
      <w:r>
        <w:rPr>
          <w:rFonts w:ascii="Calibri" w:eastAsia="Calibri" w:hAnsi="Calibri" w:cs="Calibri"/>
        </w:rPr>
        <w:t>For the preliminary work, the dataset available was composed of only two joints: The left and right elbows of a Labrador</w:t>
      </w:r>
      <w:r w:rsidRPr="00C531B1">
        <w:rPr>
          <w:rFonts w:ascii="Calibri" w:eastAsia="Calibri" w:hAnsi="Calibri" w:cs="Calibri"/>
        </w:rPr>
        <w:t xml:space="preserve"> </w:t>
      </w:r>
      <w:r>
        <w:rPr>
          <w:rFonts w:ascii="Calibri" w:eastAsia="Calibri" w:hAnsi="Calibri" w:cs="Calibri"/>
        </w:rPr>
        <w:t>retriever which will be hence forth referred to as Elbow A and Elbow B. Elbow A consisted of 92 slices, and Elbow B of 90.</w:t>
      </w:r>
    </w:p>
    <w:p w14:paraId="442BAF1A" w14:textId="23198489" w:rsidR="00C531B1" w:rsidRDefault="00C531B1" w:rsidP="00C531B1">
      <w:pPr>
        <w:pStyle w:val="Heading2"/>
        <w:numPr>
          <w:ilvl w:val="1"/>
          <w:numId w:val="38"/>
        </w:numPr>
        <w:rPr>
          <w:rFonts w:eastAsia="Calibri"/>
        </w:rPr>
      </w:pPr>
      <w:bookmarkStart w:id="961" w:name="_Toc40461445"/>
      <w:r>
        <w:rPr>
          <w:rFonts w:eastAsia="Calibri"/>
        </w:rPr>
        <w:t>Data Processing</w:t>
      </w:r>
      <w:bookmarkEnd w:id="961"/>
    </w:p>
    <w:p w14:paraId="24FE4F3E" w14:textId="0580A73E" w:rsidR="00C531B1" w:rsidRDefault="00C531B1" w:rsidP="00C531B1">
      <w:pPr>
        <w:pStyle w:val="Heading3"/>
        <w:numPr>
          <w:ilvl w:val="2"/>
          <w:numId w:val="38"/>
        </w:numPr>
      </w:pPr>
      <w:bookmarkStart w:id="962" w:name="_Toc40461446"/>
      <w:r>
        <w:t>ImageJ</w:t>
      </w:r>
      <w:bookmarkEnd w:id="962"/>
    </w:p>
    <w:p w14:paraId="03B5D6ED" w14:textId="0DC38387" w:rsidR="00C531B1" w:rsidRDefault="00C531B1" w:rsidP="00C531B1">
      <w:r w:rsidRPr="00C531B1">
        <w:t xml:space="preserve">To obtain a three-dimensional model, the CT file for the original example joint supplied to us was imported as a sequence of images to ImageJ. Each slice was converted to an 8-bit grayscale image and the voxel depth set to match the slice thickness at 500µm. After conversion, the image sequence </w:t>
      </w:r>
      <w:r w:rsidR="00C97ADD">
        <w:rPr>
          <w:noProof/>
        </w:rPr>
        <w:lastRenderedPageBreak/>
        <mc:AlternateContent>
          <mc:Choice Requires="wps">
            <w:drawing>
              <wp:anchor distT="0" distB="0" distL="114300" distR="114300" simplePos="0" relativeHeight="251740672" behindDoc="0" locked="0" layoutInCell="1" allowOverlap="1" wp14:anchorId="34478362" wp14:editId="093B897B">
                <wp:simplePos x="0" y="0"/>
                <wp:positionH relativeFrom="column">
                  <wp:posOffset>4305300</wp:posOffset>
                </wp:positionH>
                <wp:positionV relativeFrom="paragraph">
                  <wp:posOffset>1997075</wp:posOffset>
                </wp:positionV>
                <wp:extent cx="1943100" cy="635"/>
                <wp:effectExtent l="0" t="0" r="0" b="0"/>
                <wp:wrapSquare wrapText="bothSides"/>
                <wp:docPr id="282" name="Text Box 282"/>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019C909E" w14:textId="09BD7531" w:rsidR="0006648C" w:rsidRPr="00785AA7" w:rsidRDefault="0006648C" w:rsidP="00C97ADD">
                            <w:pPr>
                              <w:pStyle w:val="Caption"/>
                              <w:jc w:val="center"/>
                            </w:pPr>
                            <w:bookmarkStart w:id="963" w:name="_Ref40210085"/>
                            <w:bookmarkStart w:id="964" w:name="_Toc40461477"/>
                            <w:r>
                              <w:t xml:space="preserve">Figure </w:t>
                            </w:r>
                            <w:fldSimple w:instr=" SEQ Figure \* ARABIC ">
                              <w:r w:rsidR="000B531F">
                                <w:rPr>
                                  <w:noProof/>
                                </w:rPr>
                                <w:t>16</w:t>
                              </w:r>
                            </w:fldSimple>
                            <w:bookmarkEnd w:id="963"/>
                            <w:r>
                              <w:t xml:space="preserve"> - A 3D reconstruction of an elbow joint from a series of CT scans, from the same perspective as </w:t>
                            </w:r>
                            <w:r>
                              <w:fldChar w:fldCharType="begin"/>
                            </w:r>
                            <w:r>
                              <w:instrText xml:space="preserve"> REF _Ref40209976 \h </w:instrText>
                            </w:r>
                            <w:r>
                              <w:fldChar w:fldCharType="separate"/>
                            </w:r>
                            <w:r>
                              <w:t xml:space="preserve">Figure </w:t>
                            </w:r>
                            <w:r>
                              <w:rPr>
                                <w:noProof/>
                              </w:rPr>
                              <w:t>15</w:t>
                            </w:r>
                            <w:r>
                              <w:fldChar w:fldCharType="end"/>
                            </w:r>
                            <w:r>
                              <w:t>.</w:t>
                            </w:r>
                            <w:bookmarkEnd w:id="9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78362" id="Text Box 282" o:spid="_x0000_s1039" type="#_x0000_t202" style="position:absolute;margin-left:339pt;margin-top:157.25pt;width:153pt;height:.05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" stroked="f">
                <v:textbox style="mso-fit-shape-to-text:t" inset="0,0,0,0">
                  <w:txbxContent>
                    <w:p w14:paraId="019C909E" w14:textId="09BD7531" w:rsidR="0006648C" w:rsidRPr="00785AA7" w:rsidRDefault="0006648C" w:rsidP="00C97ADD">
                      <w:pPr>
                        <w:pStyle w:val="Caption"/>
                        <w:jc w:val="center"/>
                      </w:pPr>
                      <w:bookmarkStart w:id="965" w:name="_Ref40210085"/>
                      <w:bookmarkStart w:id="966" w:name="_Toc40461477"/>
                      <w:r>
                        <w:t xml:space="preserve">Figure </w:t>
                      </w:r>
                      <w:fldSimple w:instr=" SEQ Figure \* ARABIC ">
                        <w:r w:rsidR="000B531F">
                          <w:rPr>
                            <w:noProof/>
                          </w:rPr>
                          <w:t>16</w:t>
                        </w:r>
                      </w:fldSimple>
                      <w:bookmarkEnd w:id="965"/>
                      <w:r>
                        <w:t xml:space="preserve"> - A 3D reconstruction of an elbow joint from a series of CT scans, from the same perspective as </w:t>
                      </w:r>
                      <w:r>
                        <w:fldChar w:fldCharType="begin"/>
                      </w:r>
                      <w:r>
                        <w:instrText xml:space="preserve"> REF _Ref40209976 \h </w:instrText>
                      </w:r>
                      <w:r>
                        <w:fldChar w:fldCharType="separate"/>
                      </w:r>
                      <w:r>
                        <w:t xml:space="preserve">Figure </w:t>
                      </w:r>
                      <w:r>
                        <w:rPr>
                          <w:noProof/>
                        </w:rPr>
                        <w:t>15</w:t>
                      </w:r>
                      <w:r>
                        <w:fldChar w:fldCharType="end"/>
                      </w:r>
                      <w:r>
                        <w:t>.</w:t>
                      </w:r>
                      <w:bookmarkEnd w:id="966"/>
                    </w:p>
                  </w:txbxContent>
                </v:textbox>
                <w10:wrap type="square"/>
              </v:shape>
            </w:pict>
          </mc:Fallback>
        </mc:AlternateContent>
      </w:r>
      <w:r w:rsidR="00C97ADD">
        <w:rPr>
          <w:noProof/>
        </w:rPr>
        <w:drawing>
          <wp:anchor distT="0" distB="0" distL="114300" distR="114300" simplePos="0" relativeHeight="251738624" behindDoc="1" locked="0" layoutInCell="1" allowOverlap="1" wp14:anchorId="3A7CFE3F" wp14:editId="1CF3410C">
            <wp:simplePos x="0" y="0"/>
            <wp:positionH relativeFrom="page">
              <wp:posOffset>5219700</wp:posOffset>
            </wp:positionH>
            <wp:positionV relativeFrom="paragraph">
              <wp:posOffset>1905</wp:posOffset>
            </wp:positionV>
            <wp:extent cx="1943100" cy="1938020"/>
            <wp:effectExtent l="0" t="0" r="0" b="508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43100" cy="1938020"/>
                    </a:xfrm>
                    <a:prstGeom prst="rect">
                      <a:avLst/>
                    </a:prstGeom>
                    <a:noFill/>
                  </pic:spPr>
                </pic:pic>
              </a:graphicData>
            </a:graphic>
            <wp14:sizeRelH relativeFrom="page">
              <wp14:pctWidth>0</wp14:pctWidth>
            </wp14:sizeRelH>
            <wp14:sizeRelV relativeFrom="page">
              <wp14:pctHeight>0</wp14:pctHeight>
            </wp14:sizeRelV>
          </wp:anchor>
        </w:drawing>
      </w:r>
      <w:r w:rsidRPr="00C531B1">
        <w:t>could then be converted into a three-dimensional model using the inbuilt</w:t>
      </w:r>
      <w:r>
        <w:t xml:space="preserve"> 3D viewer plug in. The result of this can be seen in </w:t>
      </w:r>
      <w:r w:rsidR="00C97ADD">
        <w:fldChar w:fldCharType="begin"/>
      </w:r>
      <w:r w:rsidR="00C97ADD">
        <w:instrText xml:space="preserve"> REF _Ref40209976 \h </w:instrText>
      </w:r>
      <w:r w:rsidR="00C97ADD">
        <w:fldChar w:fldCharType="separate"/>
      </w:r>
      <w:r w:rsidR="00110EAB">
        <w:t xml:space="preserve">Figure </w:t>
      </w:r>
      <w:r w:rsidR="00110EAB">
        <w:rPr>
          <w:noProof/>
        </w:rPr>
        <w:t>15</w:t>
      </w:r>
      <w:r w:rsidR="00C97ADD">
        <w:fldChar w:fldCharType="end"/>
      </w:r>
      <w:r>
        <w:t>, with the darker grey soft tissue surrounding the lighter bones.</w:t>
      </w:r>
    </w:p>
    <w:p w14:paraId="4CE89DB1" w14:textId="64F0EE99" w:rsidR="00C531B1" w:rsidRDefault="00C531B1" w:rsidP="00C531B1">
      <w:r>
        <w:t>By then thresholding the image, the soft tissue regions could be removed in order to reveal the hard bone tissue beneath (see</w:t>
      </w:r>
      <w:r w:rsidR="00C97ADD">
        <w:t xml:space="preserve"> </w:t>
      </w:r>
      <w:r w:rsidR="00C97ADD">
        <w:fldChar w:fldCharType="begin"/>
      </w:r>
      <w:r w:rsidR="00C97ADD">
        <w:instrText xml:space="preserve"> REF _Ref40210085 \h </w:instrText>
      </w:r>
      <w:r w:rsidR="00C97ADD">
        <w:fldChar w:fldCharType="separate"/>
      </w:r>
      <w:r w:rsidR="00110EAB">
        <w:t xml:space="preserve">Figure </w:t>
      </w:r>
      <w:r w:rsidR="00110EAB">
        <w:rPr>
          <w:noProof/>
        </w:rPr>
        <w:t>16</w:t>
      </w:r>
      <w:r w:rsidR="00C97ADD">
        <w:fldChar w:fldCharType="end"/>
      </w:r>
      <w:r>
        <w:t>). After empirical experimentation, it was found that a threshold at a grayscale pixel value of 99 provided the results which offered the clearest depiction of the bone structure while preserving the smallest amount of surrounding soft tissue.</w:t>
      </w:r>
    </w:p>
    <w:p w14:paraId="3BB0D6A9" w14:textId="75E8A5B0" w:rsidR="00C97ADD" w:rsidRDefault="00C97ADD" w:rsidP="00C97ADD">
      <w:pPr>
        <w:pStyle w:val="Heading3"/>
        <w:numPr>
          <w:ilvl w:val="2"/>
          <w:numId w:val="38"/>
        </w:numPr>
      </w:pPr>
      <w:bookmarkStart w:id="967" w:name="_Toc40461447"/>
      <w:r>
        <w:t>MATLAB</w:t>
      </w:r>
      <w:bookmarkEnd w:id="967"/>
    </w:p>
    <w:p w14:paraId="3DB68AE2" w14:textId="1A860344" w:rsidR="00C97ADD" w:rsidRPr="00C97ADD" w:rsidRDefault="00C97ADD" w:rsidP="00C97ADD">
      <w:pPr>
        <w:spacing w:before="19" w:line="258" w:lineRule="auto"/>
        <w:ind w:right="230"/>
        <w:rPr>
          <w:rFonts w:ascii="Calibri" w:eastAsia="Calibri" w:hAnsi="Calibri" w:cs="Calibri"/>
        </w:rPr>
      </w:pPr>
      <w:r w:rsidRPr="00C97ADD">
        <w:rPr>
          <w:rFonts w:ascii="Calibri" w:eastAsia="Calibri" w:hAnsi="Calibri" w:cs="Calibri"/>
        </w:rPr>
        <w:t xml:space="preserve">Each slice of the original CT files could also be opened in </w:t>
      </w:r>
      <w:del w:id="968" w:author="Robert Clark" w:date="2020-05-15T17:53:00Z">
        <w:r w:rsidRPr="00C97ADD" w:rsidDel="00F46203">
          <w:rPr>
            <w:rFonts w:ascii="Calibri" w:eastAsia="Calibri" w:hAnsi="Calibri" w:cs="Calibri"/>
          </w:rPr>
          <w:delText xml:space="preserve">MatLab </w:delText>
        </w:r>
      </w:del>
      <w:ins w:id="969" w:author="Robert Clark" w:date="2020-05-15T17:53:00Z">
        <w:r w:rsidR="00F46203" w:rsidRPr="00C97ADD">
          <w:rPr>
            <w:rFonts w:ascii="Calibri" w:eastAsia="Calibri" w:hAnsi="Calibri" w:cs="Calibri"/>
          </w:rPr>
          <w:t>M</w:t>
        </w:r>
        <w:r w:rsidR="00F46203">
          <w:rPr>
            <w:rFonts w:ascii="Calibri" w:eastAsia="Calibri" w:hAnsi="Calibri" w:cs="Calibri"/>
          </w:rPr>
          <w:t>ATLAB</w:t>
        </w:r>
        <w:r w:rsidR="00F46203" w:rsidRPr="00C97ADD">
          <w:rPr>
            <w:rFonts w:ascii="Calibri" w:eastAsia="Calibri" w:hAnsi="Calibri" w:cs="Calibri"/>
          </w:rPr>
          <w:t xml:space="preserve"> </w:t>
        </w:r>
      </w:ins>
      <w:r w:rsidRPr="00C97ADD">
        <w:rPr>
          <w:rFonts w:ascii="Calibri" w:eastAsia="Calibri" w:hAnsi="Calibri" w:cs="Calibri"/>
        </w:rPr>
        <w:t xml:space="preserve">to access the HU values associated with each pixel and segment the image. Through the “dicomread” command it is possible to access the HU values for each pixel and use it as the grayscale intensity value. As shown by the peaks in </w:t>
      </w:r>
      <w:r>
        <w:rPr>
          <w:rFonts w:ascii="Calibri" w:eastAsia="Calibri" w:hAnsi="Calibri" w:cs="Calibri"/>
        </w:rPr>
        <w:fldChar w:fldCharType="begin"/>
      </w:r>
      <w:r>
        <w:rPr>
          <w:rFonts w:ascii="Calibri" w:eastAsia="Calibri" w:hAnsi="Calibri" w:cs="Calibri"/>
        </w:rPr>
        <w:instrText xml:space="preserve"> REF _Ref40210360 \h </w:instrText>
      </w:r>
      <w:r>
        <w:rPr>
          <w:rFonts w:ascii="Calibri" w:eastAsia="Calibri" w:hAnsi="Calibri" w:cs="Calibri"/>
        </w:rPr>
      </w:r>
      <w:r>
        <w:rPr>
          <w:rFonts w:ascii="Calibri" w:eastAsia="Calibri" w:hAnsi="Calibri" w:cs="Calibri"/>
        </w:rPr>
        <w:fldChar w:fldCharType="separate"/>
      </w:r>
      <w:r w:rsidR="00110EAB">
        <w:t xml:space="preserve">Figure </w:t>
      </w:r>
      <w:r w:rsidR="00110EAB">
        <w:rPr>
          <w:noProof/>
        </w:rPr>
        <w:t>17</w:t>
      </w:r>
      <w:r>
        <w:rPr>
          <w:rFonts w:ascii="Calibri" w:eastAsia="Calibri" w:hAnsi="Calibri" w:cs="Calibri"/>
        </w:rPr>
        <w:fldChar w:fldCharType="end"/>
      </w:r>
      <w:r w:rsidRPr="00C97ADD">
        <w:rPr>
          <w:rFonts w:ascii="Calibri" w:eastAsia="Calibri" w:hAnsi="Calibri" w:cs="Calibri"/>
        </w:rPr>
        <w:t>, each slice in the CT scan is primarily composed of three different materials (air, soft tissue and bone) with different HU values.</w:t>
      </w:r>
    </w:p>
    <w:p w14:paraId="5AD90A5B" w14:textId="77777777" w:rsidR="00C97ADD" w:rsidRDefault="00C97ADD" w:rsidP="00C97ADD">
      <w:pPr>
        <w:keepNext/>
        <w:jc w:val="center"/>
      </w:pPr>
      <w:r>
        <w:rPr>
          <w:noProof/>
        </w:rPr>
        <w:drawing>
          <wp:inline distT="0" distB="0" distL="0" distR="0" wp14:anchorId="6CFCE946" wp14:editId="304519C0">
            <wp:extent cx="5981700" cy="2847703"/>
            <wp:effectExtent l="0" t="0" r="0" b="0"/>
            <wp:docPr id="283" name="Picture 28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Labelled histogram.png"/>
                    <pic:cNvPicPr/>
                  </pic:nvPicPr>
                  <pic:blipFill>
                    <a:blip r:embed="rId33">
                      <a:extLst>
                        <a:ext uri="{28A0092B-C50C-407E-A947-70E740481C1C}">
                          <a14:useLocalDpi xmlns:a14="http://schemas.microsoft.com/office/drawing/2010/main" val="0"/>
                        </a:ext>
                      </a:extLst>
                    </a:blip>
                    <a:stretch>
                      <a:fillRect/>
                    </a:stretch>
                  </pic:blipFill>
                  <pic:spPr>
                    <a:xfrm>
                      <a:off x="0" y="0"/>
                      <a:ext cx="5989771" cy="2851545"/>
                    </a:xfrm>
                    <a:prstGeom prst="rect">
                      <a:avLst/>
                    </a:prstGeom>
                  </pic:spPr>
                </pic:pic>
              </a:graphicData>
            </a:graphic>
          </wp:inline>
        </w:drawing>
      </w:r>
    </w:p>
    <w:p w14:paraId="3D29C290" w14:textId="0A878065" w:rsidR="00C97ADD" w:rsidRDefault="00C97ADD" w:rsidP="00C97ADD">
      <w:pPr>
        <w:pStyle w:val="Caption"/>
        <w:jc w:val="center"/>
      </w:pPr>
      <w:bookmarkStart w:id="970" w:name="_Ref40210360"/>
      <w:bookmarkStart w:id="971" w:name="_Toc40461478"/>
      <w:r>
        <w:t xml:space="preserve">Figure </w:t>
      </w:r>
      <w:fldSimple w:instr=" SEQ Figure \* ARABIC ">
        <w:r w:rsidR="00110EAB">
          <w:rPr>
            <w:noProof/>
          </w:rPr>
          <w:t>17</w:t>
        </w:r>
      </w:fldSimple>
      <w:bookmarkEnd w:id="970"/>
      <w:r>
        <w:t xml:space="preserve"> - </w:t>
      </w:r>
      <w:r w:rsidRPr="00F62B60">
        <w:t>Histogram showing distribution of values across all slices of a CT scan of an elbow joint.</w:t>
      </w:r>
      <w:bookmarkEnd w:id="971"/>
    </w:p>
    <w:p w14:paraId="42A50FC4" w14:textId="148AF9A9" w:rsidR="00C97ADD" w:rsidRDefault="00C97ADD" w:rsidP="00C97ADD">
      <w:pPr>
        <w:spacing w:line="258" w:lineRule="auto"/>
        <w:ind w:right="260"/>
        <w:rPr>
          <w:rFonts w:ascii="Calibri" w:eastAsia="Calibri" w:hAnsi="Calibri" w:cs="Calibri"/>
        </w:rPr>
      </w:pPr>
      <w:r>
        <w:rPr>
          <w:rFonts w:ascii="Calibri" w:eastAsia="Calibri" w:hAnsi="Calibri" w:cs="Calibri"/>
        </w:rPr>
        <w:t xml:space="preserve">By selecting a threshold at 300 HU to eliminate all soft tissue, it is possible to produce a binary mask of each layer containing only the cortical bone tissue, shown in the CT scans as a bright white area. These contained errant regions of high intensity, as shown by </w:t>
      </w:r>
      <w:r w:rsidR="00256C7F">
        <w:rPr>
          <w:rFonts w:ascii="Calibri" w:eastAsia="Calibri" w:hAnsi="Calibri" w:cs="Calibri"/>
        </w:rPr>
        <w:fldChar w:fldCharType="begin"/>
      </w:r>
      <w:r w:rsidR="00256C7F">
        <w:rPr>
          <w:rFonts w:ascii="Calibri" w:eastAsia="Calibri" w:hAnsi="Calibri" w:cs="Calibri"/>
        </w:rPr>
        <w:instrText xml:space="preserve"> REF _Ref40210764 \h </w:instrText>
      </w:r>
      <w:r w:rsidR="00256C7F">
        <w:rPr>
          <w:rFonts w:ascii="Calibri" w:eastAsia="Calibri" w:hAnsi="Calibri" w:cs="Calibri"/>
        </w:rPr>
      </w:r>
      <w:r w:rsidR="00256C7F">
        <w:rPr>
          <w:rFonts w:ascii="Calibri" w:eastAsia="Calibri" w:hAnsi="Calibri" w:cs="Calibri"/>
        </w:rPr>
        <w:fldChar w:fldCharType="separate"/>
      </w:r>
      <w:r w:rsidR="00110EAB">
        <w:t xml:space="preserve">Figure </w:t>
      </w:r>
      <w:r w:rsidR="00110EAB">
        <w:rPr>
          <w:noProof/>
        </w:rPr>
        <w:t>18</w:t>
      </w:r>
      <w:r w:rsidR="00256C7F">
        <w:rPr>
          <w:rFonts w:ascii="Calibri" w:eastAsia="Calibri" w:hAnsi="Calibri" w:cs="Calibri"/>
        </w:rPr>
        <w:fldChar w:fldCharType="end"/>
      </w:r>
      <w:r>
        <w:rPr>
          <w:rFonts w:ascii="Calibri" w:eastAsia="Calibri" w:hAnsi="Calibri" w:cs="Calibri"/>
        </w:rPr>
        <w:t>. These could be eliminated using the inbuilt MATLAB “</w:t>
      </w:r>
      <w:r>
        <w:rPr>
          <w:rFonts w:ascii="Calibri" w:eastAsia="Calibri" w:hAnsi="Calibri" w:cs="Calibri"/>
          <w:i/>
        </w:rPr>
        <w:t>imopen</w:t>
      </w:r>
      <w:r>
        <w:rPr>
          <w:rFonts w:ascii="Calibri" w:eastAsia="Calibri" w:hAnsi="Calibri" w:cs="Calibri"/>
        </w:rPr>
        <w:t>” and then “</w:t>
      </w:r>
      <w:r>
        <w:rPr>
          <w:rFonts w:ascii="Calibri" w:eastAsia="Calibri" w:hAnsi="Calibri" w:cs="Calibri"/>
          <w:i/>
        </w:rPr>
        <w:t>imclose</w:t>
      </w:r>
      <w:r>
        <w:rPr>
          <w:rFonts w:ascii="Calibri" w:eastAsia="Calibri" w:hAnsi="Calibri" w:cs="Calibri"/>
        </w:rPr>
        <w:t>” commands to first erode and then dilate the image in order to form a clean mask.</w:t>
      </w:r>
    </w:p>
    <w:p w14:paraId="637E765C" w14:textId="058F8490" w:rsidR="00256C7F" w:rsidRDefault="00256C7F">
      <w:pPr>
        <w:rPr>
          <w:rFonts w:ascii="Calibri" w:eastAsia="Calibri" w:hAnsi="Calibri" w:cs="Calibri"/>
        </w:rPr>
      </w:pPr>
      <w:r>
        <w:rPr>
          <w:rFonts w:ascii="Calibri" w:eastAsia="Calibri" w:hAnsi="Calibri" w:cs="Calibri"/>
        </w:rPr>
        <w:br w:type="page"/>
      </w:r>
    </w:p>
    <w:p w14:paraId="6DDD3352" w14:textId="599EB409" w:rsidR="00256C7F" w:rsidRDefault="00256C7F" w:rsidP="00C97ADD">
      <w:pPr>
        <w:spacing w:line="258" w:lineRule="auto"/>
        <w:ind w:right="260"/>
        <w:rPr>
          <w:rFonts w:ascii="Calibri" w:eastAsia="Calibri" w:hAnsi="Calibri" w:cs="Calibri"/>
        </w:rPr>
      </w:pPr>
      <w:r>
        <w:rPr>
          <w:noProof/>
        </w:rPr>
        <w:lastRenderedPageBreak/>
        <w:drawing>
          <wp:inline distT="0" distB="0" distL="0" distR="0" wp14:anchorId="4E4DE2E8" wp14:editId="506DF938">
            <wp:extent cx="5731510" cy="1914525"/>
            <wp:effectExtent l="0" t="0" r="2540" b="9525"/>
            <wp:docPr id="28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19"/>
                    <pic:cNvPicPr>
                      <a:picLocks noChangeAspect="1" noChangeArrowheads="1"/>
                    </pic:cNvPicPr>
                  </pic:nvPicPr>
                  <pic:blipFill rotWithShape="1">
                    <a:blip r:embed="rId34">
                      <a:extLst>
                        <a:ext uri="{28A0092B-C50C-407E-A947-70E740481C1C}">
                          <a14:useLocalDpi xmlns:a14="http://schemas.microsoft.com/office/drawing/2010/main" val="0"/>
                        </a:ext>
                      </a:extLst>
                    </a:blip>
                    <a:srcRect b="6540"/>
                    <a:stretch/>
                  </pic:blipFill>
                  <pic:spPr bwMode="auto">
                    <a:xfrm>
                      <a:off x="0" y="0"/>
                      <a:ext cx="5731510" cy="19145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87BDCF" wp14:editId="1CE41184">
            <wp:extent cx="5731510" cy="1924050"/>
            <wp:effectExtent l="0" t="0" r="2540" b="0"/>
            <wp:docPr id="28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20"/>
                    <pic:cNvPicPr>
                      <a:picLocks noChangeAspect="1" noChangeArrowheads="1"/>
                    </pic:cNvPicPr>
                  </pic:nvPicPr>
                  <pic:blipFill rotWithShape="1">
                    <a:blip r:embed="rId35">
                      <a:extLst>
                        <a:ext uri="{28A0092B-C50C-407E-A947-70E740481C1C}">
                          <a14:useLocalDpi xmlns:a14="http://schemas.microsoft.com/office/drawing/2010/main" val="0"/>
                        </a:ext>
                      </a:extLst>
                    </a:blip>
                    <a:srcRect b="6075"/>
                    <a:stretch/>
                  </pic:blipFill>
                  <pic:spPr bwMode="auto">
                    <a:xfrm>
                      <a:off x="0" y="0"/>
                      <a:ext cx="5731510" cy="19240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6C04E3" wp14:editId="56448D04">
            <wp:extent cx="5731510" cy="1905000"/>
            <wp:effectExtent l="0" t="0" r="2540" b="0"/>
            <wp:docPr id="28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21"/>
                    <pic:cNvPicPr>
                      <a:picLocks noChangeAspect="1" noChangeArrowheads="1"/>
                    </pic:cNvPicPr>
                  </pic:nvPicPr>
                  <pic:blipFill rotWithShape="1">
                    <a:blip r:embed="rId36">
                      <a:extLst>
                        <a:ext uri="{28A0092B-C50C-407E-A947-70E740481C1C}">
                          <a14:useLocalDpi xmlns:a14="http://schemas.microsoft.com/office/drawing/2010/main" val="0"/>
                        </a:ext>
                      </a:extLst>
                    </a:blip>
                    <a:srcRect b="7006"/>
                    <a:stretch/>
                  </pic:blipFill>
                  <pic:spPr bwMode="auto">
                    <a:xfrm>
                      <a:off x="0" y="0"/>
                      <a:ext cx="5731510"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0E4B28DC" w14:textId="77777777" w:rsidR="00256C7F" w:rsidRDefault="00256C7F" w:rsidP="00256C7F">
      <w:pPr>
        <w:keepNext/>
        <w:spacing w:line="258" w:lineRule="auto"/>
        <w:ind w:right="260"/>
      </w:pPr>
      <w:r>
        <w:rPr>
          <w:noProof/>
        </w:rPr>
        <w:drawing>
          <wp:inline distT="0" distB="0" distL="0" distR="0" wp14:anchorId="419A6060" wp14:editId="737FBF80">
            <wp:extent cx="5731510" cy="1905000"/>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063"/>
                    <a:stretch/>
                  </pic:blipFill>
                  <pic:spPr bwMode="auto">
                    <a:xfrm>
                      <a:off x="0" y="0"/>
                      <a:ext cx="5731510"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386DA1F9" w14:textId="581EFE53" w:rsidR="00256C7F" w:rsidRDefault="00256C7F" w:rsidP="00256C7F">
      <w:pPr>
        <w:pStyle w:val="Caption"/>
        <w:jc w:val="center"/>
      </w:pPr>
      <w:bookmarkStart w:id="972" w:name="_Ref40210764"/>
      <w:bookmarkStart w:id="973" w:name="_Toc40461479"/>
      <w:r>
        <w:t xml:space="preserve">Figure </w:t>
      </w:r>
      <w:fldSimple w:instr=" SEQ Figure \* ARABIC ">
        <w:r w:rsidR="00110EAB">
          <w:rPr>
            <w:noProof/>
          </w:rPr>
          <w:t>18</w:t>
        </w:r>
      </w:fldSimple>
      <w:bookmarkEnd w:id="972"/>
      <w:r>
        <w:t xml:space="preserve"> - </w:t>
      </w:r>
      <w:r w:rsidRPr="00C75814">
        <w:t>The original CT scans (left), the same CT scans thresholde</w:t>
      </w:r>
      <w:r>
        <w:t>d</w:t>
      </w:r>
      <w:r w:rsidRPr="00C75814">
        <w:t xml:space="preserve"> to show only the cortical bone tissue (middle) and then the "cleaned up" binary masks (right).</w:t>
      </w:r>
      <w:bookmarkEnd w:id="973"/>
    </w:p>
    <w:p w14:paraId="6A7A35FA" w14:textId="77777777" w:rsidR="00256C7F" w:rsidRDefault="00256C7F">
      <w:pPr>
        <w:rPr>
          <w:i/>
          <w:iCs/>
          <w:color w:val="44546A" w:themeColor="text2"/>
          <w:sz w:val="18"/>
          <w:szCs w:val="18"/>
        </w:rPr>
      </w:pPr>
      <w:r>
        <w:br w:type="page"/>
      </w:r>
    </w:p>
    <w:p w14:paraId="4EFDE564" w14:textId="1D793F68" w:rsidR="00256C7F" w:rsidRDefault="00256C7F" w:rsidP="00256C7F">
      <w:r w:rsidRPr="00256C7F">
        <w:lastRenderedPageBreak/>
        <w:t>From these binary masks, a three-dimensional point cloud could then be formed by plotting a point at each positive pixel, with the z-coordinate being calculated from the product of the number of the slice, the x-y scale factor and the slice thickness (500µm).</w:t>
      </w:r>
    </w:p>
    <w:p w14:paraId="5C4BC152" w14:textId="77777777" w:rsidR="00256C7F" w:rsidRDefault="00256C7F" w:rsidP="00256C7F">
      <w:pPr>
        <w:keepNext/>
      </w:pPr>
      <w:r>
        <w:rPr>
          <w:noProof/>
        </w:rPr>
        <w:drawing>
          <wp:inline distT="0" distB="0" distL="0" distR="0" wp14:anchorId="1E33DFF6" wp14:editId="3247B2BA">
            <wp:extent cx="5705475" cy="33432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3343275"/>
                    </a:xfrm>
                    <a:prstGeom prst="rect">
                      <a:avLst/>
                    </a:prstGeom>
                    <a:noFill/>
                    <a:ln>
                      <a:noFill/>
                    </a:ln>
                  </pic:spPr>
                </pic:pic>
              </a:graphicData>
            </a:graphic>
          </wp:inline>
        </w:drawing>
      </w:r>
    </w:p>
    <w:p w14:paraId="4F8231E0" w14:textId="455D3B4E" w:rsidR="00256C7F" w:rsidRDefault="00256C7F" w:rsidP="00256C7F">
      <w:pPr>
        <w:pStyle w:val="Caption"/>
        <w:jc w:val="center"/>
      </w:pPr>
      <w:bookmarkStart w:id="974" w:name="_Ref40210928"/>
      <w:bookmarkStart w:id="975" w:name="_Toc40461480"/>
      <w:r>
        <w:t xml:space="preserve">Figure </w:t>
      </w:r>
      <w:fldSimple w:instr=" SEQ Figure \* ARABIC ">
        <w:r w:rsidR="00110EAB">
          <w:rPr>
            <w:noProof/>
          </w:rPr>
          <w:t>19</w:t>
        </w:r>
      </w:fldSimple>
      <w:bookmarkEnd w:id="974"/>
      <w:r>
        <w:t xml:space="preserve"> </w:t>
      </w:r>
      <w:r w:rsidRPr="00765F5E">
        <w:t>- Visualisation of three-dimensional point cloud A, describing Elbow A</w:t>
      </w:r>
      <w:r>
        <w:t>.</w:t>
      </w:r>
      <w:bookmarkEnd w:id="975"/>
    </w:p>
    <w:p w14:paraId="0C8D658E" w14:textId="77777777" w:rsidR="00256C7F" w:rsidRDefault="00256C7F" w:rsidP="00256C7F">
      <w:pPr>
        <w:keepNext/>
      </w:pPr>
      <w:r>
        <w:rPr>
          <w:noProof/>
        </w:rPr>
        <w:drawing>
          <wp:inline distT="0" distB="0" distL="0" distR="0" wp14:anchorId="070F428A" wp14:editId="300AB01B">
            <wp:extent cx="5669280" cy="3474720"/>
            <wp:effectExtent l="0" t="0" r="762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9280" cy="3474720"/>
                    </a:xfrm>
                    <a:prstGeom prst="rect">
                      <a:avLst/>
                    </a:prstGeom>
                    <a:noFill/>
                    <a:ln>
                      <a:noFill/>
                    </a:ln>
                  </pic:spPr>
                </pic:pic>
              </a:graphicData>
            </a:graphic>
          </wp:inline>
        </w:drawing>
      </w:r>
    </w:p>
    <w:p w14:paraId="7855C272" w14:textId="6E11FF15" w:rsidR="00256C7F" w:rsidRDefault="00256C7F" w:rsidP="00256C7F">
      <w:pPr>
        <w:pStyle w:val="Caption"/>
        <w:jc w:val="center"/>
      </w:pPr>
      <w:bookmarkStart w:id="976" w:name="_Ref40210930"/>
      <w:bookmarkStart w:id="977" w:name="_Toc40461481"/>
      <w:r>
        <w:t xml:space="preserve">Figure </w:t>
      </w:r>
      <w:fldSimple w:instr=" SEQ Figure \* ARABIC ">
        <w:r w:rsidR="00110EAB">
          <w:rPr>
            <w:noProof/>
          </w:rPr>
          <w:t>20</w:t>
        </w:r>
      </w:fldSimple>
      <w:bookmarkEnd w:id="976"/>
      <w:r>
        <w:t xml:space="preserve"> </w:t>
      </w:r>
      <w:r w:rsidRPr="00A110CF">
        <w:t>- Visualisation of three-dimensional point cloud B, describing Elbow B</w:t>
      </w:r>
      <w:r>
        <w:t>.</w:t>
      </w:r>
      <w:bookmarkEnd w:id="977"/>
    </w:p>
    <w:p w14:paraId="16538F64" w14:textId="77777777" w:rsidR="00256C7F" w:rsidRDefault="00256C7F">
      <w:pPr>
        <w:rPr>
          <w:i/>
          <w:iCs/>
          <w:color w:val="44546A" w:themeColor="text2"/>
          <w:sz w:val="18"/>
          <w:szCs w:val="18"/>
        </w:rPr>
      </w:pPr>
      <w:r>
        <w:br w:type="page"/>
      </w:r>
    </w:p>
    <w:p w14:paraId="10CAA301" w14:textId="4D096B52" w:rsidR="00256C7F" w:rsidRPr="00256C7F" w:rsidRDefault="00BA6CE7" w:rsidP="00256C7F">
      <w:r>
        <w:rPr>
          <w:noProof/>
        </w:rPr>
        <w:lastRenderedPageBreak/>
        <mc:AlternateContent>
          <mc:Choice Requires="wps">
            <w:drawing>
              <wp:anchor distT="0" distB="0" distL="114300" distR="114300" simplePos="0" relativeHeight="251744768" behindDoc="0" locked="0" layoutInCell="1" allowOverlap="1" wp14:anchorId="09B0C66D" wp14:editId="123AA49B">
                <wp:simplePos x="0" y="0"/>
                <wp:positionH relativeFrom="margin">
                  <wp:align>right</wp:align>
                </wp:positionH>
                <wp:positionV relativeFrom="paragraph">
                  <wp:posOffset>1285875</wp:posOffset>
                </wp:positionV>
                <wp:extent cx="2279650" cy="457200"/>
                <wp:effectExtent l="0" t="0" r="6350" b="0"/>
                <wp:wrapSquare wrapText="bothSides"/>
                <wp:docPr id="292" name="Text Box 292"/>
                <wp:cNvGraphicFramePr/>
                <a:graphic xmlns:a="http://schemas.openxmlformats.org/drawingml/2006/main">
                  <a:graphicData uri="http://schemas.microsoft.com/office/word/2010/wordprocessingShape">
                    <wps:wsp>
                      <wps:cNvSpPr txBox="1"/>
                      <wps:spPr>
                        <a:xfrm>
                          <a:off x="0" y="0"/>
                          <a:ext cx="2279650" cy="457200"/>
                        </a:xfrm>
                        <a:prstGeom prst="rect">
                          <a:avLst/>
                        </a:prstGeom>
                        <a:solidFill>
                          <a:prstClr val="white"/>
                        </a:solidFill>
                        <a:ln>
                          <a:noFill/>
                        </a:ln>
                      </wps:spPr>
                      <wps:txbx>
                        <w:txbxContent>
                          <w:p w14:paraId="62C57FA9" w14:textId="26EC77E8" w:rsidR="0006648C" w:rsidRPr="00E72EC8" w:rsidRDefault="0006648C" w:rsidP="00BA6CE7">
                            <w:pPr>
                              <w:pStyle w:val="Caption"/>
                              <w:rPr>
                                <w:noProof/>
                              </w:rPr>
                            </w:pPr>
                            <w:bookmarkStart w:id="978" w:name="_Ref40211262"/>
                            <w:r>
                              <w:t xml:space="preserve">Equation </w:t>
                            </w:r>
                            <w:fldSimple w:instr=" SEQ Equation \* ARABIC ">
                              <w:r>
                                <w:rPr>
                                  <w:noProof/>
                                </w:rPr>
                                <w:t>1</w:t>
                              </w:r>
                            </w:fldSimple>
                            <w:bookmarkEnd w:id="978"/>
                            <w:r>
                              <w:t xml:space="preserve"> - Known transformation matrix used to rotate Point Cloud A to Point Cloud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9B0C66D" id="Text Box 292" o:spid="_x0000_s1040" type="#_x0000_t202" style="position:absolute;margin-left:128.3pt;margin-top:101.25pt;width:179.5pt;height:36pt;z-index:251744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" stroked="f">
                <v:textbox inset="0,0,0,0">
                  <w:txbxContent>
                    <w:p w14:paraId="62C57FA9" w14:textId="26EC77E8" w:rsidR="0006648C" w:rsidRPr="00E72EC8" w:rsidRDefault="0006648C" w:rsidP="00BA6CE7">
                      <w:pPr>
                        <w:pStyle w:val="Caption"/>
                        <w:rPr>
                          <w:noProof/>
                        </w:rPr>
                      </w:pPr>
                      <w:bookmarkStart w:id="979" w:name="_Ref40211262"/>
                      <w:r>
                        <w:t xml:space="preserve">Equation </w:t>
                      </w:r>
                      <w:fldSimple w:instr=" SEQ Equation \* ARABIC ">
                        <w:r>
                          <w:rPr>
                            <w:noProof/>
                          </w:rPr>
                          <w:t>1</w:t>
                        </w:r>
                      </w:fldSimple>
                      <w:bookmarkEnd w:id="979"/>
                      <w:r>
                        <w:t xml:space="preserve"> - Known transformation matrix used to rotate Point Cloud A to Point Cloud A'.</w:t>
                      </w:r>
                    </w:p>
                  </w:txbxContent>
                </v:textbox>
                <w10:wrap type="square" anchorx="margin"/>
              </v:shape>
            </w:pict>
          </mc:Fallback>
        </mc:AlternateContent>
      </w:r>
      <w:r w:rsidR="00256C7F">
        <w:rPr>
          <w:noProof/>
        </w:rPr>
        <mc:AlternateContent>
          <mc:Choice Requires="wps">
            <w:drawing>
              <wp:anchor distT="45720" distB="45720" distL="114300" distR="114300" simplePos="0" relativeHeight="251742720" behindDoc="0" locked="0" layoutInCell="1" allowOverlap="1" wp14:anchorId="2B0B7BC9" wp14:editId="72F5F433">
                <wp:simplePos x="0" y="0"/>
                <wp:positionH relativeFrom="margin">
                  <wp:align>right</wp:align>
                </wp:positionH>
                <wp:positionV relativeFrom="paragraph">
                  <wp:posOffset>430530</wp:posOffset>
                </wp:positionV>
                <wp:extent cx="2360930" cy="1404620"/>
                <wp:effectExtent l="0" t="0" r="1270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62D2F52" w14:textId="6FD4EF1E" w:rsidR="0006648C" w:rsidRDefault="0006648C">
                            <m:oMathPara>
                              <m:oMath>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0.7071</m:t>
                                          </m:r>
                                        </m:e>
                                        <m:e>
                                          <m:r>
                                            <w:rPr>
                                              <w:rFonts w:ascii="Cambria Math" w:hAnsi="Cambria Math"/>
                                            </w:rPr>
                                            <m:t>-0.7071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0.7071</m:t>
                                          </m:r>
                                        </m:e>
                                        <m:e>
                                          <m:r>
                                            <w:rPr>
                                              <w:rFonts w:ascii="Cambria Math" w:hAnsi="Cambria Math"/>
                                            </w:rPr>
                                            <m:t>0.7071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0B7BC9" id="Text Box 2" o:spid="_x0000_s1041" type="#_x0000_t202" style="position:absolute;margin-left:134.7pt;margin-top:33.9pt;width:185.9pt;height:110.6pt;z-index:25174272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">
                <v:textbox style="mso-fit-shape-to-text:t">
                  <w:txbxContent>
                    <w:p w14:paraId="062D2F52" w14:textId="6FD4EF1E" w:rsidR="0006648C" w:rsidRDefault="0006648C">
                      <m:oMathPara>
                        <m:oMath>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0.7071</m:t>
                                    </m:r>
                                  </m:e>
                                  <m:e>
                                    <m:r>
                                      <w:rPr>
                                        <w:rFonts w:ascii="Cambria Math" w:hAnsi="Cambria Math"/>
                                      </w:rPr>
                                      <m:t>-0.7071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0.7071</m:t>
                                    </m:r>
                                  </m:e>
                                  <m:e>
                                    <m:r>
                                      <w:rPr>
                                        <w:rFonts w:ascii="Cambria Math" w:hAnsi="Cambria Math"/>
                                      </w:rPr>
                                      <m:t>0.7071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txbxContent>
                </v:textbox>
                <w10:wrap type="square" anchorx="margin"/>
              </v:shape>
            </w:pict>
          </mc:Fallback>
        </mc:AlternateContent>
      </w:r>
      <w:r w:rsidR="00256C7F" w:rsidRPr="00256C7F">
        <w:t xml:space="preserve">As shown in </w:t>
      </w:r>
      <w:r w:rsidR="00256C7F">
        <w:fldChar w:fldCharType="begin"/>
      </w:r>
      <w:r w:rsidR="00256C7F">
        <w:instrText xml:space="preserve"> REF _Ref40210928 \h </w:instrText>
      </w:r>
      <w:r w:rsidR="00256C7F">
        <w:fldChar w:fldCharType="separate"/>
      </w:r>
      <w:r w:rsidR="00110EAB">
        <w:t xml:space="preserve">Figure </w:t>
      </w:r>
      <w:r w:rsidR="00110EAB">
        <w:rPr>
          <w:noProof/>
        </w:rPr>
        <w:t>19</w:t>
      </w:r>
      <w:r w:rsidR="00256C7F">
        <w:fldChar w:fldCharType="end"/>
      </w:r>
      <w:r w:rsidR="00256C7F">
        <w:t xml:space="preserve"> and </w:t>
      </w:r>
      <w:r w:rsidR="00256C7F">
        <w:fldChar w:fldCharType="begin"/>
      </w:r>
      <w:r w:rsidR="00256C7F">
        <w:instrText xml:space="preserve"> REF _Ref40210930 \h </w:instrText>
      </w:r>
      <w:r w:rsidR="00256C7F">
        <w:fldChar w:fldCharType="separate"/>
      </w:r>
      <w:r w:rsidR="00110EAB">
        <w:t xml:space="preserve">Figure </w:t>
      </w:r>
      <w:r w:rsidR="00110EAB">
        <w:rPr>
          <w:noProof/>
        </w:rPr>
        <w:t>20</w:t>
      </w:r>
      <w:r w:rsidR="00256C7F">
        <w:fldChar w:fldCharType="end"/>
      </w:r>
      <w:r w:rsidR="00256C7F" w:rsidRPr="00256C7F">
        <w:t>, three-dimensional point clouds were formed for both images. To quantify the difference between the two joints, M</w:t>
      </w:r>
      <w:r w:rsidR="00256C7F">
        <w:t>ATLAB</w:t>
      </w:r>
      <w:r w:rsidR="00256C7F" w:rsidRPr="00256C7F">
        <w:t>’s inbuilt Iterative Closest Point (ICP) functionality could then be used to map the two point clouds onto each other and return a rigid transformation matrix describing the mapping process and the root mean squared error (RMSE) of the Euclidean distance between the two point clouds.</w:t>
      </w:r>
    </w:p>
    <w:p w14:paraId="2088FB51" w14:textId="4ED5047C" w:rsidR="00256C7F" w:rsidRDefault="00256C7F" w:rsidP="00256C7F">
      <w:pPr>
        <w:rPr>
          <w:rFonts w:ascii="Calibri" w:eastAsia="Calibri" w:hAnsi="Calibri" w:cs="Calibri"/>
        </w:rPr>
      </w:pPr>
      <w:r w:rsidRPr="00256C7F">
        <w:t>To decrease the time cost of the ICP operation with the larger dataset, it may be advisable to reduce the number of operations required by downsampling using a Box grid filter. In order to identify the appropriate size of the box filter, an additional point cloud A’ was generated by rotating point cloud A 45° along the z-axis using known transformation</w:t>
      </w:r>
      <w:r>
        <w:t xml:space="preserve"> </w:t>
      </w:r>
      <w:r>
        <w:rPr>
          <w:rFonts w:ascii="Calibri" w:eastAsia="Calibri" w:hAnsi="Calibri" w:cs="Calibri"/>
        </w:rPr>
        <w:t xml:space="preserve">matrix </w:t>
      </w:r>
      <w:r>
        <w:rPr>
          <w:rFonts w:ascii="Cambria Math" w:eastAsia="Cambria Math" w:hAnsi="Cambria Math" w:cs="Cambria Math"/>
        </w:rPr>
        <w:t>𝑇</w:t>
      </w:r>
      <w:r>
        <w:rPr>
          <w:rFonts w:ascii="Cambria Math" w:eastAsia="Cambria Math" w:hAnsi="Cambria Math" w:cs="Cambria Math"/>
          <w:position w:val="-5"/>
          <w:sz w:val="16"/>
          <w:szCs w:val="16"/>
        </w:rPr>
        <w:t xml:space="preserve">𝐴  </w:t>
      </w:r>
      <w:r>
        <w:rPr>
          <w:rFonts w:ascii="Calibri" w:eastAsia="Calibri" w:hAnsi="Calibri" w:cs="Calibri"/>
        </w:rPr>
        <w:t>(</w:t>
      </w:r>
      <w:r w:rsidR="00BA6CE7">
        <w:rPr>
          <w:rFonts w:ascii="Calibri" w:eastAsia="Calibri" w:hAnsi="Calibri" w:cs="Calibri"/>
        </w:rPr>
        <w:fldChar w:fldCharType="begin"/>
      </w:r>
      <w:r w:rsidR="00BA6CE7">
        <w:rPr>
          <w:rFonts w:ascii="Calibri" w:eastAsia="Calibri" w:hAnsi="Calibri" w:cs="Calibri"/>
        </w:rPr>
        <w:instrText xml:space="preserve"> REF _Ref40211262 \h </w:instrText>
      </w:r>
      <w:r w:rsidR="00BA6CE7">
        <w:rPr>
          <w:rFonts w:ascii="Calibri" w:eastAsia="Calibri" w:hAnsi="Calibri" w:cs="Calibri"/>
        </w:rPr>
      </w:r>
      <w:r w:rsidR="00BA6CE7">
        <w:rPr>
          <w:rFonts w:ascii="Calibri" w:eastAsia="Calibri" w:hAnsi="Calibri" w:cs="Calibri"/>
        </w:rPr>
        <w:fldChar w:fldCharType="separate"/>
      </w:r>
      <w:r w:rsidR="00110EAB">
        <w:t xml:space="preserve">Equation </w:t>
      </w:r>
      <w:r w:rsidR="00110EAB">
        <w:rPr>
          <w:noProof/>
        </w:rPr>
        <w:t>1</w:t>
      </w:r>
      <w:r w:rsidR="00BA6CE7">
        <w:rPr>
          <w:rFonts w:ascii="Calibri" w:eastAsia="Calibri" w:hAnsi="Calibri" w:cs="Calibri"/>
        </w:rPr>
        <w:fldChar w:fldCharType="end"/>
      </w:r>
      <w:r>
        <w:rPr>
          <w:rFonts w:ascii="Calibri" w:eastAsia="Calibri" w:hAnsi="Calibri" w:cs="Calibri"/>
        </w:rPr>
        <w:t xml:space="preserve">). A was mapped onto A’ using various different step sizes and the optimal choice selected based on the lowest RMSE. The times shown in Table 2 were obtained using a NVidia GeForce GTX 1080 graphics card with compute capability 6.1 and clock speed 1607 </w:t>
      </w:r>
      <w:r w:rsidR="00BA6CE7">
        <w:rPr>
          <w:rFonts w:ascii="Calibri" w:eastAsia="Calibri" w:hAnsi="Calibri" w:cs="Calibri"/>
        </w:rPr>
        <w:t>MHz and</w:t>
      </w:r>
      <w:r>
        <w:rPr>
          <w:rFonts w:ascii="Calibri" w:eastAsia="Calibri" w:hAnsi="Calibri" w:cs="Calibri"/>
        </w:rPr>
        <w:t xml:space="preserve"> may be improved with access to more powerful hardware.</w:t>
      </w:r>
    </w:p>
    <w:p w14:paraId="3F02E206" w14:textId="37ACEDBD" w:rsidR="00B67723" w:rsidRDefault="00B67723" w:rsidP="00B67723">
      <w:pPr>
        <w:pStyle w:val="Caption"/>
        <w:keepNext/>
        <w:jc w:val="center"/>
      </w:pPr>
      <w:bookmarkStart w:id="980" w:name="_Ref40211977"/>
      <w:bookmarkStart w:id="981" w:name="_Toc40461499"/>
      <w:r>
        <w:t xml:space="preserve">Table </w:t>
      </w:r>
      <w:fldSimple w:instr=" SEQ Table \* ARABIC ">
        <w:r w:rsidR="00110EAB">
          <w:rPr>
            <w:noProof/>
          </w:rPr>
          <w:t>2</w:t>
        </w:r>
      </w:fldSimple>
      <w:bookmarkEnd w:id="980"/>
      <w:r>
        <w:t xml:space="preserve"> - The transformation matrices found by ICP mapping with various levels of downsampling alongside the corresponding RMSE and the time taken for the operation.</w:t>
      </w:r>
      <w:bookmarkEnd w:id="981"/>
    </w:p>
    <w:tbl>
      <w:tblPr>
        <w:tblStyle w:val="GridTable5Dark-Accent1"/>
        <w:tblW w:w="0" w:type="auto"/>
        <w:tblLook w:val="04A0" w:firstRow="1" w:lastRow="0" w:firstColumn="1" w:lastColumn="0" w:noHBand="0" w:noVBand="1"/>
      </w:tblPr>
      <w:tblGrid>
        <w:gridCol w:w="1533"/>
        <w:gridCol w:w="4172"/>
        <w:gridCol w:w="1590"/>
        <w:gridCol w:w="1721"/>
      </w:tblGrid>
      <w:tr w:rsidR="00BA6CE7" w14:paraId="5FADFEF4" w14:textId="77777777" w:rsidTr="00B677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3" w:type="dxa"/>
          </w:tcPr>
          <w:p w14:paraId="2D1CF3E0" w14:textId="6288E745" w:rsidR="00BA6CE7" w:rsidRDefault="00BA6CE7" w:rsidP="00256C7F">
            <w:r>
              <w:t>Box filter</w:t>
            </w:r>
          </w:p>
        </w:tc>
        <w:tc>
          <w:tcPr>
            <w:tcW w:w="4172" w:type="dxa"/>
          </w:tcPr>
          <w:p w14:paraId="4AC49A9C" w14:textId="395E0B0F" w:rsidR="00BA6CE7" w:rsidRDefault="00BA6CE7" w:rsidP="00256C7F">
            <w:pPr>
              <w:cnfStyle w:val="100000000000" w:firstRow="1" w:lastRow="0" w:firstColumn="0" w:lastColumn="0" w:oddVBand="0" w:evenVBand="0" w:oddHBand="0" w:evenHBand="0" w:firstRowFirstColumn="0" w:firstRowLastColumn="0" w:lastRowFirstColumn="0" w:lastRowLastColumn="0"/>
            </w:pPr>
            <w:r>
              <w:t xml:space="preserve">Transformation matrix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AA'</m:t>
                  </m:r>
                </m:sub>
              </m:sSub>
            </m:oMath>
          </w:p>
        </w:tc>
        <w:tc>
          <w:tcPr>
            <w:tcW w:w="1590" w:type="dxa"/>
          </w:tcPr>
          <w:p w14:paraId="736C4263" w14:textId="11888EB5" w:rsidR="00BA6CE7" w:rsidRDefault="00BA6CE7" w:rsidP="00256C7F">
            <w:pPr>
              <w:cnfStyle w:val="100000000000" w:firstRow="1" w:lastRow="0" w:firstColumn="0" w:lastColumn="0" w:oddVBand="0" w:evenVBand="0" w:oddHBand="0" w:evenHBand="0" w:firstRowFirstColumn="0" w:firstRowLastColumn="0" w:lastRowFirstColumn="0" w:lastRowLastColumn="0"/>
            </w:pPr>
            <w:r>
              <w:t>RMSE</w:t>
            </w:r>
          </w:p>
        </w:tc>
        <w:tc>
          <w:tcPr>
            <w:tcW w:w="1721" w:type="dxa"/>
          </w:tcPr>
          <w:p w14:paraId="1B3BC980" w14:textId="449F4877" w:rsidR="00BA6CE7" w:rsidRDefault="00BA6CE7" w:rsidP="00256C7F">
            <w:pPr>
              <w:cnfStyle w:val="100000000000" w:firstRow="1" w:lastRow="0" w:firstColumn="0" w:lastColumn="0" w:oddVBand="0" w:evenVBand="0" w:oddHBand="0" w:evenHBand="0" w:firstRowFirstColumn="0" w:firstRowLastColumn="0" w:lastRowFirstColumn="0" w:lastRowLastColumn="0"/>
            </w:pPr>
            <w:r>
              <w:t>Execution Time (s)</w:t>
            </w:r>
          </w:p>
        </w:tc>
      </w:tr>
      <w:tr w:rsidR="00BA6CE7" w14:paraId="1EBA0483" w14:textId="77777777" w:rsidTr="00B677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3" w:type="dxa"/>
          </w:tcPr>
          <w:p w14:paraId="311AAD1C" w14:textId="06D9BF81" w:rsidR="00BA6CE7" w:rsidRDefault="00BA6CE7" w:rsidP="00256C7F">
            <w:r>
              <w:t>None</w:t>
            </w:r>
          </w:p>
        </w:tc>
        <w:tc>
          <w:tcPr>
            <w:tcW w:w="4172" w:type="dxa"/>
          </w:tcPr>
          <w:p w14:paraId="676FD62C" w14:textId="1CA154DB" w:rsidR="00BA6CE7" w:rsidRDefault="003A5829" w:rsidP="00256C7F">
            <w:pPr>
              <w:cnfStyle w:val="000000100000" w:firstRow="0" w:lastRow="0" w:firstColumn="0" w:lastColumn="0" w:oddVBand="0" w:evenVBand="0" w:oddHBand="1" w:evenHBand="0" w:firstRowFirstColumn="0" w:firstRowLastColumn="0" w:lastRowFirstColumn="0" w:lastRowLastColumn="0"/>
            </w:pPr>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0.7071</m:t>
                          </m:r>
                        </m:e>
                        <m:e>
                          <m:r>
                            <w:rPr>
                              <w:rFonts w:ascii="Cambria Math" w:hAnsi="Cambria Math"/>
                            </w:rPr>
                            <m:t>-0.7071</m:t>
                          </m:r>
                        </m:e>
                        <m:e>
                          <m:r>
                            <w:rPr>
                              <w:rFonts w:ascii="Cambria Math" w:hAnsi="Cambria Math"/>
                            </w:rPr>
                            <m:t>0.0000</m:t>
                          </m:r>
                        </m:e>
                        <m:e>
                          <m:r>
                            <w:rPr>
                              <w:rFonts w:ascii="Cambria Math" w:hAnsi="Cambria Math"/>
                            </w:rPr>
                            <m:t>0.0000</m:t>
                          </m:r>
                          <m:ctrlPr>
                            <w:rPr>
                              <w:rFonts w:ascii="Cambria Math" w:eastAsia="Cambria Math" w:hAnsi="Cambria Math" w:cs="Cambria Math"/>
                              <w:i/>
                            </w:rPr>
                          </m:ctrlPr>
                        </m:e>
                      </m:mr>
                      <m:mr>
                        <m:e>
                          <m:r>
                            <w:rPr>
                              <w:rFonts w:ascii="Cambria Math" w:eastAsia="Cambria Math" w:hAnsi="Cambria Math" w:cs="Cambria Math"/>
                            </w:rPr>
                            <m:t>0.7071</m:t>
                          </m:r>
                        </m:e>
                        <m:e>
                          <m:r>
                            <w:rPr>
                              <w:rFonts w:ascii="Cambria Math" w:hAnsi="Cambria Math"/>
                            </w:rPr>
                            <m:t>0.7071</m:t>
                          </m:r>
                        </m:e>
                        <m:e>
                          <m:r>
                            <w:rPr>
                              <w:rFonts w:ascii="Cambria Math" w:hAnsi="Cambria Math"/>
                            </w:rPr>
                            <m:t>0.0000</m:t>
                          </m:r>
                        </m:e>
                        <m:e>
                          <m:r>
                            <w:rPr>
                              <w:rFonts w:ascii="Cambria Math" w:hAnsi="Cambria Math"/>
                            </w:rPr>
                            <m:t>0.0000</m:t>
                          </m:r>
                          <m:ctrlPr>
                            <w:rPr>
                              <w:rFonts w:ascii="Cambria Math" w:eastAsia="Cambria Math" w:hAnsi="Cambria Math" w:cs="Cambria Math"/>
                              <w:i/>
                            </w:rPr>
                          </m:ctrlPr>
                        </m:e>
                      </m:mr>
                      <m:mr>
                        <m:e>
                          <m:r>
                            <w:rPr>
                              <w:rFonts w:ascii="Cambria Math" w:eastAsia="Cambria Math" w:hAnsi="Cambria Math" w:cs="Cambria Math"/>
                            </w:rPr>
                            <m:t>0.0000</m:t>
                          </m:r>
                          <m:ctrlPr>
                            <w:rPr>
                              <w:rFonts w:ascii="Cambria Math" w:eastAsia="Cambria Math" w:hAnsi="Cambria Math" w:cs="Cambria Math"/>
                              <w:i/>
                            </w:rPr>
                          </m:ctrlPr>
                        </m:e>
                        <m:e>
                          <m:r>
                            <w:rPr>
                              <w:rFonts w:ascii="Cambria Math" w:eastAsia="Cambria Math" w:hAnsi="Cambria Math" w:cs="Cambria Math"/>
                            </w:rPr>
                            <m:t>0.0000</m:t>
                          </m:r>
                          <m:ctrlPr>
                            <w:rPr>
                              <w:rFonts w:ascii="Cambria Math" w:eastAsia="Cambria Math" w:hAnsi="Cambria Math" w:cs="Cambria Math"/>
                              <w:i/>
                            </w:rPr>
                          </m:ctrlPr>
                        </m:e>
                        <m:e>
                          <m:r>
                            <w:rPr>
                              <w:rFonts w:ascii="Cambria Math" w:eastAsia="Cambria Math" w:hAnsi="Cambria Math" w:cs="Cambria Math"/>
                            </w:rPr>
                            <m:t>1.0000</m:t>
                          </m:r>
                          <m:ctrlPr>
                            <w:rPr>
                              <w:rFonts w:ascii="Cambria Math" w:eastAsia="Cambria Math" w:hAnsi="Cambria Math" w:cs="Cambria Math"/>
                              <w:i/>
                            </w:rPr>
                          </m:ctrlPr>
                        </m:e>
                        <m:e>
                          <m:r>
                            <w:rPr>
                              <w:rFonts w:ascii="Cambria Math" w:eastAsia="Cambria Math" w:hAnsi="Cambria Math" w:cs="Cambria Math"/>
                            </w:rPr>
                            <m:t>0.0000</m:t>
                          </m:r>
                          <m:ctrlPr>
                            <w:rPr>
                              <w:rFonts w:ascii="Cambria Math" w:eastAsia="Cambria Math" w:hAnsi="Cambria Math" w:cs="Cambria Math"/>
                              <w:i/>
                            </w:rPr>
                          </m:ctrlPr>
                        </m:e>
                      </m:mr>
                      <m:mr>
                        <m:e>
                          <m:r>
                            <w:rPr>
                              <w:rFonts w:ascii="Cambria Math" w:eastAsia="Cambria Math" w:hAnsi="Cambria Math" w:cs="Cambria Math"/>
                            </w:rPr>
                            <m:t>0.0000</m:t>
                          </m:r>
                        </m:e>
                        <m:e>
                          <m:r>
                            <w:rPr>
                              <w:rFonts w:ascii="Cambria Math" w:hAnsi="Cambria Math"/>
                            </w:rPr>
                            <m:t>0.0000</m:t>
                          </m:r>
                        </m:e>
                        <m:e>
                          <m:r>
                            <w:rPr>
                              <w:rFonts w:ascii="Cambria Math" w:hAnsi="Cambria Math"/>
                            </w:rPr>
                            <m:t>0.0000</m:t>
                          </m:r>
                          <m:ctrlPr>
                            <w:rPr>
                              <w:rFonts w:ascii="Cambria Math" w:eastAsia="Cambria Math" w:hAnsi="Cambria Math" w:cs="Cambria Math"/>
                              <w:i/>
                            </w:rPr>
                          </m:ctrlPr>
                        </m:e>
                        <m:e>
                          <m:r>
                            <w:rPr>
                              <w:rFonts w:ascii="Cambria Math" w:eastAsia="Cambria Math" w:hAnsi="Cambria Math" w:cs="Cambria Math"/>
                            </w:rPr>
                            <m:t>1.0000</m:t>
                          </m:r>
                        </m:e>
                      </m:mr>
                    </m:m>
                  </m:e>
                </m:d>
              </m:oMath>
            </m:oMathPara>
          </w:p>
        </w:tc>
        <w:tc>
          <w:tcPr>
            <w:tcW w:w="1590" w:type="dxa"/>
          </w:tcPr>
          <w:p w14:paraId="48784F5E" w14:textId="5EA15A79" w:rsidR="00BA6CE7" w:rsidRDefault="00BA6CE7" w:rsidP="00256C7F">
            <w:pPr>
              <w:cnfStyle w:val="000000100000" w:firstRow="0" w:lastRow="0" w:firstColumn="0" w:lastColumn="0" w:oddVBand="0" w:evenVBand="0" w:oddHBand="1" w:evenHBand="0" w:firstRowFirstColumn="0" w:firstRowLastColumn="0" w:lastRowFirstColumn="0" w:lastRowLastColumn="0"/>
            </w:pPr>
            <w:r>
              <w:t>1.1551</w:t>
            </w:r>
          </w:p>
        </w:tc>
        <w:tc>
          <w:tcPr>
            <w:tcW w:w="1721" w:type="dxa"/>
          </w:tcPr>
          <w:p w14:paraId="4A89ACE1" w14:textId="08D2CF37" w:rsidR="00BA6CE7" w:rsidRDefault="00BA6CE7" w:rsidP="00256C7F">
            <w:pPr>
              <w:cnfStyle w:val="000000100000" w:firstRow="0" w:lastRow="0" w:firstColumn="0" w:lastColumn="0" w:oddVBand="0" w:evenVBand="0" w:oddHBand="1" w:evenHBand="0" w:firstRowFirstColumn="0" w:firstRowLastColumn="0" w:lastRowFirstColumn="0" w:lastRowLastColumn="0"/>
            </w:pPr>
            <w:r>
              <w:t>698.80</w:t>
            </w:r>
          </w:p>
        </w:tc>
      </w:tr>
      <w:tr w:rsidR="00BA6CE7" w14:paraId="07D59758" w14:textId="77777777" w:rsidTr="00B67723">
        <w:tc>
          <w:tcPr>
            <w:cnfStyle w:val="001000000000" w:firstRow="0" w:lastRow="0" w:firstColumn="1" w:lastColumn="0" w:oddVBand="0" w:evenVBand="0" w:oddHBand="0" w:evenHBand="0" w:firstRowFirstColumn="0" w:firstRowLastColumn="0" w:lastRowFirstColumn="0" w:lastRowLastColumn="0"/>
            <w:tcW w:w="1533" w:type="dxa"/>
          </w:tcPr>
          <w:p w14:paraId="614BE816" w14:textId="5A0529A5" w:rsidR="00BA6CE7" w:rsidRDefault="00BA6CE7" w:rsidP="00256C7F">
            <w:r>
              <w:t>0.5</w:t>
            </w:r>
          </w:p>
        </w:tc>
        <w:tc>
          <w:tcPr>
            <w:tcW w:w="4172" w:type="dxa"/>
          </w:tcPr>
          <w:p w14:paraId="38136D4F" w14:textId="13C7A8AE" w:rsidR="00BA6CE7" w:rsidRDefault="003A5829" w:rsidP="00256C7F">
            <w:pPr>
              <w:cnfStyle w:val="000000000000" w:firstRow="0" w:lastRow="0" w:firstColumn="0" w:lastColumn="0" w:oddVBand="0" w:evenVBand="0" w:oddHBand="0" w:evenHBand="0" w:firstRowFirstColumn="0" w:firstRowLastColumn="0" w:lastRowFirstColumn="0" w:lastRowLastColumn="0"/>
            </w:pPr>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0.7141</m:t>
                          </m:r>
                        </m:e>
                        <m:e>
                          <m:r>
                            <w:rPr>
                              <w:rFonts w:ascii="Cambria Math" w:hAnsi="Cambria Math"/>
                            </w:rPr>
                            <m:t>-0.7001</m:t>
                          </m:r>
                        </m:e>
                        <m:e>
                          <m:r>
                            <w:rPr>
                              <w:rFonts w:ascii="Cambria Math" w:hAnsi="Cambria Math"/>
                            </w:rPr>
                            <m:t>-0.0017</m:t>
                          </m:r>
                        </m:e>
                        <m:e>
                          <m:r>
                            <w:rPr>
                              <w:rFonts w:ascii="Cambria Math" w:hAnsi="Cambria Math"/>
                            </w:rPr>
                            <m:t>0.0000</m:t>
                          </m:r>
                          <m:ctrlPr>
                            <w:rPr>
                              <w:rFonts w:ascii="Cambria Math" w:eastAsia="Cambria Math" w:hAnsi="Cambria Math" w:cs="Cambria Math"/>
                              <w:i/>
                            </w:rPr>
                          </m:ctrlPr>
                        </m:e>
                      </m:mr>
                      <m:mr>
                        <m:e>
                          <m:r>
                            <w:rPr>
                              <w:rFonts w:ascii="Cambria Math" w:eastAsia="Cambria Math" w:hAnsi="Cambria Math" w:cs="Cambria Math"/>
                            </w:rPr>
                            <m:t>0.7001</m:t>
                          </m:r>
                        </m:e>
                        <m:e>
                          <m:r>
                            <w:rPr>
                              <w:rFonts w:ascii="Cambria Math" w:hAnsi="Cambria Math"/>
                            </w:rPr>
                            <m:t>0.7140</m:t>
                          </m:r>
                        </m:e>
                        <m:e>
                          <m:r>
                            <w:rPr>
                              <w:rFonts w:ascii="Cambria Math" w:hAnsi="Cambria Math"/>
                            </w:rPr>
                            <m:t>-0.0025</m:t>
                          </m:r>
                        </m:e>
                        <m:e>
                          <m:r>
                            <w:rPr>
                              <w:rFonts w:ascii="Cambria Math" w:hAnsi="Cambria Math"/>
                            </w:rPr>
                            <m:t>0.0000</m:t>
                          </m:r>
                          <m:ctrlPr>
                            <w:rPr>
                              <w:rFonts w:ascii="Cambria Math" w:eastAsia="Cambria Math" w:hAnsi="Cambria Math" w:cs="Cambria Math"/>
                              <w:i/>
                            </w:rPr>
                          </m:ctrlPr>
                        </m:e>
                      </m:mr>
                      <m:mr>
                        <m:e>
                          <m:r>
                            <w:rPr>
                              <w:rFonts w:ascii="Cambria Math" w:eastAsia="Cambria Math" w:hAnsi="Cambria Math" w:cs="Cambria Math"/>
                            </w:rPr>
                            <m:t>0.0030</m:t>
                          </m:r>
                          <m:ctrlPr>
                            <w:rPr>
                              <w:rFonts w:ascii="Cambria Math" w:eastAsia="Cambria Math" w:hAnsi="Cambria Math" w:cs="Cambria Math"/>
                              <w:i/>
                            </w:rPr>
                          </m:ctrlPr>
                        </m:e>
                        <m:e>
                          <m:r>
                            <w:rPr>
                              <w:rFonts w:ascii="Cambria Math" w:eastAsia="Cambria Math" w:hAnsi="Cambria Math" w:cs="Cambria Math"/>
                            </w:rPr>
                            <m:t>0.0008</m:t>
                          </m:r>
                          <m:ctrlPr>
                            <w:rPr>
                              <w:rFonts w:ascii="Cambria Math" w:eastAsia="Cambria Math" w:hAnsi="Cambria Math" w:cs="Cambria Math"/>
                              <w:i/>
                            </w:rPr>
                          </m:ctrlPr>
                        </m:e>
                        <m:e>
                          <m:r>
                            <w:rPr>
                              <w:rFonts w:ascii="Cambria Math" w:eastAsia="Cambria Math" w:hAnsi="Cambria Math" w:cs="Cambria Math"/>
                            </w:rPr>
                            <m:t>1.0000</m:t>
                          </m:r>
                          <m:ctrlPr>
                            <w:rPr>
                              <w:rFonts w:ascii="Cambria Math" w:eastAsia="Cambria Math" w:hAnsi="Cambria Math" w:cs="Cambria Math"/>
                              <w:i/>
                            </w:rPr>
                          </m:ctrlPr>
                        </m:e>
                        <m:e>
                          <m:r>
                            <w:rPr>
                              <w:rFonts w:ascii="Cambria Math" w:eastAsia="Cambria Math" w:hAnsi="Cambria Math" w:cs="Cambria Math"/>
                            </w:rPr>
                            <m:t>0.0000</m:t>
                          </m:r>
                          <m:ctrlPr>
                            <w:rPr>
                              <w:rFonts w:ascii="Cambria Math" w:eastAsia="Cambria Math" w:hAnsi="Cambria Math" w:cs="Cambria Math"/>
                              <w:i/>
                            </w:rPr>
                          </m:ctrlPr>
                        </m:e>
                      </m:mr>
                      <m:mr>
                        <m:e>
                          <m:r>
                            <w:rPr>
                              <w:rFonts w:ascii="Cambria Math" w:eastAsia="Cambria Math" w:hAnsi="Cambria Math" w:cs="Cambria Math"/>
                            </w:rPr>
                            <m:t>-5.4515</m:t>
                          </m:r>
                        </m:e>
                        <m:e>
                          <m:r>
                            <w:rPr>
                              <w:rFonts w:ascii="Cambria Math" w:hAnsi="Cambria Math"/>
                            </w:rPr>
                            <m:t>1.0644</m:t>
                          </m:r>
                        </m:e>
                        <m:e>
                          <m:r>
                            <w:rPr>
                              <w:rFonts w:ascii="Cambria Math" w:hAnsi="Cambria Math"/>
                            </w:rPr>
                            <m:t>1.6691</m:t>
                          </m:r>
                          <m:ctrlPr>
                            <w:rPr>
                              <w:rFonts w:ascii="Cambria Math" w:eastAsia="Cambria Math" w:hAnsi="Cambria Math" w:cs="Cambria Math"/>
                              <w:i/>
                            </w:rPr>
                          </m:ctrlPr>
                        </m:e>
                        <m:e>
                          <m:r>
                            <w:rPr>
                              <w:rFonts w:ascii="Cambria Math" w:eastAsia="Cambria Math" w:hAnsi="Cambria Math" w:cs="Cambria Math"/>
                            </w:rPr>
                            <m:t>1.0000</m:t>
                          </m:r>
                        </m:e>
                      </m:mr>
                    </m:m>
                  </m:e>
                </m:d>
              </m:oMath>
            </m:oMathPara>
          </w:p>
        </w:tc>
        <w:tc>
          <w:tcPr>
            <w:tcW w:w="1590" w:type="dxa"/>
          </w:tcPr>
          <w:p w14:paraId="5C5536F4" w14:textId="4705F5E3" w:rsidR="00BA6CE7" w:rsidRDefault="00BA6CE7" w:rsidP="00256C7F">
            <w:pPr>
              <w:cnfStyle w:val="000000000000" w:firstRow="0" w:lastRow="0" w:firstColumn="0" w:lastColumn="0" w:oddVBand="0" w:evenVBand="0" w:oddHBand="0" w:evenHBand="0" w:firstRowFirstColumn="0" w:firstRowLastColumn="0" w:lastRowFirstColumn="0" w:lastRowLastColumn="0"/>
            </w:pPr>
            <w:r>
              <w:t>1.1550</w:t>
            </w:r>
          </w:p>
        </w:tc>
        <w:tc>
          <w:tcPr>
            <w:tcW w:w="1721" w:type="dxa"/>
          </w:tcPr>
          <w:p w14:paraId="4C2A24E1" w14:textId="02C6921F" w:rsidR="00BA6CE7" w:rsidRDefault="00BA6CE7" w:rsidP="00256C7F">
            <w:pPr>
              <w:cnfStyle w:val="000000000000" w:firstRow="0" w:lastRow="0" w:firstColumn="0" w:lastColumn="0" w:oddVBand="0" w:evenVBand="0" w:oddHBand="0" w:evenHBand="0" w:firstRowFirstColumn="0" w:firstRowLastColumn="0" w:lastRowFirstColumn="0" w:lastRowLastColumn="0"/>
            </w:pPr>
            <w:r>
              <w:t>603.08</w:t>
            </w:r>
          </w:p>
        </w:tc>
      </w:tr>
      <w:tr w:rsidR="00BA6CE7" w14:paraId="667146CB" w14:textId="77777777" w:rsidTr="00B677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3" w:type="dxa"/>
          </w:tcPr>
          <w:p w14:paraId="281BC903" w14:textId="16E04FC9" w:rsidR="00BA6CE7" w:rsidRDefault="00BA6CE7" w:rsidP="00256C7F">
            <w:r>
              <w:t>1</w:t>
            </w:r>
          </w:p>
        </w:tc>
        <w:tc>
          <w:tcPr>
            <w:tcW w:w="4172" w:type="dxa"/>
          </w:tcPr>
          <w:p w14:paraId="4CFB3ADA" w14:textId="41AFEBDF" w:rsidR="00BA6CE7" w:rsidRDefault="003A5829" w:rsidP="00256C7F">
            <w:pPr>
              <w:cnfStyle w:val="000000100000" w:firstRow="0" w:lastRow="0" w:firstColumn="0" w:lastColumn="0" w:oddVBand="0" w:evenVBand="0" w:oddHBand="1" w:evenHBand="0" w:firstRowFirstColumn="0" w:firstRowLastColumn="0" w:lastRowFirstColumn="0" w:lastRowLastColumn="0"/>
            </w:pPr>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0.7139</m:t>
                          </m:r>
                        </m:e>
                        <m:e>
                          <m:r>
                            <w:rPr>
                              <w:rFonts w:ascii="Cambria Math" w:hAnsi="Cambria Math"/>
                            </w:rPr>
                            <m:t>-0.7002</m:t>
                          </m:r>
                        </m:e>
                        <m:e>
                          <m:r>
                            <w:rPr>
                              <w:rFonts w:ascii="Cambria Math" w:hAnsi="Cambria Math"/>
                            </w:rPr>
                            <m:t>-0.0018</m:t>
                          </m:r>
                        </m:e>
                        <m:e>
                          <m:r>
                            <w:rPr>
                              <w:rFonts w:ascii="Cambria Math" w:hAnsi="Cambria Math"/>
                            </w:rPr>
                            <m:t>0.0000</m:t>
                          </m:r>
                          <m:ctrlPr>
                            <w:rPr>
                              <w:rFonts w:ascii="Cambria Math" w:eastAsia="Cambria Math" w:hAnsi="Cambria Math" w:cs="Cambria Math"/>
                              <w:i/>
                            </w:rPr>
                          </m:ctrlPr>
                        </m:e>
                      </m:mr>
                      <m:mr>
                        <m:e>
                          <m:r>
                            <w:rPr>
                              <w:rFonts w:ascii="Cambria Math" w:eastAsia="Cambria Math" w:hAnsi="Cambria Math" w:cs="Cambria Math"/>
                            </w:rPr>
                            <m:t>0.7002</m:t>
                          </m:r>
                        </m:e>
                        <m:e>
                          <m:r>
                            <w:rPr>
                              <w:rFonts w:ascii="Cambria Math" w:hAnsi="Cambria Math"/>
                            </w:rPr>
                            <m:t>0.7139</m:t>
                          </m:r>
                        </m:e>
                        <m:e>
                          <m:r>
                            <w:rPr>
                              <w:rFonts w:ascii="Cambria Math" w:hAnsi="Cambria Math"/>
                            </w:rPr>
                            <m:t>-0.0023</m:t>
                          </m:r>
                        </m:e>
                        <m:e>
                          <m:r>
                            <w:rPr>
                              <w:rFonts w:ascii="Cambria Math" w:hAnsi="Cambria Math"/>
                            </w:rPr>
                            <m:t>0.0000</m:t>
                          </m:r>
                          <m:ctrlPr>
                            <w:rPr>
                              <w:rFonts w:ascii="Cambria Math" w:eastAsia="Cambria Math" w:hAnsi="Cambria Math" w:cs="Cambria Math"/>
                              <w:i/>
                            </w:rPr>
                          </m:ctrlPr>
                        </m:e>
                      </m:mr>
                      <m:mr>
                        <m:e>
                          <m:r>
                            <w:rPr>
                              <w:rFonts w:ascii="Cambria Math" w:eastAsia="Cambria Math" w:hAnsi="Cambria Math" w:cs="Cambria Math"/>
                            </w:rPr>
                            <m:t>0.0029</m:t>
                          </m:r>
                          <m:ctrlPr>
                            <w:rPr>
                              <w:rFonts w:ascii="Cambria Math" w:eastAsia="Cambria Math" w:hAnsi="Cambria Math" w:cs="Cambria Math"/>
                              <w:i/>
                            </w:rPr>
                          </m:ctrlPr>
                        </m:e>
                        <m:e>
                          <m:r>
                            <w:rPr>
                              <w:rFonts w:ascii="Cambria Math" w:eastAsia="Cambria Math" w:hAnsi="Cambria Math" w:cs="Cambria Math"/>
                            </w:rPr>
                            <m:t>0.0004</m:t>
                          </m:r>
                          <m:ctrlPr>
                            <w:rPr>
                              <w:rFonts w:ascii="Cambria Math" w:eastAsia="Cambria Math" w:hAnsi="Cambria Math" w:cs="Cambria Math"/>
                              <w:i/>
                            </w:rPr>
                          </m:ctrlPr>
                        </m:e>
                        <m:e>
                          <m:r>
                            <w:rPr>
                              <w:rFonts w:ascii="Cambria Math" w:eastAsia="Cambria Math" w:hAnsi="Cambria Math" w:cs="Cambria Math"/>
                            </w:rPr>
                            <m:t>1.0000</m:t>
                          </m:r>
                          <m:ctrlPr>
                            <w:rPr>
                              <w:rFonts w:ascii="Cambria Math" w:eastAsia="Cambria Math" w:hAnsi="Cambria Math" w:cs="Cambria Math"/>
                              <w:i/>
                            </w:rPr>
                          </m:ctrlPr>
                        </m:e>
                        <m:e>
                          <m:r>
                            <w:rPr>
                              <w:rFonts w:ascii="Cambria Math" w:eastAsia="Cambria Math" w:hAnsi="Cambria Math" w:cs="Cambria Math"/>
                            </w:rPr>
                            <m:t>0.0000</m:t>
                          </m:r>
                          <m:ctrlPr>
                            <w:rPr>
                              <w:rFonts w:ascii="Cambria Math" w:eastAsia="Cambria Math" w:hAnsi="Cambria Math" w:cs="Cambria Math"/>
                              <w:i/>
                            </w:rPr>
                          </m:ctrlPr>
                        </m:e>
                      </m:mr>
                      <m:mr>
                        <m:e>
                          <m:r>
                            <w:rPr>
                              <w:rFonts w:ascii="Cambria Math" w:eastAsia="Cambria Math" w:hAnsi="Cambria Math" w:cs="Cambria Math"/>
                            </w:rPr>
                            <m:t>-5.6265</m:t>
                          </m:r>
                        </m:e>
                        <m:e>
                          <m:r>
                            <w:rPr>
                              <w:rFonts w:ascii="Cambria Math" w:hAnsi="Cambria Math"/>
                            </w:rPr>
                            <m:t>1.2657</m:t>
                          </m:r>
                        </m:e>
                        <m:e>
                          <m:r>
                            <w:rPr>
                              <w:rFonts w:ascii="Cambria Math" w:hAnsi="Cambria Math"/>
                            </w:rPr>
                            <m:t>1.6752</m:t>
                          </m:r>
                          <m:ctrlPr>
                            <w:rPr>
                              <w:rFonts w:ascii="Cambria Math" w:eastAsia="Cambria Math" w:hAnsi="Cambria Math" w:cs="Cambria Math"/>
                              <w:i/>
                            </w:rPr>
                          </m:ctrlPr>
                        </m:e>
                        <m:e>
                          <m:r>
                            <w:rPr>
                              <w:rFonts w:ascii="Cambria Math" w:eastAsia="Cambria Math" w:hAnsi="Cambria Math" w:cs="Cambria Math"/>
                            </w:rPr>
                            <m:t>1.0000</m:t>
                          </m:r>
                        </m:e>
                      </m:mr>
                    </m:m>
                  </m:e>
                </m:d>
              </m:oMath>
            </m:oMathPara>
          </w:p>
        </w:tc>
        <w:tc>
          <w:tcPr>
            <w:tcW w:w="1590" w:type="dxa"/>
          </w:tcPr>
          <w:p w14:paraId="5D0D90F7" w14:textId="0D5BA432" w:rsidR="00BA6CE7" w:rsidRDefault="00BA6CE7" w:rsidP="00256C7F">
            <w:pPr>
              <w:cnfStyle w:val="000000100000" w:firstRow="0" w:lastRow="0" w:firstColumn="0" w:lastColumn="0" w:oddVBand="0" w:evenVBand="0" w:oddHBand="1" w:evenHBand="0" w:firstRowFirstColumn="0" w:firstRowLastColumn="0" w:lastRowFirstColumn="0" w:lastRowLastColumn="0"/>
            </w:pPr>
            <w:r>
              <w:t>1.2112</w:t>
            </w:r>
          </w:p>
        </w:tc>
        <w:tc>
          <w:tcPr>
            <w:tcW w:w="1721" w:type="dxa"/>
          </w:tcPr>
          <w:p w14:paraId="6C7F306A" w14:textId="23C18F30" w:rsidR="00BA6CE7" w:rsidRDefault="00BA6CE7" w:rsidP="00256C7F">
            <w:pPr>
              <w:cnfStyle w:val="000000100000" w:firstRow="0" w:lastRow="0" w:firstColumn="0" w:lastColumn="0" w:oddVBand="0" w:evenVBand="0" w:oddHBand="1" w:evenHBand="0" w:firstRowFirstColumn="0" w:firstRowLastColumn="0" w:lastRowFirstColumn="0" w:lastRowLastColumn="0"/>
            </w:pPr>
            <w:r>
              <w:t>186.50</w:t>
            </w:r>
          </w:p>
        </w:tc>
      </w:tr>
      <w:tr w:rsidR="00BA6CE7" w14:paraId="6333A15F" w14:textId="77777777" w:rsidTr="00B67723">
        <w:tc>
          <w:tcPr>
            <w:cnfStyle w:val="001000000000" w:firstRow="0" w:lastRow="0" w:firstColumn="1" w:lastColumn="0" w:oddVBand="0" w:evenVBand="0" w:oddHBand="0" w:evenHBand="0" w:firstRowFirstColumn="0" w:firstRowLastColumn="0" w:lastRowFirstColumn="0" w:lastRowLastColumn="0"/>
            <w:tcW w:w="1533" w:type="dxa"/>
          </w:tcPr>
          <w:p w14:paraId="22B5D65B" w14:textId="539EDB49" w:rsidR="00BA6CE7" w:rsidRDefault="00BA6CE7" w:rsidP="00256C7F">
            <w:r>
              <w:t>2</w:t>
            </w:r>
          </w:p>
        </w:tc>
        <w:tc>
          <w:tcPr>
            <w:tcW w:w="4172" w:type="dxa"/>
          </w:tcPr>
          <w:p w14:paraId="34ED1728" w14:textId="3B0AA563" w:rsidR="00BA6CE7" w:rsidRDefault="003A5829" w:rsidP="00256C7F">
            <w:pPr>
              <w:cnfStyle w:val="000000000000" w:firstRow="0" w:lastRow="0" w:firstColumn="0" w:lastColumn="0" w:oddVBand="0" w:evenVBand="0" w:oddHBand="0" w:evenHBand="0" w:firstRowFirstColumn="0" w:firstRowLastColumn="0" w:lastRowFirstColumn="0" w:lastRowLastColumn="0"/>
            </w:pPr>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0.7120</m:t>
                          </m:r>
                        </m:e>
                        <m:e>
                          <m:r>
                            <w:rPr>
                              <w:rFonts w:ascii="Cambria Math" w:hAnsi="Cambria Math"/>
                            </w:rPr>
                            <m:t>-0.7021</m:t>
                          </m:r>
                        </m:e>
                        <m:e>
                          <m:r>
                            <w:rPr>
                              <w:rFonts w:ascii="Cambria Math" w:hAnsi="Cambria Math"/>
                            </w:rPr>
                            <m:t>-0.0021</m:t>
                          </m:r>
                        </m:e>
                        <m:e>
                          <m:r>
                            <w:rPr>
                              <w:rFonts w:ascii="Cambria Math" w:hAnsi="Cambria Math"/>
                            </w:rPr>
                            <m:t>0.0000</m:t>
                          </m:r>
                          <m:ctrlPr>
                            <w:rPr>
                              <w:rFonts w:ascii="Cambria Math" w:eastAsia="Cambria Math" w:hAnsi="Cambria Math" w:cs="Cambria Math"/>
                              <w:i/>
                            </w:rPr>
                          </m:ctrlPr>
                        </m:e>
                      </m:mr>
                      <m:mr>
                        <m:e>
                          <m:r>
                            <w:rPr>
                              <w:rFonts w:ascii="Cambria Math" w:eastAsia="Cambria Math" w:hAnsi="Cambria Math" w:cs="Cambria Math"/>
                            </w:rPr>
                            <m:t>0.7022</m:t>
                          </m:r>
                        </m:e>
                        <m:e>
                          <m:r>
                            <w:rPr>
                              <w:rFonts w:ascii="Cambria Math" w:hAnsi="Cambria Math"/>
                            </w:rPr>
                            <m:t>0.7120</m:t>
                          </m:r>
                        </m:e>
                        <m:e>
                          <m:r>
                            <w:rPr>
                              <w:rFonts w:ascii="Cambria Math" w:hAnsi="Cambria Math"/>
                            </w:rPr>
                            <m:t>-0.0002</m:t>
                          </m:r>
                        </m:e>
                        <m:e>
                          <m:r>
                            <w:rPr>
                              <w:rFonts w:ascii="Cambria Math" w:hAnsi="Cambria Math"/>
                            </w:rPr>
                            <m:t>0.0000</m:t>
                          </m:r>
                          <m:ctrlPr>
                            <w:rPr>
                              <w:rFonts w:ascii="Cambria Math" w:eastAsia="Cambria Math" w:hAnsi="Cambria Math" w:cs="Cambria Math"/>
                              <w:i/>
                            </w:rPr>
                          </m:ctrlPr>
                        </m:e>
                      </m:mr>
                      <m:mr>
                        <m:e>
                          <m:r>
                            <w:rPr>
                              <w:rFonts w:ascii="Cambria Math" w:eastAsia="Cambria Math" w:hAnsi="Cambria Math" w:cs="Cambria Math"/>
                            </w:rPr>
                            <m:t>0.0017</m:t>
                          </m:r>
                          <m:ctrlPr>
                            <w:rPr>
                              <w:rFonts w:ascii="Cambria Math" w:eastAsia="Cambria Math" w:hAnsi="Cambria Math" w:cs="Cambria Math"/>
                              <w:i/>
                            </w:rPr>
                          </m:ctrlPr>
                        </m:e>
                        <m:e>
                          <m:r>
                            <w:rPr>
                              <w:rFonts w:ascii="Cambria Math" w:eastAsia="Cambria Math" w:hAnsi="Cambria Math" w:cs="Cambria Math"/>
                            </w:rPr>
                            <m:t>-0.0013</m:t>
                          </m:r>
                          <m:ctrlPr>
                            <w:rPr>
                              <w:rFonts w:ascii="Cambria Math" w:eastAsia="Cambria Math" w:hAnsi="Cambria Math" w:cs="Cambria Math"/>
                              <w:i/>
                            </w:rPr>
                          </m:ctrlPr>
                        </m:e>
                        <m:e>
                          <m:r>
                            <w:rPr>
                              <w:rFonts w:ascii="Cambria Math" w:eastAsia="Cambria Math" w:hAnsi="Cambria Math" w:cs="Cambria Math"/>
                            </w:rPr>
                            <m:t>1.0000</m:t>
                          </m:r>
                          <m:ctrlPr>
                            <w:rPr>
                              <w:rFonts w:ascii="Cambria Math" w:eastAsia="Cambria Math" w:hAnsi="Cambria Math" w:cs="Cambria Math"/>
                              <w:i/>
                            </w:rPr>
                          </m:ctrlPr>
                        </m:e>
                        <m:e>
                          <m:r>
                            <w:rPr>
                              <w:rFonts w:ascii="Cambria Math" w:eastAsia="Cambria Math" w:hAnsi="Cambria Math" w:cs="Cambria Math"/>
                            </w:rPr>
                            <m:t>0.0000</m:t>
                          </m:r>
                          <m:ctrlPr>
                            <w:rPr>
                              <w:rFonts w:ascii="Cambria Math" w:eastAsia="Cambria Math" w:hAnsi="Cambria Math" w:cs="Cambria Math"/>
                              <w:i/>
                            </w:rPr>
                          </m:ctrlPr>
                        </m:e>
                      </m:mr>
                      <m:mr>
                        <m:e>
                          <m:r>
                            <w:rPr>
                              <w:rFonts w:ascii="Cambria Math" w:eastAsia="Cambria Math" w:hAnsi="Cambria Math" w:cs="Cambria Math"/>
                            </w:rPr>
                            <m:t>-4.8085</m:t>
                          </m:r>
                        </m:e>
                        <m:e>
                          <m:r>
                            <w:rPr>
                              <w:rFonts w:ascii="Cambria Math" w:hAnsi="Cambria Math"/>
                            </w:rPr>
                            <m:t>1.0850</m:t>
                          </m:r>
                        </m:e>
                        <m:e>
                          <m:r>
                            <w:rPr>
                              <w:rFonts w:ascii="Cambria Math" w:hAnsi="Cambria Math"/>
                            </w:rPr>
                            <m:t>1.0993</m:t>
                          </m:r>
                          <m:ctrlPr>
                            <w:rPr>
                              <w:rFonts w:ascii="Cambria Math" w:eastAsia="Cambria Math" w:hAnsi="Cambria Math" w:cs="Cambria Math"/>
                              <w:i/>
                            </w:rPr>
                          </m:ctrlPr>
                        </m:e>
                        <m:e>
                          <m:r>
                            <w:rPr>
                              <w:rFonts w:ascii="Cambria Math" w:eastAsia="Cambria Math" w:hAnsi="Cambria Math" w:cs="Cambria Math"/>
                            </w:rPr>
                            <m:t>1.0000</m:t>
                          </m:r>
                        </m:e>
                      </m:mr>
                    </m:m>
                  </m:e>
                </m:d>
              </m:oMath>
            </m:oMathPara>
          </w:p>
        </w:tc>
        <w:tc>
          <w:tcPr>
            <w:tcW w:w="1590" w:type="dxa"/>
          </w:tcPr>
          <w:p w14:paraId="069E38EB" w14:textId="11C5C154" w:rsidR="00BA6CE7" w:rsidRDefault="00BA6CE7" w:rsidP="00256C7F">
            <w:pPr>
              <w:cnfStyle w:val="000000000000" w:firstRow="0" w:lastRow="0" w:firstColumn="0" w:lastColumn="0" w:oddVBand="0" w:evenVBand="0" w:oddHBand="0" w:evenHBand="0" w:firstRowFirstColumn="0" w:firstRowLastColumn="0" w:lastRowFirstColumn="0" w:lastRowLastColumn="0"/>
            </w:pPr>
            <w:r>
              <w:t>1.3861</w:t>
            </w:r>
          </w:p>
        </w:tc>
        <w:tc>
          <w:tcPr>
            <w:tcW w:w="1721" w:type="dxa"/>
          </w:tcPr>
          <w:p w14:paraId="7EFA4B9C" w14:textId="628040D0" w:rsidR="00BA6CE7" w:rsidRDefault="00BA6CE7" w:rsidP="00256C7F">
            <w:pPr>
              <w:cnfStyle w:val="000000000000" w:firstRow="0" w:lastRow="0" w:firstColumn="0" w:lastColumn="0" w:oddVBand="0" w:evenVBand="0" w:oddHBand="0" w:evenHBand="0" w:firstRowFirstColumn="0" w:firstRowLastColumn="0" w:lastRowFirstColumn="0" w:lastRowLastColumn="0"/>
            </w:pPr>
            <w:r>
              <w:t>16.58</w:t>
            </w:r>
          </w:p>
        </w:tc>
      </w:tr>
      <w:tr w:rsidR="00BA6CE7" w14:paraId="566D88E0" w14:textId="77777777" w:rsidTr="00B677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3" w:type="dxa"/>
          </w:tcPr>
          <w:p w14:paraId="4EC2A389" w14:textId="6D435330" w:rsidR="00BA6CE7" w:rsidRDefault="00BA6CE7" w:rsidP="00256C7F">
            <w:r>
              <w:t>5</w:t>
            </w:r>
          </w:p>
        </w:tc>
        <w:tc>
          <w:tcPr>
            <w:tcW w:w="4172" w:type="dxa"/>
          </w:tcPr>
          <w:p w14:paraId="1C08996F" w14:textId="7FE2B13E" w:rsidR="00BA6CE7" w:rsidRDefault="003A5829" w:rsidP="00256C7F">
            <w:pPr>
              <w:cnfStyle w:val="000000100000" w:firstRow="0" w:lastRow="0" w:firstColumn="0" w:lastColumn="0" w:oddVBand="0" w:evenVBand="0" w:oddHBand="1" w:evenHBand="0" w:firstRowFirstColumn="0" w:firstRowLastColumn="0" w:lastRowFirstColumn="0" w:lastRowLastColumn="0"/>
            </w:pPr>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0.7125</m:t>
                          </m:r>
                        </m:e>
                        <m:e>
                          <m:r>
                            <w:rPr>
                              <w:rFonts w:ascii="Cambria Math" w:hAnsi="Cambria Math"/>
                            </w:rPr>
                            <m:t>-0.7071</m:t>
                          </m:r>
                        </m:e>
                        <m:e>
                          <m:r>
                            <w:rPr>
                              <w:rFonts w:ascii="Cambria Math" w:hAnsi="Cambria Math"/>
                            </w:rPr>
                            <m:t>-0.0048</m:t>
                          </m:r>
                        </m:e>
                        <m:e>
                          <m:r>
                            <w:rPr>
                              <w:rFonts w:ascii="Cambria Math" w:hAnsi="Cambria Math"/>
                            </w:rPr>
                            <m:t>0.0000</m:t>
                          </m:r>
                          <m:ctrlPr>
                            <w:rPr>
                              <w:rFonts w:ascii="Cambria Math" w:eastAsia="Cambria Math" w:hAnsi="Cambria Math" w:cs="Cambria Math"/>
                              <w:i/>
                            </w:rPr>
                          </m:ctrlPr>
                        </m:e>
                      </m:mr>
                      <m:mr>
                        <m:e>
                          <m:r>
                            <w:rPr>
                              <w:rFonts w:ascii="Cambria Math" w:eastAsia="Cambria Math" w:hAnsi="Cambria Math" w:cs="Cambria Math"/>
                            </w:rPr>
                            <m:t>0.7017</m:t>
                          </m:r>
                        </m:e>
                        <m:e>
                          <m:r>
                            <w:rPr>
                              <w:rFonts w:ascii="Cambria Math" w:hAnsi="Cambria Math"/>
                            </w:rPr>
                            <m:t>0.7125</m:t>
                          </m:r>
                        </m:e>
                        <m:e>
                          <m:r>
                            <w:rPr>
                              <w:rFonts w:ascii="Cambria Math" w:hAnsi="Cambria Math"/>
                            </w:rPr>
                            <m:t>-0.0027</m:t>
                          </m:r>
                        </m:e>
                        <m:e>
                          <m:r>
                            <w:rPr>
                              <w:rFonts w:ascii="Cambria Math" w:hAnsi="Cambria Math"/>
                            </w:rPr>
                            <m:t>0.0000</m:t>
                          </m:r>
                          <m:ctrlPr>
                            <w:rPr>
                              <w:rFonts w:ascii="Cambria Math" w:eastAsia="Cambria Math" w:hAnsi="Cambria Math" w:cs="Cambria Math"/>
                              <w:i/>
                            </w:rPr>
                          </m:ctrlPr>
                        </m:e>
                      </m:mr>
                      <m:mr>
                        <m:e>
                          <m:r>
                            <w:rPr>
                              <w:rFonts w:ascii="Cambria Math" w:eastAsia="Cambria Math" w:hAnsi="Cambria Math" w:cs="Cambria Math"/>
                            </w:rPr>
                            <m:t>0.0053</m:t>
                          </m:r>
                          <m:ctrlPr>
                            <w:rPr>
                              <w:rFonts w:ascii="Cambria Math" w:eastAsia="Cambria Math" w:hAnsi="Cambria Math" w:cs="Cambria Math"/>
                              <w:i/>
                            </w:rPr>
                          </m:ctrlPr>
                        </m:e>
                        <m:e>
                          <m:r>
                            <w:rPr>
                              <w:rFonts w:ascii="Cambria Math" w:eastAsia="Cambria Math" w:hAnsi="Cambria Math" w:cs="Cambria Math"/>
                            </w:rPr>
                            <m:t>-0.0014</m:t>
                          </m:r>
                          <m:ctrlPr>
                            <w:rPr>
                              <w:rFonts w:ascii="Cambria Math" w:eastAsia="Cambria Math" w:hAnsi="Cambria Math" w:cs="Cambria Math"/>
                              <w:i/>
                            </w:rPr>
                          </m:ctrlPr>
                        </m:e>
                        <m:e>
                          <m:r>
                            <w:rPr>
                              <w:rFonts w:ascii="Cambria Math" w:eastAsia="Cambria Math" w:hAnsi="Cambria Math" w:cs="Cambria Math"/>
                            </w:rPr>
                            <m:t>1.0000</m:t>
                          </m:r>
                          <m:ctrlPr>
                            <w:rPr>
                              <w:rFonts w:ascii="Cambria Math" w:eastAsia="Cambria Math" w:hAnsi="Cambria Math" w:cs="Cambria Math"/>
                              <w:i/>
                            </w:rPr>
                          </m:ctrlPr>
                        </m:e>
                        <m:e>
                          <m:r>
                            <w:rPr>
                              <w:rFonts w:ascii="Cambria Math" w:eastAsia="Cambria Math" w:hAnsi="Cambria Math" w:cs="Cambria Math"/>
                            </w:rPr>
                            <m:t>0.0000</m:t>
                          </m:r>
                          <m:ctrlPr>
                            <w:rPr>
                              <w:rFonts w:ascii="Cambria Math" w:eastAsia="Cambria Math" w:hAnsi="Cambria Math" w:cs="Cambria Math"/>
                              <w:i/>
                            </w:rPr>
                          </m:ctrlPr>
                        </m:e>
                      </m:mr>
                      <m:mr>
                        <m:e>
                          <m:r>
                            <w:rPr>
                              <w:rFonts w:ascii="Cambria Math" w:eastAsia="Cambria Math" w:hAnsi="Cambria Math" w:cs="Cambria Math"/>
                            </w:rPr>
                            <m:t>-1.8875</m:t>
                          </m:r>
                        </m:e>
                        <m:e>
                          <m:r>
                            <w:rPr>
                              <w:rFonts w:ascii="Cambria Math" w:hAnsi="Cambria Math"/>
                            </w:rPr>
                            <m:t>-1.6021</m:t>
                          </m:r>
                        </m:e>
                        <m:e>
                          <m:r>
                            <w:rPr>
                              <w:rFonts w:ascii="Cambria Math" w:hAnsi="Cambria Math"/>
                            </w:rPr>
                            <m:t>3.0406</m:t>
                          </m:r>
                          <m:ctrlPr>
                            <w:rPr>
                              <w:rFonts w:ascii="Cambria Math" w:eastAsia="Cambria Math" w:hAnsi="Cambria Math" w:cs="Cambria Math"/>
                              <w:i/>
                            </w:rPr>
                          </m:ctrlPr>
                        </m:e>
                        <m:e>
                          <m:r>
                            <w:rPr>
                              <w:rFonts w:ascii="Cambria Math" w:eastAsia="Cambria Math" w:hAnsi="Cambria Math" w:cs="Cambria Math"/>
                            </w:rPr>
                            <m:t>1.0000</m:t>
                          </m:r>
                        </m:e>
                      </m:mr>
                    </m:m>
                  </m:e>
                </m:d>
              </m:oMath>
            </m:oMathPara>
          </w:p>
        </w:tc>
        <w:tc>
          <w:tcPr>
            <w:tcW w:w="1590" w:type="dxa"/>
          </w:tcPr>
          <w:p w14:paraId="10F308ED" w14:textId="754447D0" w:rsidR="00BA6CE7" w:rsidRDefault="00BA6CE7" w:rsidP="00256C7F">
            <w:pPr>
              <w:cnfStyle w:val="000000100000" w:firstRow="0" w:lastRow="0" w:firstColumn="0" w:lastColumn="0" w:oddVBand="0" w:evenVBand="0" w:oddHBand="1" w:evenHBand="0" w:firstRowFirstColumn="0" w:firstRowLastColumn="0" w:lastRowFirstColumn="0" w:lastRowLastColumn="0"/>
            </w:pPr>
            <w:r>
              <w:t>2.3361</w:t>
            </w:r>
          </w:p>
        </w:tc>
        <w:tc>
          <w:tcPr>
            <w:tcW w:w="1721" w:type="dxa"/>
          </w:tcPr>
          <w:p w14:paraId="56AA1828" w14:textId="4F5797A9" w:rsidR="00BA6CE7" w:rsidRDefault="00BA6CE7" w:rsidP="00256C7F">
            <w:pPr>
              <w:cnfStyle w:val="000000100000" w:firstRow="0" w:lastRow="0" w:firstColumn="0" w:lastColumn="0" w:oddVBand="0" w:evenVBand="0" w:oddHBand="1" w:evenHBand="0" w:firstRowFirstColumn="0" w:firstRowLastColumn="0" w:lastRowFirstColumn="0" w:lastRowLastColumn="0"/>
            </w:pPr>
            <w:r>
              <w:t>0.97</w:t>
            </w:r>
          </w:p>
        </w:tc>
      </w:tr>
      <w:tr w:rsidR="00BA6CE7" w14:paraId="4E703E4F" w14:textId="77777777" w:rsidTr="00B67723">
        <w:tc>
          <w:tcPr>
            <w:cnfStyle w:val="001000000000" w:firstRow="0" w:lastRow="0" w:firstColumn="1" w:lastColumn="0" w:oddVBand="0" w:evenVBand="0" w:oddHBand="0" w:evenHBand="0" w:firstRowFirstColumn="0" w:firstRowLastColumn="0" w:lastRowFirstColumn="0" w:lastRowLastColumn="0"/>
            <w:tcW w:w="1533" w:type="dxa"/>
          </w:tcPr>
          <w:p w14:paraId="4328EB1E" w14:textId="3DDA135A" w:rsidR="00BA6CE7" w:rsidRDefault="00B67723" w:rsidP="00256C7F">
            <w:r>
              <w:t>10</w:t>
            </w:r>
          </w:p>
        </w:tc>
        <w:tc>
          <w:tcPr>
            <w:tcW w:w="4172" w:type="dxa"/>
          </w:tcPr>
          <w:p w14:paraId="13D0AD66" w14:textId="142E8422" w:rsidR="00BA6CE7" w:rsidRDefault="003A5829" w:rsidP="00256C7F">
            <w:pPr>
              <w:cnfStyle w:val="000000000000" w:firstRow="0" w:lastRow="0" w:firstColumn="0" w:lastColumn="0" w:oddVBand="0" w:evenVBand="0" w:oddHBand="0" w:evenHBand="0" w:firstRowFirstColumn="0" w:firstRowLastColumn="0" w:lastRowFirstColumn="0" w:lastRowLastColumn="0"/>
            </w:pPr>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0.7103</m:t>
                          </m:r>
                        </m:e>
                        <m:e>
                          <m:r>
                            <w:rPr>
                              <w:rFonts w:ascii="Cambria Math" w:hAnsi="Cambria Math"/>
                            </w:rPr>
                            <m:t>-0.7039</m:t>
                          </m:r>
                        </m:e>
                        <m:e>
                          <m:r>
                            <w:rPr>
                              <w:rFonts w:ascii="Cambria Math" w:hAnsi="Cambria Math"/>
                            </w:rPr>
                            <m:t>0.0035</m:t>
                          </m:r>
                        </m:e>
                        <m:e>
                          <m:r>
                            <w:rPr>
                              <w:rFonts w:ascii="Cambria Math" w:hAnsi="Cambria Math"/>
                            </w:rPr>
                            <m:t>0.0000</m:t>
                          </m:r>
                          <m:ctrlPr>
                            <w:rPr>
                              <w:rFonts w:ascii="Cambria Math" w:eastAsia="Cambria Math" w:hAnsi="Cambria Math" w:cs="Cambria Math"/>
                              <w:i/>
                            </w:rPr>
                          </m:ctrlPr>
                        </m:e>
                      </m:mr>
                      <m:mr>
                        <m:e>
                          <m:r>
                            <w:rPr>
                              <w:rFonts w:ascii="Cambria Math" w:eastAsia="Cambria Math" w:hAnsi="Cambria Math" w:cs="Cambria Math"/>
                            </w:rPr>
                            <m:t>0.7039</m:t>
                          </m:r>
                        </m:e>
                        <m:e>
                          <m:r>
                            <w:rPr>
                              <w:rFonts w:ascii="Cambria Math" w:hAnsi="Cambria Math"/>
                            </w:rPr>
                            <m:t>0.7103</m:t>
                          </m:r>
                        </m:e>
                        <m:e>
                          <m:r>
                            <w:rPr>
                              <w:rFonts w:ascii="Cambria Math" w:hAnsi="Cambria Math"/>
                            </w:rPr>
                            <m:t>-0.0033</m:t>
                          </m:r>
                        </m:e>
                        <m:e>
                          <m:r>
                            <w:rPr>
                              <w:rFonts w:ascii="Cambria Math" w:hAnsi="Cambria Math"/>
                            </w:rPr>
                            <m:t>0.0000</m:t>
                          </m:r>
                          <m:ctrlPr>
                            <w:rPr>
                              <w:rFonts w:ascii="Cambria Math" w:eastAsia="Cambria Math" w:hAnsi="Cambria Math" w:cs="Cambria Math"/>
                              <w:i/>
                            </w:rPr>
                          </m:ctrlPr>
                        </m:e>
                      </m:mr>
                      <m:mr>
                        <m:e>
                          <m:r>
                            <w:rPr>
                              <w:rFonts w:ascii="Cambria Math" w:eastAsia="Cambria Math" w:hAnsi="Cambria Math" w:cs="Cambria Math"/>
                            </w:rPr>
                            <m:t>0.0002</m:t>
                          </m:r>
                          <m:ctrlPr>
                            <w:rPr>
                              <w:rFonts w:ascii="Cambria Math" w:eastAsia="Cambria Math" w:hAnsi="Cambria Math" w:cs="Cambria Math"/>
                              <w:i/>
                            </w:rPr>
                          </m:ctrlPr>
                        </m:e>
                        <m:e>
                          <m:r>
                            <w:rPr>
                              <w:rFonts w:ascii="Cambria Math" w:eastAsia="Cambria Math" w:hAnsi="Cambria Math" w:cs="Cambria Math"/>
                            </w:rPr>
                            <m:t>0.0048</m:t>
                          </m:r>
                          <m:ctrlPr>
                            <w:rPr>
                              <w:rFonts w:ascii="Cambria Math" w:eastAsia="Cambria Math" w:hAnsi="Cambria Math" w:cs="Cambria Math"/>
                              <w:i/>
                            </w:rPr>
                          </m:ctrlPr>
                        </m:e>
                        <m:e>
                          <m:r>
                            <w:rPr>
                              <w:rFonts w:ascii="Cambria Math" w:eastAsia="Cambria Math" w:hAnsi="Cambria Math" w:cs="Cambria Math"/>
                            </w:rPr>
                            <m:t>1.0000</m:t>
                          </m:r>
                          <m:ctrlPr>
                            <w:rPr>
                              <w:rFonts w:ascii="Cambria Math" w:eastAsia="Cambria Math" w:hAnsi="Cambria Math" w:cs="Cambria Math"/>
                              <w:i/>
                            </w:rPr>
                          </m:ctrlPr>
                        </m:e>
                        <m:e>
                          <m:r>
                            <w:rPr>
                              <w:rFonts w:ascii="Cambria Math" w:eastAsia="Cambria Math" w:hAnsi="Cambria Math" w:cs="Cambria Math"/>
                            </w:rPr>
                            <m:t>0.0000</m:t>
                          </m:r>
                          <m:ctrlPr>
                            <w:rPr>
                              <w:rFonts w:ascii="Cambria Math" w:eastAsia="Cambria Math" w:hAnsi="Cambria Math" w:cs="Cambria Math"/>
                              <w:i/>
                            </w:rPr>
                          </m:ctrlPr>
                        </m:e>
                      </m:mr>
                      <m:mr>
                        <m:e>
                          <m:r>
                            <w:rPr>
                              <w:rFonts w:ascii="Cambria Math" w:eastAsia="Cambria Math" w:hAnsi="Cambria Math" w:cs="Cambria Math"/>
                            </w:rPr>
                            <m:t>-7.6980</m:t>
                          </m:r>
                        </m:e>
                        <m:e>
                          <m:r>
                            <w:rPr>
                              <w:rFonts w:ascii="Cambria Math" w:hAnsi="Cambria Math"/>
                            </w:rPr>
                            <m:t>4.3149</m:t>
                          </m:r>
                        </m:e>
                        <m:e>
                          <m:r>
                            <w:rPr>
                              <w:rFonts w:ascii="Cambria Math" w:hAnsi="Cambria Math"/>
                            </w:rPr>
                            <m:t>-0.1892</m:t>
                          </m:r>
                          <m:ctrlPr>
                            <w:rPr>
                              <w:rFonts w:ascii="Cambria Math" w:eastAsia="Cambria Math" w:hAnsi="Cambria Math" w:cs="Cambria Math"/>
                              <w:i/>
                            </w:rPr>
                          </m:ctrlPr>
                        </m:e>
                        <m:e>
                          <m:r>
                            <w:rPr>
                              <w:rFonts w:ascii="Cambria Math" w:eastAsia="Cambria Math" w:hAnsi="Cambria Math" w:cs="Cambria Math"/>
                            </w:rPr>
                            <m:t>1.0000</m:t>
                          </m:r>
                        </m:e>
                      </m:mr>
                    </m:m>
                  </m:e>
                </m:d>
              </m:oMath>
            </m:oMathPara>
          </w:p>
        </w:tc>
        <w:tc>
          <w:tcPr>
            <w:tcW w:w="1590" w:type="dxa"/>
          </w:tcPr>
          <w:p w14:paraId="4798F12E" w14:textId="3037B587" w:rsidR="00BA6CE7" w:rsidRDefault="00BA6CE7" w:rsidP="00256C7F">
            <w:pPr>
              <w:cnfStyle w:val="000000000000" w:firstRow="0" w:lastRow="0" w:firstColumn="0" w:lastColumn="0" w:oddVBand="0" w:evenVBand="0" w:oddHBand="0" w:evenHBand="0" w:firstRowFirstColumn="0" w:firstRowLastColumn="0" w:lastRowFirstColumn="0" w:lastRowLastColumn="0"/>
            </w:pPr>
            <w:r>
              <w:t>4.5663</w:t>
            </w:r>
          </w:p>
        </w:tc>
        <w:tc>
          <w:tcPr>
            <w:tcW w:w="1721" w:type="dxa"/>
          </w:tcPr>
          <w:p w14:paraId="5169445B" w14:textId="20D26D96" w:rsidR="00BA6CE7" w:rsidRDefault="00BA6CE7" w:rsidP="00256C7F">
            <w:pPr>
              <w:cnfStyle w:val="000000000000" w:firstRow="0" w:lastRow="0" w:firstColumn="0" w:lastColumn="0" w:oddVBand="0" w:evenVBand="0" w:oddHBand="0" w:evenHBand="0" w:firstRowFirstColumn="0" w:firstRowLastColumn="0" w:lastRowFirstColumn="0" w:lastRowLastColumn="0"/>
            </w:pPr>
            <w:r>
              <w:t>0.42</w:t>
            </w:r>
          </w:p>
        </w:tc>
      </w:tr>
    </w:tbl>
    <w:p w14:paraId="7A4F2237" w14:textId="28CD1566" w:rsidR="00BA6CE7" w:rsidRDefault="00BA6CE7" w:rsidP="00256C7F"/>
    <w:p w14:paraId="4B50C997" w14:textId="199965D0" w:rsidR="00B67723" w:rsidRPr="00B67723" w:rsidRDefault="00B67723" w:rsidP="00B67723">
      <w:r w:rsidRPr="00B67723">
        <w:t>As can be seen in</w:t>
      </w:r>
      <w:r>
        <w:t xml:space="preserve"> </w:t>
      </w:r>
      <w:fldSimple w:instr=" REF _Ref40211977 ">
        <w:r w:rsidR="00110EAB">
          <w:t xml:space="preserve">Table </w:t>
        </w:r>
        <w:r w:rsidR="00110EAB">
          <w:rPr>
            <w:noProof/>
          </w:rPr>
          <w:t>2</w:t>
        </w:r>
      </w:fldSimple>
      <w:r w:rsidRPr="00B67723">
        <w:t xml:space="preserve">, the magnitude and dimension of the rotation for mapping A onto A’ is similar for all levels of downsampling, with only the original number of points returning the original transformation matrix </w:t>
      </w:r>
      <w:r>
        <w:rPr>
          <w:rFonts w:ascii="Cambria Math" w:eastAsia="Cambria Math" w:hAnsi="Cambria Math" w:cs="Cambria Math"/>
        </w:rPr>
        <w:t>𝑇</w:t>
      </w:r>
      <w:r>
        <w:rPr>
          <w:rFonts w:ascii="Cambria Math" w:eastAsia="Cambria Math" w:hAnsi="Cambria Math" w:cs="Cambria Math"/>
          <w:position w:val="-5"/>
          <w:sz w:val="16"/>
          <w:szCs w:val="16"/>
        </w:rPr>
        <w:t>𝐴.</w:t>
      </w:r>
      <w:r w:rsidRPr="00B67723">
        <w:t xml:space="preserve"> However, the RMSE value remains unchanged once downsampled using a step size of 0.5 and sees only a minimal increase at a step size of 1 in exchange for a significantly decreased computation time. As such, for the larger dataset it may be advisable to use a down </w:t>
      </w:r>
    </w:p>
    <w:p w14:paraId="5CCB75BA" w14:textId="05A1B51C" w:rsidR="00B67723" w:rsidRDefault="00B67723" w:rsidP="00B67723">
      <w:r w:rsidRPr="00B67723">
        <w:lastRenderedPageBreak/>
        <w:t>sampling step size of 1 when attempting to find the correct orientation of images. The product of reorienting A onto A’ using the transformation matrix found using ICP with a downsampling step of 5 is shown in</w:t>
      </w:r>
      <w:r>
        <w:t xml:space="preserve"> </w:t>
      </w:r>
      <w:fldSimple w:instr=" REF _Ref40212154 ">
        <w:r w:rsidR="00110EAB">
          <w:t xml:space="preserve">Figure </w:t>
        </w:r>
        <w:r w:rsidR="00110EAB">
          <w:rPr>
            <w:noProof/>
          </w:rPr>
          <w:t>21</w:t>
        </w:r>
      </w:fldSimple>
      <w:r w:rsidRPr="00B67723">
        <w:t>.</w:t>
      </w:r>
    </w:p>
    <w:p w14:paraId="6F4332B3" w14:textId="77777777" w:rsidR="00B67723" w:rsidRDefault="00B67723" w:rsidP="00B67723">
      <w:pPr>
        <w:keepNext/>
        <w:jc w:val="center"/>
      </w:pPr>
      <w:r>
        <w:rPr>
          <w:noProof/>
        </w:rPr>
        <w:drawing>
          <wp:inline distT="0" distB="0" distL="0" distR="0" wp14:anchorId="0A9EFB4F" wp14:editId="19180F15">
            <wp:extent cx="3314065" cy="2105025"/>
            <wp:effectExtent l="0" t="0" r="63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4065" cy="2105025"/>
                    </a:xfrm>
                    <a:prstGeom prst="rect">
                      <a:avLst/>
                    </a:prstGeom>
                    <a:noFill/>
                  </pic:spPr>
                </pic:pic>
              </a:graphicData>
            </a:graphic>
          </wp:inline>
        </w:drawing>
      </w:r>
    </w:p>
    <w:p w14:paraId="76DB9B8E" w14:textId="4790445E" w:rsidR="00B67723" w:rsidRDefault="00B67723" w:rsidP="00B67723">
      <w:pPr>
        <w:pStyle w:val="Caption"/>
        <w:jc w:val="center"/>
      </w:pPr>
      <w:bookmarkStart w:id="982" w:name="_Ref40212154"/>
      <w:bookmarkStart w:id="983" w:name="_Ref40212140"/>
      <w:bookmarkStart w:id="984" w:name="_Toc40461482"/>
      <w:r>
        <w:t xml:space="preserve">Figure </w:t>
      </w:r>
      <w:fldSimple w:instr=" SEQ Figure \* ARABIC ">
        <w:r w:rsidR="00110EAB">
          <w:rPr>
            <w:noProof/>
          </w:rPr>
          <w:t>21</w:t>
        </w:r>
      </w:fldSimple>
      <w:bookmarkEnd w:id="982"/>
      <w:r>
        <w:t xml:space="preserve"> - The results of rigid transformations via ICP of point clouds A (green) onto A' (purple).</w:t>
      </w:r>
      <w:bookmarkEnd w:id="983"/>
      <w:bookmarkEnd w:id="984"/>
    </w:p>
    <w:p w14:paraId="618C1401" w14:textId="5112B4CD" w:rsidR="00B67723" w:rsidRDefault="00B67723" w:rsidP="00B67723">
      <w:r>
        <w:t>This down sampling would not have affected later processing steps, as the down sampled models should only be used during the ICP process and the originals preserved.</w:t>
      </w:r>
    </w:p>
    <w:p w14:paraId="55AF0DEA" w14:textId="72F461C3" w:rsidR="00B67723" w:rsidRDefault="00B67723" w:rsidP="00B67723">
      <w:pPr>
        <w:pStyle w:val="Heading2"/>
      </w:pPr>
      <w:bookmarkStart w:id="985" w:name="_Toc40461448"/>
      <w:r>
        <w:t>3.3.</w:t>
      </w:r>
      <w:r>
        <w:tab/>
        <w:t>Summary</w:t>
      </w:r>
      <w:bookmarkEnd w:id="985"/>
    </w:p>
    <w:p w14:paraId="24576436" w14:textId="0CC2E0D5" w:rsidR="00B67723" w:rsidRDefault="00B67723" w:rsidP="00B67723">
      <w:r>
        <w:t xml:space="preserve">Though the full work planned could not be completed, the software required to produce data for processing by a convolutional neural network was and experimentation was done to identify the optimal process for this. Had the full dataset been available, </w:t>
      </w:r>
      <w:r w:rsidR="007359E0">
        <w:t>classification of the three-dimensional models by the CNN could then have been attempted and areas of interest identified by examining the Class Activation Maps (CAMs) produced. An “idealised” diseased joint could then have been envisaged through Google’s DeepDream software</w:t>
      </w:r>
      <w:sdt>
        <w:sdtPr>
          <w:id w:val="-357038763"/>
          <w:citation/>
        </w:sdtPr>
        <w:sdtContent>
          <w:r w:rsidR="007359E0">
            <w:fldChar w:fldCharType="begin"/>
          </w:r>
          <w:r w:rsidR="007359E0">
            <w:instrText xml:space="preserve"> CITATION AMo15 \l 2057 </w:instrText>
          </w:r>
          <w:r w:rsidR="007359E0">
            <w:fldChar w:fldCharType="separate"/>
          </w:r>
          <w:ins w:id="986" w:author="Robert Clark" w:date="2020-05-15T18:56:00Z">
            <w:r w:rsidR="00110EAB">
              <w:rPr>
                <w:noProof/>
              </w:rPr>
              <w:t xml:space="preserve"> </w:t>
            </w:r>
            <w:r w:rsidR="00110EAB" w:rsidRPr="00110EAB">
              <w:rPr>
                <w:noProof/>
                <w:rPrChange w:id="987" w:author="Robert Clark" w:date="2020-05-15T18:56:00Z">
                  <w:rPr>
                    <w:rFonts w:eastAsia="Times New Roman"/>
                  </w:rPr>
                </w:rPrChange>
              </w:rPr>
              <w:t>[38]</w:t>
            </w:r>
          </w:ins>
          <w:del w:id="988" w:author="Robert Clark" w:date="2020-05-15T18:56:00Z">
            <w:r w:rsidR="00CE5CC7" w:rsidDel="00110EAB">
              <w:rPr>
                <w:noProof/>
              </w:rPr>
              <w:delText xml:space="preserve"> </w:delText>
            </w:r>
            <w:r w:rsidR="00CE5CC7" w:rsidRPr="00CE5CC7" w:rsidDel="00110EAB">
              <w:rPr>
                <w:noProof/>
              </w:rPr>
              <w:delText>[38]</w:delText>
            </w:r>
          </w:del>
          <w:r w:rsidR="007359E0">
            <w:fldChar w:fldCharType="end"/>
          </w:r>
        </w:sdtContent>
      </w:sdt>
      <w:r w:rsidR="007359E0">
        <w:t>.</w:t>
      </w:r>
    </w:p>
    <w:p w14:paraId="08C66506" w14:textId="77777777" w:rsidR="007359E0" w:rsidRDefault="007359E0" w:rsidP="007359E0">
      <w:pPr>
        <w:keepNext/>
      </w:pPr>
      <w:r>
        <w:rPr>
          <w:noProof/>
        </w:rPr>
        <w:drawing>
          <wp:inline distT="0" distB="0" distL="0" distR="0" wp14:anchorId="18239182" wp14:editId="6CB65407">
            <wp:extent cx="5486400" cy="2676525"/>
            <wp:effectExtent l="19050" t="0" r="19050" b="0"/>
            <wp:docPr id="294" name="Diagram 2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796E8C2E" w14:textId="4302656B" w:rsidR="007359E0" w:rsidRPr="00B67723" w:rsidRDefault="007359E0" w:rsidP="007359E0">
      <w:pPr>
        <w:pStyle w:val="Caption"/>
        <w:jc w:val="center"/>
      </w:pPr>
      <w:bookmarkStart w:id="989" w:name="_Toc40461483"/>
      <w:r>
        <w:t xml:space="preserve">Figure </w:t>
      </w:r>
      <w:fldSimple w:instr=" SEQ Figure \* ARABIC ">
        <w:r w:rsidR="00110EAB">
          <w:rPr>
            <w:noProof/>
          </w:rPr>
          <w:t>22</w:t>
        </w:r>
      </w:fldSimple>
      <w:r>
        <w:t xml:space="preserve"> - Summary of planned process to investigate the potential for artificial intelligence in understanding canine elbow dysplasia.</w:t>
      </w:r>
      <w:bookmarkEnd w:id="989"/>
    </w:p>
    <w:p w14:paraId="05B6EE84" w14:textId="4C1CE161" w:rsidR="00B67723" w:rsidRPr="00B67723" w:rsidRDefault="00B67723" w:rsidP="00B67723">
      <w:r>
        <w:br w:type="page"/>
      </w:r>
    </w:p>
    <w:p w14:paraId="220B822A" w14:textId="364DABFA" w:rsidR="00957A33" w:rsidRDefault="002802E0" w:rsidP="00B67723">
      <w:pPr>
        <w:pStyle w:val="Heading1"/>
      </w:pPr>
      <w:bookmarkStart w:id="990" w:name="_Toc40461449"/>
      <w:r w:rsidRPr="0090230A">
        <w:lastRenderedPageBreak/>
        <w:t xml:space="preserve">Chapter </w:t>
      </w:r>
      <w:r w:rsidR="00D23C97">
        <w:t>4</w:t>
      </w:r>
      <w:r w:rsidRPr="0090230A">
        <w:t xml:space="preserve">: </w:t>
      </w:r>
      <w:r w:rsidR="00DD6DAC">
        <w:t>Methodology</w:t>
      </w:r>
      <w:r w:rsidR="00D23C97">
        <w:t xml:space="preserve"> of Investigation into CLM</w:t>
      </w:r>
      <w:bookmarkEnd w:id="990"/>
    </w:p>
    <w:p w14:paraId="00C1E920" w14:textId="30F397B3" w:rsidR="006E0F03" w:rsidRDefault="001C0A16" w:rsidP="00D13342">
      <w:pPr>
        <w:pStyle w:val="Heading2"/>
        <w:numPr>
          <w:ilvl w:val="0"/>
          <w:numId w:val="20"/>
        </w:numPr>
      </w:pPr>
      <w:bookmarkStart w:id="991" w:name="_Toc40461450"/>
      <w:r>
        <w:t>Data Description</w:t>
      </w:r>
      <w:bookmarkEnd w:id="991"/>
    </w:p>
    <w:p w14:paraId="7D91404D" w14:textId="7458550E" w:rsidR="00DD6DAC" w:rsidRDefault="00DD6DAC" w:rsidP="00DD6DAC">
      <w:r>
        <w:t>The dataset used for this project originated from an agreement between the University of Surrey and Fitzpatrick Referrals, and consisted of</w:t>
      </w:r>
      <w:r w:rsidR="00F203AA">
        <w:t xml:space="preserve"> sagittal T2-weighted MRI scans</w:t>
      </w:r>
      <w:r>
        <w:t xml:space="preserve"> </w:t>
      </w:r>
      <w:r w:rsidR="00F203AA">
        <w:t>of 19 anaesthetised CKCS. Of those 19, 14 had been previously diagnosed as CLM afflicted by a trained veterinarian, leaving a control group of 5.</w:t>
      </w:r>
    </w:p>
    <w:p w14:paraId="7A7653BB" w14:textId="67313FA8" w:rsidR="008F3204" w:rsidRDefault="008F3204" w:rsidP="00DD6DAC">
      <w:r>
        <w:t>Of the 14 affected by CLM, 11 also presented with syringomyelia and this will be reflected within the MRI scans.</w:t>
      </w:r>
      <w:r w:rsidR="00CA3395">
        <w:t xml:space="preserve"> A brief description of the variation amongst the 19 patients can be found in </w:t>
      </w:r>
      <w:r w:rsidR="00CA3395">
        <w:fldChar w:fldCharType="begin"/>
      </w:r>
      <w:r w:rsidR="00CA3395">
        <w:instrText xml:space="preserve"> REF _Ref38699451 \h </w:instrText>
      </w:r>
      <w:r w:rsidR="00CA3395">
        <w:fldChar w:fldCharType="separate"/>
      </w:r>
      <w:r w:rsidR="00110EAB">
        <w:t xml:space="preserve">Table </w:t>
      </w:r>
      <w:r w:rsidR="00110EAB">
        <w:rPr>
          <w:noProof/>
        </w:rPr>
        <w:t>3</w:t>
      </w:r>
      <w:r w:rsidR="00CA3395">
        <w:fldChar w:fldCharType="end"/>
      </w:r>
      <w:r w:rsidR="00CA3395">
        <w:t>.</w:t>
      </w:r>
    </w:p>
    <w:tbl>
      <w:tblPr>
        <w:tblStyle w:val="PlainTable3"/>
        <w:tblW w:w="9184" w:type="dxa"/>
        <w:tblLook w:val="04A0" w:firstRow="1" w:lastRow="0" w:firstColumn="1" w:lastColumn="0" w:noHBand="0" w:noVBand="1"/>
      </w:tblPr>
      <w:tblGrid>
        <w:gridCol w:w="4369"/>
        <w:gridCol w:w="2189"/>
        <w:gridCol w:w="2626"/>
      </w:tblGrid>
      <w:tr w:rsidR="000E7985" w14:paraId="5C2DE92A" w14:textId="406A35B8" w:rsidTr="009B2C17">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4369" w:type="dxa"/>
          </w:tcPr>
          <w:p w14:paraId="2BF4941A" w14:textId="44464434" w:rsidR="000E7985" w:rsidRDefault="000E7985" w:rsidP="00DD6DAC">
            <w:r>
              <w:t>Group</w:t>
            </w:r>
          </w:p>
        </w:tc>
        <w:tc>
          <w:tcPr>
            <w:tcW w:w="2189" w:type="dxa"/>
          </w:tcPr>
          <w:p w14:paraId="23517FC2" w14:textId="5F5C9DD5" w:rsidR="000E7985" w:rsidRDefault="000E7985" w:rsidP="00DD6DAC">
            <w:pPr>
              <w:cnfStyle w:val="100000000000" w:firstRow="1" w:lastRow="0" w:firstColumn="0" w:lastColumn="0" w:oddVBand="0" w:evenVBand="0" w:oddHBand="0" w:evenHBand="0" w:firstRowFirstColumn="0" w:firstRowLastColumn="0" w:lastRowFirstColumn="0" w:lastRowLastColumn="0"/>
            </w:pPr>
            <w:r>
              <w:t>Affected</w:t>
            </w:r>
          </w:p>
        </w:tc>
        <w:tc>
          <w:tcPr>
            <w:tcW w:w="2626" w:type="dxa"/>
          </w:tcPr>
          <w:p w14:paraId="33F12133" w14:textId="19B3026F" w:rsidR="000E7985" w:rsidRDefault="000E7985" w:rsidP="00DD6DAC">
            <w:pPr>
              <w:cnfStyle w:val="100000000000" w:firstRow="1" w:lastRow="0" w:firstColumn="0" w:lastColumn="0" w:oddVBand="0" w:evenVBand="0" w:oddHBand="0" w:evenHBand="0" w:firstRowFirstColumn="0" w:firstRowLastColumn="0" w:lastRowFirstColumn="0" w:lastRowLastColumn="0"/>
            </w:pPr>
            <w:r>
              <w:t>Control</w:t>
            </w:r>
          </w:p>
        </w:tc>
      </w:tr>
      <w:tr w:rsidR="000E7985" w14:paraId="2A5A4C27" w14:textId="62159400" w:rsidTr="009B2C17">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4369" w:type="dxa"/>
          </w:tcPr>
          <w:p w14:paraId="554E78C5" w14:textId="35451E06" w:rsidR="000E7985" w:rsidRDefault="000E7985" w:rsidP="00DD6DAC">
            <w:r>
              <w:t>Sex (M:F)</w:t>
            </w:r>
          </w:p>
        </w:tc>
        <w:tc>
          <w:tcPr>
            <w:tcW w:w="2189" w:type="dxa"/>
          </w:tcPr>
          <w:p w14:paraId="610DCD9B" w14:textId="1065E251" w:rsidR="000E7985" w:rsidRDefault="000E7985" w:rsidP="00DD6DAC">
            <w:pPr>
              <w:cnfStyle w:val="000000100000" w:firstRow="0" w:lastRow="0" w:firstColumn="0" w:lastColumn="0" w:oddVBand="0" w:evenVBand="0" w:oddHBand="1" w:evenHBand="0" w:firstRowFirstColumn="0" w:firstRowLastColumn="0" w:lastRowFirstColumn="0" w:lastRowLastColumn="0"/>
            </w:pPr>
            <w:r>
              <w:t>5:9</w:t>
            </w:r>
          </w:p>
        </w:tc>
        <w:tc>
          <w:tcPr>
            <w:tcW w:w="2626" w:type="dxa"/>
          </w:tcPr>
          <w:p w14:paraId="163C7E74" w14:textId="5AD743AC" w:rsidR="000E7985" w:rsidRDefault="000E7985" w:rsidP="00DD6DAC">
            <w:pPr>
              <w:cnfStyle w:val="000000100000" w:firstRow="0" w:lastRow="0" w:firstColumn="0" w:lastColumn="0" w:oddVBand="0" w:evenVBand="0" w:oddHBand="1" w:evenHBand="0" w:firstRowFirstColumn="0" w:firstRowLastColumn="0" w:lastRowFirstColumn="0" w:lastRowLastColumn="0"/>
            </w:pPr>
            <w:r>
              <w:t>5:0</w:t>
            </w:r>
          </w:p>
        </w:tc>
      </w:tr>
      <w:tr w:rsidR="000E7985" w14:paraId="643E1DBB" w14:textId="35262890" w:rsidTr="009B2C17">
        <w:trPr>
          <w:trHeight w:val="272"/>
        </w:trPr>
        <w:tc>
          <w:tcPr>
            <w:cnfStyle w:val="001000000000" w:firstRow="0" w:lastRow="0" w:firstColumn="1" w:lastColumn="0" w:oddVBand="0" w:evenVBand="0" w:oddHBand="0" w:evenHBand="0" w:firstRowFirstColumn="0" w:firstRowLastColumn="0" w:lastRowFirstColumn="0" w:lastRowLastColumn="0"/>
            <w:tcW w:w="4369" w:type="dxa"/>
          </w:tcPr>
          <w:p w14:paraId="65283AD3" w14:textId="11191180" w:rsidR="000E7985" w:rsidRDefault="000E7985" w:rsidP="00DD6DAC">
            <w:r>
              <w:t>Age Range</w:t>
            </w:r>
            <w:r w:rsidR="009B2C17">
              <w:t xml:space="preserve"> (Years)</w:t>
            </w:r>
          </w:p>
        </w:tc>
        <w:tc>
          <w:tcPr>
            <w:tcW w:w="2189" w:type="dxa"/>
          </w:tcPr>
          <w:p w14:paraId="2E87A09A" w14:textId="025D5466" w:rsidR="000E7985" w:rsidRDefault="009B2C17" w:rsidP="00DD6DAC">
            <w:pPr>
              <w:cnfStyle w:val="000000000000" w:firstRow="0" w:lastRow="0" w:firstColumn="0" w:lastColumn="0" w:oddVBand="0" w:evenVBand="0" w:oddHBand="0" w:evenHBand="0" w:firstRowFirstColumn="0" w:firstRowLastColumn="0" w:lastRowFirstColumn="0" w:lastRowLastColumn="0"/>
            </w:pPr>
            <w:r>
              <w:t>0.92 - 7</w:t>
            </w:r>
          </w:p>
        </w:tc>
        <w:tc>
          <w:tcPr>
            <w:tcW w:w="2626" w:type="dxa"/>
          </w:tcPr>
          <w:p w14:paraId="7B25626E" w14:textId="174B0208" w:rsidR="000E7985" w:rsidRDefault="009B2C17" w:rsidP="00DD6DAC">
            <w:pPr>
              <w:cnfStyle w:val="000000000000" w:firstRow="0" w:lastRow="0" w:firstColumn="0" w:lastColumn="0" w:oddVBand="0" w:evenVBand="0" w:oddHBand="0" w:evenHBand="0" w:firstRowFirstColumn="0" w:firstRowLastColumn="0" w:lastRowFirstColumn="0" w:lastRowLastColumn="0"/>
            </w:pPr>
            <w:r>
              <w:t>2 - 8</w:t>
            </w:r>
          </w:p>
        </w:tc>
      </w:tr>
      <w:tr w:rsidR="000E7985" w14:paraId="7806DC6E" w14:textId="77777777" w:rsidTr="009B2C17">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4369" w:type="dxa"/>
          </w:tcPr>
          <w:p w14:paraId="4CC0FC90" w14:textId="5737F846" w:rsidR="000E7985" w:rsidRDefault="000E7985" w:rsidP="00DD6DAC">
            <w:r>
              <w:t>Age Median</w:t>
            </w:r>
            <w:r w:rsidR="009B2C17">
              <w:t xml:space="preserve"> (Years)</w:t>
            </w:r>
          </w:p>
        </w:tc>
        <w:tc>
          <w:tcPr>
            <w:tcW w:w="2189" w:type="dxa"/>
          </w:tcPr>
          <w:p w14:paraId="22A5F775" w14:textId="1952FEDB" w:rsidR="000E7985" w:rsidRDefault="009B2C17" w:rsidP="00DD6DAC">
            <w:pPr>
              <w:cnfStyle w:val="000000100000" w:firstRow="0" w:lastRow="0" w:firstColumn="0" w:lastColumn="0" w:oddVBand="0" w:evenVBand="0" w:oddHBand="1" w:evenHBand="0" w:firstRowFirstColumn="0" w:firstRowLastColumn="0" w:lastRowFirstColumn="0" w:lastRowLastColumn="0"/>
            </w:pPr>
            <w:r>
              <w:t>4</w:t>
            </w:r>
          </w:p>
        </w:tc>
        <w:tc>
          <w:tcPr>
            <w:tcW w:w="2626" w:type="dxa"/>
          </w:tcPr>
          <w:p w14:paraId="5413007F" w14:textId="12835301" w:rsidR="000E7985" w:rsidRDefault="009B2C17" w:rsidP="00DD6DAC">
            <w:pPr>
              <w:cnfStyle w:val="000000100000" w:firstRow="0" w:lastRow="0" w:firstColumn="0" w:lastColumn="0" w:oddVBand="0" w:evenVBand="0" w:oddHBand="1" w:evenHBand="0" w:firstRowFirstColumn="0" w:firstRowLastColumn="0" w:lastRowFirstColumn="0" w:lastRowLastColumn="0"/>
            </w:pPr>
            <w:r>
              <w:t>7</w:t>
            </w:r>
          </w:p>
        </w:tc>
      </w:tr>
      <w:tr w:rsidR="000E7985" w14:paraId="59A44541" w14:textId="4E8BE8B0" w:rsidTr="009B2C17">
        <w:trPr>
          <w:trHeight w:val="260"/>
        </w:trPr>
        <w:tc>
          <w:tcPr>
            <w:cnfStyle w:val="001000000000" w:firstRow="0" w:lastRow="0" w:firstColumn="1" w:lastColumn="0" w:oddVBand="0" w:evenVBand="0" w:oddHBand="0" w:evenHBand="0" w:firstRowFirstColumn="0" w:firstRowLastColumn="0" w:lastRowFirstColumn="0" w:lastRowLastColumn="0"/>
            <w:tcW w:w="4369" w:type="dxa"/>
          </w:tcPr>
          <w:p w14:paraId="3E076DDE" w14:textId="1EF5F50E" w:rsidR="000E7985" w:rsidRDefault="000E7985" w:rsidP="00DD6DAC">
            <w:r>
              <w:t>Weight Range</w:t>
            </w:r>
            <w:r w:rsidR="009B2C17">
              <w:t xml:space="preserve"> (kg)</w:t>
            </w:r>
          </w:p>
        </w:tc>
        <w:tc>
          <w:tcPr>
            <w:tcW w:w="2189" w:type="dxa"/>
          </w:tcPr>
          <w:p w14:paraId="51B5BB39" w14:textId="1DE3EF4A" w:rsidR="000E7985" w:rsidRDefault="009B2C17" w:rsidP="00DD6DAC">
            <w:pPr>
              <w:cnfStyle w:val="000000000000" w:firstRow="0" w:lastRow="0" w:firstColumn="0" w:lastColumn="0" w:oddVBand="0" w:evenVBand="0" w:oddHBand="0" w:evenHBand="0" w:firstRowFirstColumn="0" w:firstRowLastColumn="0" w:lastRowFirstColumn="0" w:lastRowLastColumn="0"/>
            </w:pPr>
            <w:r>
              <w:t>6.4 – 12.5</w:t>
            </w:r>
          </w:p>
        </w:tc>
        <w:tc>
          <w:tcPr>
            <w:tcW w:w="2626" w:type="dxa"/>
          </w:tcPr>
          <w:p w14:paraId="566E1EE6" w14:textId="274605CD" w:rsidR="000E7985" w:rsidRDefault="009B2C17" w:rsidP="00DD6DAC">
            <w:pPr>
              <w:cnfStyle w:val="000000000000" w:firstRow="0" w:lastRow="0" w:firstColumn="0" w:lastColumn="0" w:oddVBand="0" w:evenVBand="0" w:oddHBand="0" w:evenHBand="0" w:firstRowFirstColumn="0" w:firstRowLastColumn="0" w:lastRowFirstColumn="0" w:lastRowLastColumn="0"/>
            </w:pPr>
            <w:r>
              <w:t>9.2 - 16.15</w:t>
            </w:r>
          </w:p>
        </w:tc>
      </w:tr>
      <w:tr w:rsidR="009B2C17" w14:paraId="35F4FB49" w14:textId="77777777" w:rsidTr="009B2C17">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4369" w:type="dxa"/>
          </w:tcPr>
          <w:p w14:paraId="016D764C" w14:textId="61147844" w:rsidR="009B2C17" w:rsidRDefault="009B2C17" w:rsidP="00DD6DAC">
            <w:r>
              <w:t>Weight Median (kg)</w:t>
            </w:r>
          </w:p>
        </w:tc>
        <w:tc>
          <w:tcPr>
            <w:tcW w:w="2189" w:type="dxa"/>
          </w:tcPr>
          <w:p w14:paraId="5F5FFA1B" w14:textId="4CA68E39" w:rsidR="009B2C17" w:rsidRDefault="009B2C17" w:rsidP="00DD6DAC">
            <w:pPr>
              <w:cnfStyle w:val="000000100000" w:firstRow="0" w:lastRow="0" w:firstColumn="0" w:lastColumn="0" w:oddVBand="0" w:evenVBand="0" w:oddHBand="1" w:evenHBand="0" w:firstRowFirstColumn="0" w:firstRowLastColumn="0" w:lastRowFirstColumn="0" w:lastRowLastColumn="0"/>
            </w:pPr>
            <w:r>
              <w:t>8.6</w:t>
            </w:r>
          </w:p>
        </w:tc>
        <w:tc>
          <w:tcPr>
            <w:tcW w:w="2626" w:type="dxa"/>
          </w:tcPr>
          <w:p w14:paraId="000AB601" w14:textId="33CDD47D" w:rsidR="009B2C17" w:rsidRDefault="009B2C17" w:rsidP="009B2C17">
            <w:pPr>
              <w:keepNext/>
              <w:cnfStyle w:val="000000100000" w:firstRow="0" w:lastRow="0" w:firstColumn="0" w:lastColumn="0" w:oddVBand="0" w:evenVBand="0" w:oddHBand="1" w:evenHBand="0" w:firstRowFirstColumn="0" w:firstRowLastColumn="0" w:lastRowFirstColumn="0" w:lastRowLastColumn="0"/>
            </w:pPr>
            <w:r>
              <w:t>11.95</w:t>
            </w:r>
          </w:p>
        </w:tc>
      </w:tr>
    </w:tbl>
    <w:p w14:paraId="51E5F832" w14:textId="5A9E6260" w:rsidR="00F203AA" w:rsidRDefault="009B2C17" w:rsidP="009B2C17">
      <w:pPr>
        <w:pStyle w:val="Caption"/>
        <w:jc w:val="center"/>
      </w:pPr>
      <w:bookmarkStart w:id="992" w:name="_Ref38699451"/>
      <w:bookmarkStart w:id="993" w:name="_Toc39435846"/>
      <w:bookmarkStart w:id="994" w:name="_Toc40461500"/>
      <w:r>
        <w:t xml:space="preserve">Table </w:t>
      </w:r>
      <w:fldSimple w:instr=" SEQ Table \* ARABIC ">
        <w:r w:rsidR="00110EAB">
          <w:rPr>
            <w:noProof/>
          </w:rPr>
          <w:t>3</w:t>
        </w:r>
      </w:fldSimple>
      <w:bookmarkEnd w:id="992"/>
      <w:r>
        <w:t xml:space="preserve"> - Summary of patient data within dataset</w:t>
      </w:r>
      <w:bookmarkEnd w:id="993"/>
      <w:bookmarkEnd w:id="994"/>
    </w:p>
    <w:p w14:paraId="2AB2BF7E" w14:textId="3C29844C" w:rsidR="00251340" w:rsidRPr="00251340" w:rsidRDefault="00251340" w:rsidP="00251340">
      <w:r>
        <w:t>For this project, only the central slices of each sagittal scan were used. These were selected by taking the median value slice within each sagittal scan provided within the dataset.</w:t>
      </w:r>
    </w:p>
    <w:p w14:paraId="1563AFBF" w14:textId="5AC1BC01" w:rsidR="00A12EC6" w:rsidRDefault="00A12EC6" w:rsidP="00D13342">
      <w:pPr>
        <w:pStyle w:val="Heading2"/>
        <w:numPr>
          <w:ilvl w:val="0"/>
          <w:numId w:val="21"/>
        </w:numPr>
      </w:pPr>
      <w:bookmarkStart w:id="995" w:name="_Toc40461451"/>
      <w:r>
        <w:t xml:space="preserve">Data </w:t>
      </w:r>
      <w:r w:rsidR="00E07378">
        <w:t>Processing</w:t>
      </w:r>
      <w:bookmarkEnd w:id="995"/>
    </w:p>
    <w:p w14:paraId="0558CCDF" w14:textId="6BC72243" w:rsidR="00795CAB" w:rsidRDefault="00795CAB" w:rsidP="00D13342">
      <w:pPr>
        <w:pStyle w:val="Heading3"/>
        <w:numPr>
          <w:ilvl w:val="0"/>
          <w:numId w:val="22"/>
        </w:numPr>
      </w:pPr>
      <w:bookmarkStart w:id="996" w:name="_Ref38713994"/>
      <w:bookmarkStart w:id="997" w:name="_Ref38713995"/>
      <w:bookmarkStart w:id="998" w:name="_Ref38713999"/>
      <w:bookmarkStart w:id="999" w:name="_Ref38714001"/>
      <w:bookmarkStart w:id="1000" w:name="_Ref38714653"/>
      <w:bookmarkStart w:id="1001" w:name="_Toc40461452"/>
      <w:r>
        <w:t>Transfer Learning with a Convolutional Neural Network (CNN)</w:t>
      </w:r>
      <w:bookmarkEnd w:id="996"/>
      <w:bookmarkEnd w:id="997"/>
      <w:bookmarkEnd w:id="998"/>
      <w:bookmarkEnd w:id="999"/>
      <w:bookmarkEnd w:id="1000"/>
      <w:bookmarkEnd w:id="1001"/>
    </w:p>
    <w:p w14:paraId="4D5C1435" w14:textId="51773C28" w:rsidR="00FA68E9" w:rsidRDefault="00795CAB" w:rsidP="00FA68E9">
      <w:pPr>
        <w:rPr>
          <w:ins w:id="1002" w:author="Robert Clark" w:date="2020-05-12T18:32:00Z"/>
        </w:rPr>
      </w:pPr>
      <w:r>
        <w:t xml:space="preserve">Due to the limited size of the dataset and limited scope of the project, creating and training an original CNN specifically for recognition of CLM symptoms was considered impractical. Instead, a </w:t>
      </w:r>
      <w:commentRangeStart w:id="1003"/>
      <w:r>
        <w:t>pre-existing CNN</w:t>
      </w:r>
      <w:commentRangeEnd w:id="1003"/>
      <w:r w:rsidR="0041657D">
        <w:rPr>
          <w:rStyle w:val="CommentReference"/>
        </w:rPr>
        <w:commentReference w:id="1003"/>
      </w:r>
      <w:r>
        <w:t xml:space="preserve"> was retrained through bottleneck feature extraction</w:t>
      </w:r>
      <w:ins w:id="1004" w:author="Robert Clark" w:date="2020-05-12T17:07:00Z">
        <w:r w:rsidR="006B37D7">
          <w:t xml:space="preserve">. </w:t>
        </w:r>
      </w:ins>
      <w:ins w:id="1005" w:author="Robert Clark" w:date="2020-05-12T17:08:00Z">
        <w:r w:rsidR="006B37D7">
          <w:t>Due to its versatility in regard to transfer learning</w:t>
        </w:r>
      </w:ins>
      <w:customXmlInsRangeStart w:id="1006" w:author="Robert Clark" w:date="2020-05-12T17:08:00Z"/>
      <w:sdt>
        <w:sdtPr>
          <w:id w:val="1626194930"/>
          <w:citation/>
        </w:sdtPr>
        <w:sdtContent>
          <w:customXmlInsRangeEnd w:id="1006"/>
          <w:ins w:id="1007" w:author="Robert Clark" w:date="2020-05-12T17:08:00Z">
            <w:r w:rsidR="006B37D7">
              <w:fldChar w:fldCharType="begin"/>
            </w:r>
            <w:r w:rsidR="006B37D7">
              <w:instrText xml:space="preserve"> CITATION Lun19 \l 2057 </w:instrText>
            </w:r>
            <w:r w:rsidR="006B37D7">
              <w:fldChar w:fldCharType="separate"/>
            </w:r>
          </w:ins>
          <w:ins w:id="1008" w:author="Robert Clark" w:date="2020-05-15T18:56:00Z">
            <w:r w:rsidR="00110EAB">
              <w:rPr>
                <w:noProof/>
              </w:rPr>
              <w:t xml:space="preserve"> </w:t>
            </w:r>
            <w:r w:rsidR="00110EAB" w:rsidRPr="00110EAB">
              <w:rPr>
                <w:noProof/>
                <w:rPrChange w:id="1009" w:author="Robert Clark" w:date="2020-05-15T18:56:00Z">
                  <w:rPr>
                    <w:rFonts w:eastAsia="Times New Roman"/>
                  </w:rPr>
                </w:rPrChange>
              </w:rPr>
              <w:t>[39]</w:t>
            </w:r>
          </w:ins>
          <w:del w:id="1010" w:author="Robert Clark" w:date="2020-05-15T18:56:00Z">
            <w:r w:rsidR="00CE5CC7" w:rsidDel="00110EAB">
              <w:rPr>
                <w:noProof/>
              </w:rPr>
              <w:delText xml:space="preserve"> </w:delText>
            </w:r>
            <w:r w:rsidR="00CE5CC7" w:rsidRPr="00CE5CC7" w:rsidDel="00110EAB">
              <w:rPr>
                <w:noProof/>
              </w:rPr>
              <w:delText>[39]</w:delText>
            </w:r>
          </w:del>
          <w:ins w:id="1011" w:author="Robert Clark" w:date="2020-05-12T17:08:00Z">
            <w:r w:rsidR="006B37D7">
              <w:fldChar w:fldCharType="end"/>
            </w:r>
          </w:ins>
          <w:customXmlInsRangeStart w:id="1012" w:author="Robert Clark" w:date="2020-05-12T17:08:00Z"/>
        </w:sdtContent>
      </w:sdt>
      <w:customXmlInsRangeEnd w:id="1012"/>
      <w:ins w:id="1013" w:author="Robert Clark" w:date="2020-05-12T17:43:00Z">
        <w:r w:rsidR="00171D4C">
          <w:t xml:space="preserve"> and ability to generalis</w:t>
        </w:r>
      </w:ins>
      <w:ins w:id="1014" w:author="Robert Clark" w:date="2020-05-12T17:44:00Z">
        <w:r w:rsidR="00171D4C">
          <w:t>e well</w:t>
        </w:r>
      </w:ins>
      <w:customXmlInsRangeStart w:id="1015" w:author="Robert Clark" w:date="2020-05-12T17:47:00Z"/>
      <w:sdt>
        <w:sdtPr>
          <w:id w:val="-1323190868"/>
          <w:citation/>
        </w:sdtPr>
        <w:sdtContent>
          <w:customXmlInsRangeEnd w:id="1015"/>
          <w:ins w:id="1016" w:author="Robert Clark" w:date="2020-05-12T17:47:00Z">
            <w:r w:rsidR="00171D4C">
              <w:fldChar w:fldCharType="begin"/>
            </w:r>
            <w:r w:rsidR="00171D4C">
              <w:instrText xml:space="preserve"> CITATION Sim15 \l 2057 </w:instrText>
            </w:r>
          </w:ins>
          <w:r w:rsidR="00171D4C">
            <w:fldChar w:fldCharType="separate"/>
          </w:r>
          <w:ins w:id="1017" w:author="Robert Clark" w:date="2020-05-15T18:56:00Z">
            <w:r w:rsidR="00110EAB">
              <w:rPr>
                <w:noProof/>
              </w:rPr>
              <w:t xml:space="preserve"> </w:t>
            </w:r>
            <w:r w:rsidR="00110EAB" w:rsidRPr="00110EAB">
              <w:rPr>
                <w:noProof/>
                <w:rPrChange w:id="1018" w:author="Robert Clark" w:date="2020-05-15T18:56:00Z">
                  <w:rPr>
                    <w:rFonts w:eastAsia="Times New Roman"/>
                  </w:rPr>
                </w:rPrChange>
              </w:rPr>
              <w:t>[40]</w:t>
            </w:r>
          </w:ins>
          <w:del w:id="1019" w:author="Robert Clark" w:date="2020-05-15T18:56:00Z">
            <w:r w:rsidR="00CE5CC7" w:rsidDel="00110EAB">
              <w:rPr>
                <w:noProof/>
              </w:rPr>
              <w:delText xml:space="preserve"> </w:delText>
            </w:r>
            <w:r w:rsidR="00CE5CC7" w:rsidRPr="00CE5CC7" w:rsidDel="00110EAB">
              <w:rPr>
                <w:noProof/>
              </w:rPr>
              <w:delText>[40]</w:delText>
            </w:r>
          </w:del>
          <w:ins w:id="1020" w:author="Robert Clark" w:date="2020-05-12T17:47:00Z">
            <w:r w:rsidR="00171D4C">
              <w:fldChar w:fldCharType="end"/>
            </w:r>
          </w:ins>
          <w:customXmlInsRangeStart w:id="1021" w:author="Robert Clark" w:date="2020-05-12T17:47:00Z"/>
        </w:sdtContent>
      </w:sdt>
      <w:customXmlInsRangeEnd w:id="1021"/>
      <w:ins w:id="1022" w:author="Robert Clark" w:date="2020-05-12T17:08:00Z">
        <w:r w:rsidR="006B37D7">
          <w:t>, VGG</w:t>
        </w:r>
      </w:ins>
      <w:ins w:id="1023" w:author="Robert Clark" w:date="2020-05-12T17:12:00Z">
        <w:r w:rsidR="006B37D7">
          <w:t>-19</w:t>
        </w:r>
      </w:ins>
      <w:ins w:id="1024" w:author="Robert Clark" w:date="2020-05-12T17:08:00Z">
        <w:r w:rsidR="006B37D7">
          <w:t xml:space="preserve"> was chosen for this investigation.</w:t>
        </w:r>
      </w:ins>
      <w:ins w:id="1025" w:author="Robert Clark" w:date="2020-05-12T17:12:00Z">
        <w:r w:rsidR="006B37D7">
          <w:t xml:space="preserve"> VGG-19</w:t>
        </w:r>
      </w:ins>
      <w:ins w:id="1026" w:author="Robert Clark" w:date="2020-05-12T17:08:00Z">
        <w:r w:rsidR="006B37D7">
          <w:t xml:space="preserve"> </w:t>
        </w:r>
      </w:ins>
      <w:ins w:id="1027" w:author="Robert Clark" w:date="2020-05-12T17:12:00Z">
        <w:r w:rsidR="006B37D7">
          <w:t xml:space="preserve">is a </w:t>
        </w:r>
      </w:ins>
      <w:ins w:id="1028" w:author="Robert Clark" w:date="2020-05-12T17:57:00Z">
        <w:r w:rsidR="0078572A">
          <w:t>forty-seven-layer</w:t>
        </w:r>
      </w:ins>
      <w:ins w:id="1029" w:author="Robert Clark" w:date="2020-05-12T17:12:00Z">
        <w:r w:rsidR="006B37D7">
          <w:t xml:space="preserve"> network</w:t>
        </w:r>
      </w:ins>
      <w:ins w:id="1030" w:author="Robert Clark" w:date="2020-05-12T17:13:00Z">
        <w:r w:rsidR="006B37D7">
          <w:t xml:space="preserve"> </w:t>
        </w:r>
      </w:ins>
      <w:ins w:id="1031" w:author="Robert Clark" w:date="2020-05-12T17:50:00Z">
        <w:r w:rsidR="00171D4C">
          <w:t>co</w:t>
        </w:r>
      </w:ins>
      <w:ins w:id="1032" w:author="Robert Clark" w:date="2020-05-12T17:57:00Z">
        <w:r w:rsidR="0078572A">
          <w:t>ntaining nineteen learnable layers.</w:t>
        </w:r>
      </w:ins>
      <w:ins w:id="1033" w:author="Robert Clark" w:date="2020-05-12T17:58:00Z">
        <w:r w:rsidR="0078572A">
          <w:t xml:space="preserve"> </w:t>
        </w:r>
      </w:ins>
      <w:ins w:id="1034" w:author="Robert Clark" w:date="2020-05-12T17:50:00Z">
        <w:r w:rsidR="00171D4C">
          <w:t xml:space="preserve">The </w:t>
        </w:r>
      </w:ins>
      <w:ins w:id="1035" w:author="Robert Clark" w:date="2020-05-12T17:51:00Z">
        <w:r w:rsidR="00171D4C">
          <w:t xml:space="preserve">pre-existing instance of VGG19 used in this investigation was </w:t>
        </w:r>
      </w:ins>
      <w:ins w:id="1036" w:author="Robert Clark" w:date="2020-05-12T17:13:00Z">
        <w:r w:rsidR="006B37D7">
          <w:t xml:space="preserve">originally trained on </w:t>
        </w:r>
      </w:ins>
      <w:ins w:id="1037" w:author="Robert Clark" w:date="2020-05-12T17:32:00Z">
        <w:r w:rsidR="009821AB">
          <w:t>a set of over a million images</w:t>
        </w:r>
      </w:ins>
      <w:ins w:id="1038" w:author="Robert Clark" w:date="2020-05-12T17:33:00Z">
        <w:r w:rsidR="009821AB">
          <w:t xml:space="preserve"> from the ImageNet database</w:t>
        </w:r>
      </w:ins>
      <w:customXmlInsRangeStart w:id="1039" w:author="Robert Clark" w:date="2020-05-12T17:34:00Z"/>
      <w:sdt>
        <w:sdtPr>
          <w:id w:val="31933652"/>
          <w:citation/>
        </w:sdtPr>
        <w:sdtContent>
          <w:customXmlInsRangeEnd w:id="1039"/>
          <w:ins w:id="1040" w:author="Robert Clark" w:date="2020-05-12T17:34:00Z">
            <w:r w:rsidR="009821AB">
              <w:fldChar w:fldCharType="begin"/>
            </w:r>
            <w:r w:rsidR="009821AB">
              <w:instrText xml:space="preserve"> CITATION Ima20 \l 2057 </w:instrText>
            </w:r>
          </w:ins>
          <w:r w:rsidR="009821AB">
            <w:fldChar w:fldCharType="separate"/>
          </w:r>
          <w:ins w:id="1041" w:author="Robert Clark" w:date="2020-05-15T18:56:00Z">
            <w:r w:rsidR="00110EAB">
              <w:rPr>
                <w:noProof/>
              </w:rPr>
              <w:t xml:space="preserve"> </w:t>
            </w:r>
            <w:r w:rsidR="00110EAB" w:rsidRPr="00110EAB">
              <w:rPr>
                <w:noProof/>
                <w:rPrChange w:id="1042" w:author="Robert Clark" w:date="2020-05-15T18:56:00Z">
                  <w:rPr>
                    <w:rFonts w:eastAsia="Times New Roman"/>
                  </w:rPr>
                </w:rPrChange>
              </w:rPr>
              <w:t>[41]</w:t>
            </w:r>
          </w:ins>
          <w:del w:id="1043" w:author="Robert Clark" w:date="2020-05-15T18:56:00Z">
            <w:r w:rsidR="00CE5CC7" w:rsidDel="00110EAB">
              <w:rPr>
                <w:noProof/>
              </w:rPr>
              <w:delText xml:space="preserve"> </w:delText>
            </w:r>
            <w:r w:rsidR="00CE5CC7" w:rsidRPr="00CE5CC7" w:rsidDel="00110EAB">
              <w:rPr>
                <w:noProof/>
              </w:rPr>
              <w:delText>[41]</w:delText>
            </w:r>
          </w:del>
          <w:ins w:id="1044" w:author="Robert Clark" w:date="2020-05-12T17:34:00Z">
            <w:r w:rsidR="009821AB">
              <w:fldChar w:fldCharType="end"/>
            </w:r>
          </w:ins>
          <w:customXmlInsRangeStart w:id="1045" w:author="Robert Clark" w:date="2020-05-12T17:34:00Z"/>
        </w:sdtContent>
      </w:sdt>
      <w:customXmlInsRangeEnd w:id="1045"/>
      <w:ins w:id="1046" w:author="Robert Clark" w:date="2020-05-12T17:35:00Z">
        <w:r w:rsidR="009821AB">
          <w:t xml:space="preserve"> to recognise everyday objects such as </w:t>
        </w:r>
      </w:ins>
      <w:ins w:id="1047" w:author="Robert Clark" w:date="2020-05-12T17:42:00Z">
        <w:r w:rsidR="009821AB">
          <w:t>stationery</w:t>
        </w:r>
      </w:ins>
      <w:ins w:id="1048" w:author="Robert Clark" w:date="2020-05-12T17:35:00Z">
        <w:r w:rsidR="009821AB">
          <w:t xml:space="preserve"> and animals.</w:t>
        </w:r>
      </w:ins>
      <w:ins w:id="1049" w:author="Robert Clark" w:date="2020-05-12T17:37:00Z">
        <w:r w:rsidR="009821AB">
          <w:t xml:space="preserve"> This original network would sort data into thousands of potential categories, so </w:t>
        </w:r>
      </w:ins>
      <w:ins w:id="1050" w:author="Robert Clark" w:date="2020-05-12T17:38:00Z">
        <w:r w:rsidR="009821AB">
          <w:t>it was necessary to modify the network through replacement of the final Classification layer</w:t>
        </w:r>
      </w:ins>
      <w:ins w:id="1051" w:author="Robert Clark" w:date="2020-05-12T18:29:00Z">
        <w:r w:rsidR="00951619">
          <w:t xml:space="preserve">, as shown in </w:t>
        </w:r>
      </w:ins>
      <w:ins w:id="1052" w:author="Robert Clark" w:date="2020-05-12T18:30:00Z">
        <w:r w:rsidR="00951619">
          <w:fldChar w:fldCharType="begin"/>
        </w:r>
        <w:r w:rsidR="00951619">
          <w:instrText xml:space="preserve"> REF _Ref40200627 \h </w:instrText>
        </w:r>
      </w:ins>
      <w:r w:rsidR="00951619">
        <w:fldChar w:fldCharType="separate"/>
      </w:r>
      <w:ins w:id="1053" w:author="Robert Clark" w:date="2020-05-15T18:56:00Z">
        <w:r w:rsidR="00110EAB">
          <w:t xml:space="preserve">Figure </w:t>
        </w:r>
        <w:r w:rsidR="00110EAB">
          <w:rPr>
            <w:noProof/>
          </w:rPr>
          <w:t>23</w:t>
        </w:r>
      </w:ins>
      <w:del w:id="1054" w:author="Robert Clark" w:date="2020-05-15T18:56:00Z">
        <w:r w:rsidR="004C4122" w:rsidDel="00110EAB">
          <w:rPr>
            <w:noProof/>
          </w:rPr>
          <w:delText>23</w:delText>
        </w:r>
      </w:del>
      <w:ins w:id="1055" w:author="Robert Clark" w:date="2020-05-12T18:30:00Z">
        <w:r w:rsidR="00951619">
          <w:fldChar w:fldCharType="end"/>
        </w:r>
        <w:r w:rsidR="00951619">
          <w:t xml:space="preserve">, </w:t>
        </w:r>
      </w:ins>
      <w:ins w:id="1056" w:author="Robert Clark" w:date="2020-05-12T17:38:00Z">
        <w:r w:rsidR="009821AB">
          <w:t>with one with only two outputs. This produced a binary classifier.</w:t>
        </w:r>
      </w:ins>
      <w:del w:id="1057" w:author="Robert Clark" w:date="2020-05-12T17:08:00Z">
        <w:r w:rsidDel="006B37D7">
          <w:delText xml:space="preserve"> </w:delText>
        </w:r>
      </w:del>
      <w:del w:id="1058" w:author="Robert Clark" w:date="2020-05-12T17:41:00Z">
        <w:r w:rsidDel="009821AB">
          <w:delText xml:space="preserve">to act as a binary classifier through replacement of the final </w:delText>
        </w:r>
        <w:r w:rsidR="00376C3E" w:rsidDel="009821AB">
          <w:delText>Fully Connected layer with one of a significantly higher learn rate and the replacement of the final Classification layer with one with only two outputs.</w:delText>
        </w:r>
      </w:del>
    </w:p>
    <w:p w14:paraId="5A516165" w14:textId="3F6534E5" w:rsidR="00951619" w:rsidRDefault="00951619" w:rsidP="00FA68E9">
      <w:pPr>
        <w:rPr>
          <w:ins w:id="1059" w:author="Robert Clark" w:date="2020-05-12T18:21:00Z"/>
        </w:rPr>
      </w:pPr>
    </w:p>
    <w:p w14:paraId="2F17A1B9" w14:textId="0FEB4E44" w:rsidR="00951619" w:rsidRDefault="00951619">
      <w:pPr>
        <w:keepNext/>
        <w:rPr>
          <w:ins w:id="1060" w:author="Robert Clark" w:date="2020-05-12T18:23:00Z"/>
        </w:rPr>
        <w:pPrChange w:id="1061" w:author="Robert Clark" w:date="2020-05-12T18:23:00Z">
          <w:pPr/>
        </w:pPrChange>
      </w:pPr>
      <w:ins w:id="1062" w:author="Robert Clark" w:date="2020-05-12T18:21:00Z">
        <w:r>
          <w:rPr>
            <w:noProof/>
          </w:rPr>
          <w:drawing>
            <wp:inline distT="0" distB="0" distL="0" distR="0" wp14:anchorId="371AA06A" wp14:editId="51503627">
              <wp:extent cx="5795372" cy="58090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gg19.png"/>
                      <pic:cNvPicPr/>
                    </pic:nvPicPr>
                    <pic:blipFill>
                      <a:blip r:embed="rId46">
                        <a:extLst>
                          <a:ext uri="{28A0092B-C50C-407E-A947-70E740481C1C}">
                            <a14:useLocalDpi xmlns:a14="http://schemas.microsoft.com/office/drawing/2010/main" val="0"/>
                          </a:ext>
                        </a:extLst>
                      </a:blip>
                      <a:stretch>
                        <a:fillRect/>
                      </a:stretch>
                    </pic:blipFill>
                    <pic:spPr>
                      <a:xfrm>
                        <a:off x="0" y="0"/>
                        <a:ext cx="5795372" cy="580903"/>
                      </a:xfrm>
                      <a:prstGeom prst="rect">
                        <a:avLst/>
                      </a:prstGeom>
                    </pic:spPr>
                  </pic:pic>
                </a:graphicData>
              </a:graphic>
            </wp:inline>
          </w:drawing>
        </w:r>
      </w:ins>
    </w:p>
    <w:p w14:paraId="5167A545" w14:textId="0A081B59" w:rsidR="00951619" w:rsidRDefault="00951619" w:rsidP="00971816">
      <w:pPr>
        <w:pStyle w:val="Caption"/>
        <w:jc w:val="center"/>
      </w:pPr>
      <w:bookmarkStart w:id="1063" w:name="_Ref40200627"/>
      <w:bookmarkStart w:id="1064" w:name="_Toc40461484"/>
      <w:ins w:id="1065" w:author="Robert Clark" w:date="2020-05-12T18:23:00Z">
        <w:r>
          <w:t xml:space="preserve">Figure </w:t>
        </w:r>
        <w:r>
          <w:fldChar w:fldCharType="begin"/>
        </w:r>
        <w:r>
          <w:instrText xml:space="preserve"> SEQ Figure \* ARABIC </w:instrText>
        </w:r>
      </w:ins>
      <w:r>
        <w:fldChar w:fldCharType="separate"/>
      </w:r>
      <w:r w:rsidR="00110EAB">
        <w:rPr>
          <w:noProof/>
        </w:rPr>
        <w:t>23</w:t>
      </w:r>
      <w:ins w:id="1066" w:author="Robert Clark" w:date="2020-05-12T18:23:00Z">
        <w:r>
          <w:fldChar w:fldCharType="end"/>
        </w:r>
        <w:bookmarkEnd w:id="1063"/>
        <w:r>
          <w:t xml:space="preserve"> - The structure of the VGG19 network.</w:t>
        </w:r>
      </w:ins>
      <w:ins w:id="1067" w:author="Robert Clark" w:date="2020-05-12T18:29:00Z">
        <w:r>
          <w:t xml:space="preserve"> The final Classification layer is highlighted in cyan, and the final fully connected layer is highlighted in black.</w:t>
        </w:r>
      </w:ins>
      <w:bookmarkEnd w:id="1064"/>
    </w:p>
    <w:p w14:paraId="7AE23D8C" w14:textId="36EEEAE9" w:rsidR="00376C3E" w:rsidRDefault="009821AB" w:rsidP="00FA68E9">
      <w:ins w:id="1068" w:author="Robert Clark" w:date="2020-05-12T17:39:00Z">
        <w:r>
          <w:t>The weights within the nodes of the network would originally be set so as to aid in classification of the i</w:t>
        </w:r>
      </w:ins>
      <w:ins w:id="1069" w:author="Robert Clark" w:date="2020-05-12T17:40:00Z">
        <w:r>
          <w:t xml:space="preserve">mages it was trained on rather than MRI slices, so to </w:t>
        </w:r>
      </w:ins>
      <w:ins w:id="1070" w:author="Robert Clark" w:date="2020-05-12T17:41:00Z">
        <w:r>
          <w:t>modify these values the final Fully Connected Layer</w:t>
        </w:r>
      </w:ins>
      <w:ins w:id="1071" w:author="Robert Clark" w:date="2020-05-12T18:30:00Z">
        <w:r w:rsidR="00951619">
          <w:t xml:space="preserve">, shown in </w:t>
        </w:r>
        <w:r w:rsidR="00951619">
          <w:fldChar w:fldCharType="begin"/>
        </w:r>
        <w:r w:rsidR="00951619">
          <w:instrText xml:space="preserve"> REF _Ref40200627 \h </w:instrText>
        </w:r>
      </w:ins>
      <w:r w:rsidR="00951619">
        <w:fldChar w:fldCharType="separate"/>
      </w:r>
      <w:ins w:id="1072" w:author="Robert Clark" w:date="2020-05-15T18:56:00Z">
        <w:r w:rsidR="00110EAB">
          <w:t xml:space="preserve">Figure </w:t>
        </w:r>
        <w:r w:rsidR="00110EAB">
          <w:rPr>
            <w:noProof/>
          </w:rPr>
          <w:t>23</w:t>
        </w:r>
      </w:ins>
      <w:del w:id="1073" w:author="Robert Clark" w:date="2020-05-15T18:56:00Z">
        <w:r w:rsidR="004C4122" w:rsidDel="00110EAB">
          <w:rPr>
            <w:noProof/>
          </w:rPr>
          <w:delText>23</w:delText>
        </w:r>
      </w:del>
      <w:ins w:id="1074" w:author="Robert Clark" w:date="2020-05-12T18:30:00Z">
        <w:r w:rsidR="00951619">
          <w:fldChar w:fldCharType="end"/>
        </w:r>
        <w:r w:rsidR="00951619">
          <w:t>,</w:t>
        </w:r>
      </w:ins>
      <w:ins w:id="1075" w:author="Robert Clark" w:date="2020-05-12T17:41:00Z">
        <w:r>
          <w:t xml:space="preserve"> was replaced with one of significantly higher learn rate. </w:t>
        </w:r>
      </w:ins>
      <w:r w:rsidR="00376C3E">
        <w:t>The first ten layers were then “frozen” by setting their learn weight to zero and a low value used for the initial learn rate when training the data. This forced the vast majority of the learning performed by the modified network to occur within the final layers and so focus on superficial regions of the image rather than the more general shapes the network had previously been trained to recognise.</w:t>
      </w:r>
      <w:r w:rsidR="006D218C">
        <w:t xml:space="preserve"> </w:t>
      </w:r>
      <w:del w:id="1076" w:author="Robert Clark" w:date="2020-05-12T17:08:00Z">
        <w:r w:rsidR="006D218C" w:rsidDel="006B37D7">
          <w:delText xml:space="preserve">Due to </w:delText>
        </w:r>
        <w:r w:rsidR="007505EE" w:rsidDel="006B37D7">
          <w:delText xml:space="preserve">its versatility </w:delText>
        </w:r>
        <w:r w:rsidR="00E33B03" w:rsidDel="006B37D7">
          <w:delText>in regard to</w:delText>
        </w:r>
        <w:r w:rsidR="007505EE" w:rsidDel="006B37D7">
          <w:delText xml:space="preserve"> transfer learning</w:delText>
        </w:r>
      </w:del>
      <w:customXmlDelRangeStart w:id="1077" w:author="Robert Clark" w:date="2020-05-12T17:08:00Z"/>
      <w:sdt>
        <w:sdtPr>
          <w:id w:val="-6375199"/>
          <w:citation/>
        </w:sdtPr>
        <w:sdtContent>
          <w:customXmlDelRangeEnd w:id="1077"/>
          <w:del w:id="1078" w:author="Robert Clark" w:date="2020-05-12T17:08:00Z">
            <w:r w:rsidR="007505EE" w:rsidDel="006B37D7">
              <w:fldChar w:fldCharType="begin"/>
            </w:r>
            <w:r w:rsidR="007505EE" w:rsidDel="006B37D7">
              <w:delInstrText xml:space="preserve"> CITATION Lun19 \l 2057 </w:delInstrText>
            </w:r>
            <w:r w:rsidR="007505EE" w:rsidDel="006B37D7">
              <w:fldChar w:fldCharType="separate"/>
            </w:r>
            <w:r w:rsidR="001B176A" w:rsidDel="006B37D7">
              <w:rPr>
                <w:noProof/>
              </w:rPr>
              <w:delText xml:space="preserve"> </w:delText>
            </w:r>
            <w:r w:rsidR="001B176A" w:rsidRPr="001B176A" w:rsidDel="006B37D7">
              <w:rPr>
                <w:noProof/>
              </w:rPr>
              <w:delText>[19]</w:delText>
            </w:r>
            <w:r w:rsidR="007505EE" w:rsidDel="006B37D7">
              <w:fldChar w:fldCharType="end"/>
            </w:r>
          </w:del>
          <w:customXmlDelRangeStart w:id="1079" w:author="Robert Clark" w:date="2020-05-12T17:08:00Z"/>
        </w:sdtContent>
      </w:sdt>
      <w:customXmlDelRangeEnd w:id="1079"/>
      <w:del w:id="1080" w:author="Robert Clark" w:date="2020-05-12T17:08:00Z">
        <w:r w:rsidR="007505EE" w:rsidDel="006B37D7">
          <w:delText>, VGG19 was chosen for this investigation and t</w:delText>
        </w:r>
      </w:del>
      <w:ins w:id="1081" w:author="Robert Clark" w:date="2020-05-12T17:08:00Z">
        <w:r w:rsidR="006B37D7">
          <w:t>T</w:t>
        </w:r>
      </w:ins>
      <w:r w:rsidR="007505EE">
        <w:t xml:space="preserve">he </w:t>
      </w:r>
      <w:r w:rsidR="007505EE">
        <w:lastRenderedPageBreak/>
        <w:t xml:space="preserve">epoch number and batch size </w:t>
      </w:r>
      <w:ins w:id="1082" w:author="Robert Clark" w:date="2020-05-12T17:41:00Z">
        <w:r>
          <w:t xml:space="preserve">were </w:t>
        </w:r>
      </w:ins>
      <w:r w:rsidR="007505EE">
        <w:t>selected through trial and error</w:t>
      </w:r>
      <w:ins w:id="1083" w:author="Robert Clark" w:date="2020-05-12T17:41:00Z">
        <w:r>
          <w:t xml:space="preserve"> to produce the highest </w:t>
        </w:r>
      </w:ins>
      <w:ins w:id="1084" w:author="Robert Clark" w:date="2020-05-12T17:42:00Z">
        <w:r>
          <w:t>potential accuracy.</w:t>
        </w:r>
      </w:ins>
      <w:del w:id="1085" w:author="Robert Clark" w:date="2020-05-12T17:41:00Z">
        <w:r w:rsidR="007505EE" w:rsidDel="009821AB">
          <w:delText>.</w:delText>
        </w:r>
      </w:del>
    </w:p>
    <w:p w14:paraId="54372560" w14:textId="73DD1A7F" w:rsidR="00A5263D" w:rsidRDefault="00E33B03" w:rsidP="00FA68E9">
      <w:pPr>
        <w:rPr>
          <w:ins w:id="1086" w:author="Robert Clark" w:date="2020-05-12T18:33:00Z"/>
          <w:noProof/>
        </w:rPr>
      </w:pPr>
      <w:r>
        <w:t xml:space="preserve">To obtain a </w:t>
      </w:r>
      <w:r w:rsidR="00441C34">
        <w:t>lower bound result,</w:t>
      </w:r>
      <w:r>
        <w:t xml:space="preserve"> the classifier was first run on a dataset with minimal pre-processing. For each subject, the central slice of the MRI scan was isolated and for scans which included the cervical spine in addition to the skull the images were cropped to </w:t>
      </w:r>
      <w:r w:rsidR="00441C34">
        <w:t>form a dataset of</w:t>
      </w:r>
      <w:r>
        <w:t xml:space="preserve"> uniform dimension</w:t>
      </w:r>
      <w:r w:rsidR="00441C34">
        <w:t>s</w:t>
      </w:r>
      <w:r>
        <w:t xml:space="preserve">. Due to the small </w:t>
      </w:r>
      <w:r w:rsidR="00441C34">
        <w:t>amount of data available</w:t>
      </w:r>
      <w:r>
        <w:t>, leave-one-out cross-validation was deemed suitable for testing the performance of the model and so the dataset was partitioned</w:t>
      </w:r>
      <w:r w:rsidR="00441C34">
        <w:t xml:space="preserve"> so that the Test Set contained only a single image. The model was then repeatedly trained using a different test image each time until each image in the dataset had been used, and the results averaged to produce values for overall accuracy, specificity and sensitivity.</w:t>
      </w:r>
      <w:ins w:id="1087" w:author="Robert Clark" w:date="2020-05-12T18:31:00Z">
        <w:r w:rsidR="00951619" w:rsidRPr="00951619">
          <w:rPr>
            <w:noProof/>
          </w:rPr>
          <w:t xml:space="preserve"> </w:t>
        </w:r>
      </w:ins>
    </w:p>
    <w:p w14:paraId="5994C8E7" w14:textId="671F750B" w:rsidR="00E33B03" w:rsidRDefault="00951619" w:rsidP="00FA68E9">
      <w:pPr>
        <w:rPr>
          <w:ins w:id="1088" w:author="Robert Clark" w:date="2020-05-12T18:31:00Z"/>
          <w:noProof/>
        </w:rPr>
      </w:pPr>
      <w:moveToRangeStart w:id="1089" w:author="Robert Clark" w:date="2020-05-12T18:31:00Z" w:name="move40200716"/>
      <w:moveTo w:id="1090" w:author="Robert Clark" w:date="2020-05-12T18:31:00Z">
        <w:r>
          <w:rPr>
            <w:noProof/>
          </w:rPr>
          <w:drawing>
            <wp:inline distT="0" distB="0" distL="0" distR="0" wp14:anchorId="6B9CF4B9" wp14:editId="558D4275">
              <wp:extent cx="5731510" cy="2395003"/>
              <wp:effectExtent l="0" t="0" r="2540" b="5715"/>
              <wp:docPr id="14" name="Picture 14" descr="A picture containing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ensity histogram.png"/>
                      <pic:cNvPicPr/>
                    </pic:nvPicPr>
                    <pic:blipFill rotWithShape="1">
                      <a:blip r:embed="rId47">
                        <a:extLst>
                          <a:ext uri="{28A0092B-C50C-407E-A947-70E740481C1C}">
                            <a14:useLocalDpi xmlns:a14="http://schemas.microsoft.com/office/drawing/2010/main" val="0"/>
                          </a:ext>
                        </a:extLst>
                      </a:blip>
                      <a:srcRect l="8284" r="8396"/>
                      <a:stretch/>
                    </pic:blipFill>
                    <pic:spPr bwMode="auto">
                      <a:xfrm>
                        <a:off x="0" y="0"/>
                        <a:ext cx="5731510" cy="2395003"/>
                      </a:xfrm>
                      <a:prstGeom prst="rect">
                        <a:avLst/>
                      </a:prstGeom>
                      <a:ln>
                        <a:noFill/>
                      </a:ln>
                      <a:extLst>
                        <a:ext uri="{53640926-AAD7-44D8-BBD7-CCE9431645EC}">
                          <a14:shadowObscured xmlns:a14="http://schemas.microsoft.com/office/drawing/2010/main"/>
                        </a:ext>
                      </a:extLst>
                    </pic:spPr>
                  </pic:pic>
                </a:graphicData>
              </a:graphic>
            </wp:inline>
          </w:drawing>
        </w:r>
      </w:moveTo>
      <w:moveToRangeEnd w:id="1089"/>
    </w:p>
    <w:p w14:paraId="5782C0EE" w14:textId="483DCE9A" w:rsidR="00951619" w:rsidRDefault="00951619" w:rsidP="00971816">
      <w:pPr>
        <w:pStyle w:val="Caption"/>
        <w:jc w:val="center"/>
      </w:pPr>
      <w:bookmarkStart w:id="1091" w:name="_Toc40461485"/>
      <w:ins w:id="1092" w:author="Robert Clark" w:date="2020-05-12T18:31:00Z">
        <w:r>
          <w:t xml:space="preserve">Figure </w:t>
        </w:r>
        <w:r>
          <w:fldChar w:fldCharType="begin"/>
        </w:r>
        <w:r>
          <w:instrText xml:space="preserve"> SEQ Figure \* ARABIC </w:instrText>
        </w:r>
        <w:r>
          <w:fldChar w:fldCharType="separate"/>
        </w:r>
      </w:ins>
      <w:r w:rsidR="00110EAB">
        <w:rPr>
          <w:noProof/>
        </w:rPr>
        <w:t>24</w:t>
      </w:r>
      <w:ins w:id="1093" w:author="Robert Clark" w:date="2020-05-12T18:31:00Z">
        <w:r>
          <w:rPr>
            <w:noProof/>
          </w:rPr>
          <w:fldChar w:fldCharType="end"/>
        </w:r>
        <w:r>
          <w:t xml:space="preserve"> - Distribution of intensity levels over the dataset consisting of central slices from the MRI scans of nineteen CKCS.</w:t>
        </w:r>
      </w:ins>
      <w:bookmarkEnd w:id="1091"/>
    </w:p>
    <w:p w14:paraId="29D153C9" w14:textId="30FB255D" w:rsidR="00FE4610" w:rsidRDefault="00951619" w:rsidP="00FA68E9">
      <w:r>
        <w:rPr>
          <w:noProof/>
        </w:rPr>
        <mc:AlternateContent>
          <mc:Choice Requires="wps">
            <w:drawing>
              <wp:anchor distT="0" distB="0" distL="114300" distR="114300" simplePos="0" relativeHeight="251710976" behindDoc="0" locked="0" layoutInCell="1" allowOverlap="1" wp14:anchorId="0B7F49FF" wp14:editId="15509168">
                <wp:simplePos x="0" y="0"/>
                <wp:positionH relativeFrom="margin">
                  <wp:posOffset>4340860</wp:posOffset>
                </wp:positionH>
                <wp:positionV relativeFrom="paragraph">
                  <wp:posOffset>2124075</wp:posOffset>
                </wp:positionV>
                <wp:extent cx="177165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2565928B" w14:textId="2032B5A1" w:rsidR="0006648C" w:rsidRPr="00ED4EB7" w:rsidRDefault="0006648C" w:rsidP="000667BB">
                            <w:pPr>
                              <w:pStyle w:val="Caption"/>
                              <w:jc w:val="center"/>
                              <w:rPr>
                                <w:noProof/>
                              </w:rPr>
                            </w:pPr>
                            <w:bookmarkStart w:id="1094" w:name="_Ref39449249"/>
                            <w:bookmarkStart w:id="1095" w:name="_Toc40461486"/>
                            <w:r>
                              <w:t xml:space="preserve">Figure </w:t>
                            </w:r>
                            <w:fldSimple w:instr=" SEQ Figure \* ARABIC ">
                              <w:r w:rsidR="000B531F">
                                <w:rPr>
                                  <w:noProof/>
                                </w:rPr>
                                <w:t>25</w:t>
                              </w:r>
                            </w:fldSimple>
                            <w:bookmarkEnd w:id="1094"/>
                            <w:r>
                              <w:t xml:space="preserve"> - The average edge map of the 5 control images generated using a Sobel filter, to be used as a stationary image during the ICP phase.</w:t>
                            </w:r>
                            <w:bookmarkEnd w:id="10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F49FF" id="Text Box 17" o:spid="_x0000_s1042" type="#_x0000_t202" style="position:absolute;margin-left:341.8pt;margin-top:167.25pt;width:139.5pt;height:.05pt;z-index:2517109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" stroked="f">
                <v:textbox style="mso-fit-shape-to-text:t" inset="0,0,0,0">
                  <w:txbxContent>
                    <w:p w14:paraId="2565928B" w14:textId="2032B5A1" w:rsidR="0006648C" w:rsidRPr="00ED4EB7" w:rsidRDefault="0006648C" w:rsidP="000667BB">
                      <w:pPr>
                        <w:pStyle w:val="Caption"/>
                        <w:jc w:val="center"/>
                        <w:rPr>
                          <w:noProof/>
                        </w:rPr>
                      </w:pPr>
                      <w:bookmarkStart w:id="1096" w:name="_Ref39449249"/>
                      <w:bookmarkStart w:id="1097" w:name="_Toc40461486"/>
                      <w:r>
                        <w:t xml:space="preserve">Figure </w:t>
                      </w:r>
                      <w:fldSimple w:instr=" SEQ Figure \* ARABIC ">
                        <w:r w:rsidR="000B531F">
                          <w:rPr>
                            <w:noProof/>
                          </w:rPr>
                          <w:t>25</w:t>
                        </w:r>
                      </w:fldSimple>
                      <w:bookmarkEnd w:id="1096"/>
                      <w:r>
                        <w:t xml:space="preserve"> - The average edge map of the 5 control images generated using a Sobel filter, to be used as a stationary image during the ICP phase.</w:t>
                      </w:r>
                      <w:bookmarkEnd w:id="1097"/>
                    </w:p>
                  </w:txbxContent>
                </v:textbox>
                <w10:wrap type="square" anchorx="margin"/>
              </v:shape>
            </w:pict>
          </mc:Fallback>
        </mc:AlternateContent>
      </w:r>
      <w:r>
        <w:rPr>
          <w:noProof/>
        </w:rPr>
        <w:drawing>
          <wp:anchor distT="0" distB="0" distL="114300" distR="114300" simplePos="0" relativeHeight="251708928" behindDoc="0" locked="0" layoutInCell="1" allowOverlap="1" wp14:anchorId="525ACE14" wp14:editId="25DAAAFE">
            <wp:simplePos x="0" y="0"/>
            <wp:positionH relativeFrom="column">
              <wp:posOffset>4333875</wp:posOffset>
            </wp:positionH>
            <wp:positionV relativeFrom="paragraph">
              <wp:posOffset>347345</wp:posOffset>
            </wp:positionV>
            <wp:extent cx="1771650" cy="1771650"/>
            <wp:effectExtent l="0" t="0" r="0" b="0"/>
            <wp:wrapSquare wrapText="bothSides"/>
            <wp:docPr id="16" name="Picture 16" descr="A picture containing nature, wa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se.png"/>
                    <pic:cNvPicPr/>
                  </pic:nvPicPr>
                  <pic:blipFill>
                    <a:blip r:embed="rId48">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14:sizeRelH relativeFrom="margin">
              <wp14:pctWidth>0</wp14:pctWidth>
            </wp14:sizeRelH>
            <wp14:sizeRelV relativeFrom="margin">
              <wp14:pctHeight>0</wp14:pctHeight>
            </wp14:sizeRelV>
          </wp:anchor>
        </w:drawing>
      </w:r>
      <w:r w:rsidR="00441C34">
        <w:t xml:space="preserve">These values left room for improvement, with the specificity in particular being low, so optimisation through alignment of the images prior to classification was then attempted. A histogram of </w:t>
      </w:r>
      <w:r w:rsidR="008D21F4">
        <w:t>the pixel values was formed</w:t>
      </w:r>
      <w:r w:rsidR="00C26BBD">
        <w:t xml:space="preserve"> (</w:t>
      </w:r>
      <w:r w:rsidR="00C26BBD">
        <w:fldChar w:fldCharType="begin"/>
      </w:r>
      <w:r w:rsidR="00C26BBD">
        <w:instrText xml:space="preserve"> REF _Ref38723287 \h </w:instrText>
      </w:r>
      <w:r w:rsidR="00C26BBD">
        <w:fldChar w:fldCharType="end"/>
      </w:r>
      <w:r w:rsidR="00C26BBD">
        <w:t>)</w:t>
      </w:r>
      <w:r w:rsidR="008D21F4">
        <w:t xml:space="preserve">, and from the peaks within this it was possible to identify the values associated with </w:t>
      </w:r>
      <w:r w:rsidR="00334A34">
        <w:t>brain and bone tissues</w:t>
      </w:r>
      <w:r w:rsidR="008D21F4">
        <w:t xml:space="preserve"> by their prevalence. By thresholding the image so as to leave only binary masks describing these tissues, a “master”</w:t>
      </w:r>
      <w:r w:rsidR="000776E2">
        <w:t xml:space="preserve"> stationary</w:t>
      </w:r>
      <w:r w:rsidR="008D21F4">
        <w:t xml:space="preserve"> image </w:t>
      </w:r>
      <w:r w:rsidR="005D3292">
        <w:t>was selected from the control group</w:t>
      </w:r>
      <w:r w:rsidR="00FE4610">
        <w:t xml:space="preserve"> and noise and inconsistencies removed to create a template</w:t>
      </w:r>
      <w:r w:rsidR="005D3292">
        <w:t>.</w:t>
      </w:r>
      <w:r w:rsidR="008D21F4">
        <w:t xml:space="preserve"> Each of the 19 individual masks were then mapped onto </w:t>
      </w:r>
      <w:r w:rsidR="00FE4610">
        <w:t>this template</w:t>
      </w:r>
      <w:r w:rsidR="008D21F4">
        <w:t xml:space="preserve"> through an Iterative Closest Point (ICP) algorithm. The affine transformations returned by the ICP algorithm could then be applied to the original central slice images, and the now homogenous dataset supplied to the retrained network for improved results</w:t>
      </w:r>
      <w:r w:rsidR="00FE4610">
        <w:t xml:space="preserve"> after manually cropping the images to a uniform size where </w:t>
      </w:r>
      <w:r w:rsidR="00073D69">
        <w:t>necessary</w:t>
      </w:r>
      <w:r w:rsidR="00FE4610">
        <w:t>.</w:t>
      </w:r>
    </w:p>
    <w:p w14:paraId="57D594DA" w14:textId="2B53ED00" w:rsidR="00C26BBD" w:rsidDel="00951619" w:rsidRDefault="00C26BBD" w:rsidP="00C26BBD">
      <w:pPr>
        <w:keepNext/>
        <w:rPr>
          <w:del w:id="1098" w:author="Robert Clark" w:date="2020-05-12T18:31:00Z"/>
        </w:rPr>
      </w:pPr>
      <w:moveFromRangeStart w:id="1099" w:author="Robert Clark" w:date="2020-05-12T18:31:00Z" w:name="move40200716"/>
      <w:moveFrom w:id="1100" w:author="Robert Clark" w:date="2020-05-12T18:31:00Z">
        <w:r w:rsidDel="00951619">
          <w:rPr>
            <w:noProof/>
          </w:rPr>
          <w:drawing>
            <wp:inline distT="0" distB="0" distL="0" distR="0" wp14:anchorId="6B75B4DB" wp14:editId="7E5ED5AE">
              <wp:extent cx="5956935" cy="2489553"/>
              <wp:effectExtent l="0" t="0" r="5715" b="6350"/>
              <wp:docPr id="8" name="Picture 8" descr="A picture containing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ensity histogram.png"/>
                      <pic:cNvPicPr/>
                    </pic:nvPicPr>
                    <pic:blipFill rotWithShape="1">
                      <a:blip r:embed="rId47">
                        <a:extLst>
                          <a:ext uri="{28A0092B-C50C-407E-A947-70E740481C1C}">
                            <a14:useLocalDpi xmlns:a14="http://schemas.microsoft.com/office/drawing/2010/main" val="0"/>
                          </a:ext>
                        </a:extLst>
                      </a:blip>
                      <a:srcRect l="8284" r="8396"/>
                      <a:stretch/>
                    </pic:blipFill>
                    <pic:spPr bwMode="auto">
                      <a:xfrm>
                        <a:off x="0" y="0"/>
                        <a:ext cx="5984638" cy="2501131"/>
                      </a:xfrm>
                      <a:prstGeom prst="rect">
                        <a:avLst/>
                      </a:prstGeom>
                      <a:ln>
                        <a:noFill/>
                      </a:ln>
                      <a:extLst>
                        <a:ext uri="{53640926-AAD7-44D8-BBD7-CCE9431645EC}">
                          <a14:shadowObscured xmlns:a14="http://schemas.microsoft.com/office/drawing/2010/main"/>
                        </a:ext>
                      </a:extLst>
                    </pic:spPr>
                  </pic:pic>
                </a:graphicData>
              </a:graphic>
            </wp:inline>
          </w:drawing>
        </w:r>
      </w:moveFrom>
      <w:moveFromRangeEnd w:id="1099"/>
    </w:p>
    <w:p w14:paraId="545CFE55" w14:textId="1FA5032C" w:rsidR="00C26BBD" w:rsidDel="00951619" w:rsidRDefault="00C26BBD" w:rsidP="00C26BBD">
      <w:pPr>
        <w:pStyle w:val="Caption"/>
        <w:jc w:val="center"/>
        <w:rPr>
          <w:del w:id="1101" w:author="Robert Clark" w:date="2020-05-12T18:31:00Z"/>
        </w:rPr>
      </w:pPr>
      <w:bookmarkStart w:id="1102" w:name="_Ref38723287"/>
      <w:del w:id="1103" w:author="Robert Clark" w:date="2020-05-12T18:31:00Z">
        <w:r w:rsidDel="00951619">
          <w:delText xml:space="preserve">Figure </w:delText>
        </w:r>
        <w:r w:rsidR="006B37D7" w:rsidDel="00951619">
          <w:fldChar w:fldCharType="begin"/>
        </w:r>
        <w:r w:rsidR="006B37D7" w:rsidDel="00951619">
          <w:delInstrText xml:space="preserve"> SEQ Figure \* ARABIC </w:delInstrText>
        </w:r>
        <w:r w:rsidR="006B37D7" w:rsidDel="00951619">
          <w:fldChar w:fldCharType="separate"/>
        </w:r>
      </w:del>
      <w:del w:id="1104" w:author="Robert Clark" w:date="2020-05-12T18:23:00Z">
        <w:r w:rsidR="00095101" w:rsidDel="00951619">
          <w:rPr>
            <w:noProof/>
          </w:rPr>
          <w:delText>9</w:delText>
        </w:r>
      </w:del>
      <w:del w:id="1105" w:author="Robert Clark" w:date="2020-05-12T18:31:00Z">
        <w:r w:rsidR="006B37D7" w:rsidDel="00951619">
          <w:rPr>
            <w:noProof/>
          </w:rPr>
          <w:fldChar w:fldCharType="end"/>
        </w:r>
        <w:bookmarkEnd w:id="1102"/>
        <w:r w:rsidDel="00951619">
          <w:delText xml:space="preserve"> - Distribution of intensity levels over the dataset consisting of central slices from the MRI scans of nineteen CKCS.</w:delText>
        </w:r>
      </w:del>
    </w:p>
    <w:p w14:paraId="602F541E" w14:textId="7AD5DD81" w:rsidR="00DB3552" w:rsidRDefault="00DB3552">
      <w:pPr>
        <w:keepNext/>
        <w:pPrChange w:id="1106" w:author="Robert Clark" w:date="2020-05-12T18:31:00Z">
          <w:pPr/>
        </w:pPrChange>
      </w:pPr>
      <w:r>
        <w:t xml:space="preserve">Once the training of the network had been completed, it was then possible to identify the regions within the canine brains which the retrained CNN associated with CLM. The dot product of the feature map of the model and the </w:t>
      </w:r>
      <w:r>
        <w:lastRenderedPageBreak/>
        <w:t xml:space="preserve">extracted “weights” from the final layer was then calculated to produce a Class Activation Map (CAM). </w:t>
      </w:r>
    </w:p>
    <w:p w14:paraId="04B8D89A" w14:textId="2EE53E55" w:rsidR="00DB3552" w:rsidRDefault="00951619" w:rsidP="00D13342">
      <w:pPr>
        <w:pStyle w:val="Heading3"/>
        <w:numPr>
          <w:ilvl w:val="0"/>
          <w:numId w:val="23"/>
        </w:numPr>
      </w:pPr>
      <w:bookmarkStart w:id="1107" w:name="_Toc40461453"/>
      <w:r>
        <w:rPr>
          <w:noProof/>
        </w:rPr>
        <w:drawing>
          <wp:anchor distT="0" distB="0" distL="114300" distR="114300" simplePos="0" relativeHeight="251715072" behindDoc="0" locked="0" layoutInCell="1" allowOverlap="1" wp14:anchorId="4835B437" wp14:editId="05E8428A">
            <wp:simplePos x="0" y="0"/>
            <wp:positionH relativeFrom="column">
              <wp:posOffset>4266565</wp:posOffset>
            </wp:positionH>
            <wp:positionV relativeFrom="paragraph">
              <wp:posOffset>3175</wp:posOffset>
            </wp:positionV>
            <wp:extent cx="1819275" cy="1819275"/>
            <wp:effectExtent l="0" t="0" r="9525" b="9525"/>
            <wp:wrapSquare wrapText="bothSides"/>
            <wp:docPr id="152" name="Picture 15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h_Barney Kiely_affected.png"/>
                    <pic:cNvPicPr/>
                  </pic:nvPicPr>
                  <pic:blipFill>
                    <a:blip r:embed="rId49">
                      <a:extLst>
                        <a:ext uri="{28A0092B-C50C-407E-A947-70E740481C1C}">
                          <a14:useLocalDpi xmlns:a14="http://schemas.microsoft.com/office/drawing/2010/main" val="0"/>
                        </a:ext>
                      </a:extLst>
                    </a:blip>
                    <a:stretch>
                      <a:fillRect/>
                    </a:stretch>
                  </pic:blipFill>
                  <pic:spPr>
                    <a:xfrm>
                      <a:off x="0" y="0"/>
                      <a:ext cx="1819275" cy="1819275"/>
                    </a:xfrm>
                    <a:prstGeom prst="rect">
                      <a:avLst/>
                    </a:prstGeom>
                  </pic:spPr>
                </pic:pic>
              </a:graphicData>
            </a:graphic>
            <wp14:sizeRelH relativeFrom="margin">
              <wp14:pctWidth>0</wp14:pctWidth>
            </wp14:sizeRelH>
            <wp14:sizeRelV relativeFrom="margin">
              <wp14:pctHeight>0</wp14:pctHeight>
            </wp14:sizeRelV>
          </wp:anchor>
        </w:drawing>
      </w:r>
      <w:r w:rsidR="000776E2">
        <w:t>Affine Transformations as Feature</w:t>
      </w:r>
      <w:bookmarkEnd w:id="1107"/>
    </w:p>
    <w:p w14:paraId="35489D98" w14:textId="032A32C1" w:rsidR="00B807C1" w:rsidRDefault="00951619" w:rsidP="00640717">
      <w:r>
        <w:rPr>
          <w:noProof/>
        </w:rPr>
        <mc:AlternateContent>
          <mc:Choice Requires="wps">
            <w:drawing>
              <wp:anchor distT="0" distB="0" distL="114300" distR="114300" simplePos="0" relativeHeight="251717120" behindDoc="0" locked="0" layoutInCell="1" allowOverlap="1" wp14:anchorId="10B384F3" wp14:editId="6063A2FB">
                <wp:simplePos x="0" y="0"/>
                <wp:positionH relativeFrom="column">
                  <wp:posOffset>4266565</wp:posOffset>
                </wp:positionH>
                <wp:positionV relativeFrom="paragraph">
                  <wp:posOffset>1631315</wp:posOffset>
                </wp:positionV>
                <wp:extent cx="1819275" cy="635"/>
                <wp:effectExtent l="0" t="0" r="9525" b="6985"/>
                <wp:wrapSquare wrapText="bothSides"/>
                <wp:docPr id="153" name="Text Box 153"/>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wps:spPr>
                      <wps:txbx>
                        <w:txbxContent>
                          <w:p w14:paraId="1D64E192" w14:textId="50D0D6DE" w:rsidR="0006648C" w:rsidRPr="008C43DE" w:rsidRDefault="0006648C" w:rsidP="00095101">
                            <w:pPr>
                              <w:pStyle w:val="Caption"/>
                              <w:jc w:val="center"/>
                              <w:rPr>
                                <w:noProof/>
                              </w:rPr>
                            </w:pPr>
                            <w:bookmarkStart w:id="1108" w:name="_Ref39449568"/>
                            <w:bookmarkStart w:id="1109" w:name="_Toc40461487"/>
                            <w:r>
                              <w:t xml:space="preserve">Figure </w:t>
                            </w:r>
                            <w:fldSimple w:instr=" SEQ Figure \* ARABIC ">
                              <w:ins w:id="1110" w:author="Robert Clark" w:date="2020-05-12T18:23:00Z">
                                <w:r>
                                  <w:rPr>
                                    <w:noProof/>
                                  </w:rPr>
                                  <w:t>12</w:t>
                                </w:r>
                              </w:ins>
                              <w:del w:id="1111" w:author="Robert Clark" w:date="2020-05-12T18:23:00Z">
                                <w:r w:rsidDel="00951619">
                                  <w:rPr>
                                    <w:noProof/>
                                  </w:rPr>
                                  <w:delText>11</w:delText>
                                </w:r>
                              </w:del>
                            </w:fldSimple>
                            <w:bookmarkEnd w:id="1108"/>
                            <w:r>
                              <w:t xml:space="preserve"> - A binary mask created by thresholding a central slice of an MRI scan of CKCS.</w:t>
                            </w:r>
                            <w:bookmarkEnd w:id="1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384F3" id="Text Box 153" o:spid="_x0000_s1043" type="#_x0000_t202" style="position:absolute;margin-left:335.95pt;margin-top:128.45pt;width:143.2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" stroked="f">
                <v:textbox style="mso-fit-shape-to-text:t" inset="0,0,0,0">
                  <w:txbxContent>
                    <w:p w14:paraId="1D64E192" w14:textId="50D0D6DE" w:rsidR="0006648C" w:rsidRPr="008C43DE" w:rsidRDefault="0006648C" w:rsidP="00095101">
                      <w:pPr>
                        <w:pStyle w:val="Caption"/>
                        <w:jc w:val="center"/>
                        <w:rPr>
                          <w:noProof/>
                        </w:rPr>
                      </w:pPr>
                      <w:bookmarkStart w:id="1112" w:name="_Ref39449568"/>
                      <w:bookmarkStart w:id="1113" w:name="_Toc40461487"/>
                      <w:r>
                        <w:t xml:space="preserve">Figure </w:t>
                      </w:r>
                      <w:fldSimple w:instr=" SEQ Figure \* ARABIC ">
                        <w:ins w:id="1114" w:author="Robert Clark" w:date="2020-05-12T18:23:00Z">
                          <w:r>
                            <w:rPr>
                              <w:noProof/>
                            </w:rPr>
                            <w:t>12</w:t>
                          </w:r>
                        </w:ins>
                        <w:del w:id="1115" w:author="Robert Clark" w:date="2020-05-12T18:23:00Z">
                          <w:r w:rsidDel="00951619">
                            <w:rPr>
                              <w:noProof/>
                            </w:rPr>
                            <w:delText>11</w:delText>
                          </w:r>
                        </w:del>
                      </w:fldSimple>
                      <w:bookmarkEnd w:id="1112"/>
                      <w:r>
                        <w:t xml:space="preserve"> - A binary mask created by thresholding a central slice of an MRI scan of CKCS.</w:t>
                      </w:r>
                      <w:bookmarkEnd w:id="1113"/>
                    </w:p>
                  </w:txbxContent>
                </v:textbox>
                <w10:wrap type="square"/>
              </v:shape>
            </w:pict>
          </mc:Fallback>
        </mc:AlternateContent>
      </w:r>
      <w:r w:rsidR="000776E2">
        <w:t xml:space="preserve">In addition to being used to produce a homogenous dataset for the CNN, the affine transformations obtained through the ICP algorithm were used as a feature in their own right. Here, the stationary image was generated by </w:t>
      </w:r>
      <w:r w:rsidR="005F113B">
        <w:t xml:space="preserve">producing edge maps of all nineteen images and </w:t>
      </w:r>
      <w:r w:rsidR="000776E2">
        <w:t>averaging the</w:t>
      </w:r>
      <w:r w:rsidR="000667BB">
        <w:t xml:space="preserve"> </w:t>
      </w:r>
      <w:r w:rsidR="005F113B">
        <w:t xml:space="preserve">controls to produce </w:t>
      </w:r>
      <w:r w:rsidR="005F113B">
        <w:fldChar w:fldCharType="begin"/>
      </w:r>
      <w:r w:rsidR="005F113B">
        <w:instrText xml:space="preserve"> REF _Ref39449249 \h </w:instrText>
      </w:r>
      <w:r w:rsidR="005F113B">
        <w:fldChar w:fldCharType="separate"/>
      </w:r>
      <w:r w:rsidR="00110EAB">
        <w:t xml:space="preserve">Figure </w:t>
      </w:r>
      <w:r w:rsidR="00110EAB">
        <w:rPr>
          <w:noProof/>
        </w:rPr>
        <w:t>25</w:t>
      </w:r>
      <w:r w:rsidR="005F113B">
        <w:fldChar w:fldCharType="end"/>
      </w:r>
      <w:r w:rsidR="005F113B">
        <w:t>. A binary mask</w:t>
      </w:r>
      <w:r w:rsidR="00095101">
        <w:t xml:space="preserve">, shown in </w:t>
      </w:r>
      <w:r w:rsidR="00095101">
        <w:fldChar w:fldCharType="begin"/>
      </w:r>
      <w:r w:rsidR="00095101">
        <w:instrText xml:space="preserve"> REF _Ref39449568 \h </w:instrText>
      </w:r>
      <w:r w:rsidR="00095101">
        <w:fldChar w:fldCharType="separate"/>
      </w:r>
      <w:ins w:id="1116" w:author="Robert Clark" w:date="2020-05-15T18:56:00Z">
        <w:r w:rsidR="00110EAB">
          <w:t xml:space="preserve">Figure </w:t>
        </w:r>
        <w:r w:rsidR="00110EAB">
          <w:rPr>
            <w:noProof/>
          </w:rPr>
          <w:t>12</w:t>
        </w:r>
      </w:ins>
      <w:del w:id="1117" w:author="Robert Clark" w:date="2020-05-15T18:56:00Z">
        <w:r w:rsidR="004C4122" w:rsidDel="00110EAB">
          <w:delText xml:space="preserve">Figure </w:delText>
        </w:r>
      </w:del>
      <w:r w:rsidR="00095101">
        <w:fldChar w:fldCharType="end"/>
      </w:r>
      <w:r w:rsidR="00095101">
        <w:t>,</w:t>
      </w:r>
      <w:r w:rsidR="005F113B">
        <w:t xml:space="preserve"> was then produced </w:t>
      </w:r>
      <w:r w:rsidR="00095101">
        <w:t>for</w:t>
      </w:r>
      <w:r w:rsidR="005F113B">
        <w:t xml:space="preserve"> each of the nineteen central slices, and a two-dimensional point cloud created from this within three-dimensional space. The ICP algorithm could then be applied to map the masks onto the average shown in </w:t>
      </w:r>
      <w:r w:rsidR="005F113B">
        <w:fldChar w:fldCharType="begin"/>
      </w:r>
      <w:r w:rsidR="005F113B">
        <w:instrText xml:space="preserve"> REF _Ref39449249 \h </w:instrText>
      </w:r>
      <w:r w:rsidR="005F113B">
        <w:fldChar w:fldCharType="separate"/>
      </w:r>
      <w:r w:rsidR="00110EAB">
        <w:t xml:space="preserve">Figure </w:t>
      </w:r>
      <w:r w:rsidR="00110EAB">
        <w:rPr>
          <w:noProof/>
        </w:rPr>
        <w:t>25</w:t>
      </w:r>
      <w:r w:rsidR="005F113B">
        <w:fldChar w:fldCharType="end"/>
      </w:r>
      <w:r w:rsidR="005F113B">
        <w:t>,</w:t>
      </w:r>
      <w:r w:rsidR="000776E2">
        <w:t xml:space="preserve"> producing a 4x4 transformation matrix which acted as a 16-dimensional feature.</w:t>
      </w:r>
    </w:p>
    <w:p w14:paraId="2FA49B8B" w14:textId="19F85FBD" w:rsidR="000776E2" w:rsidRDefault="00951619" w:rsidP="000776E2">
      <w:r>
        <w:rPr>
          <w:noProof/>
        </w:rPr>
        <w:drawing>
          <wp:anchor distT="0" distB="0" distL="114300" distR="114300" simplePos="0" relativeHeight="251712000" behindDoc="0" locked="0" layoutInCell="1" allowOverlap="1" wp14:anchorId="3BC19616" wp14:editId="48D68B74">
            <wp:simplePos x="0" y="0"/>
            <wp:positionH relativeFrom="column">
              <wp:posOffset>3665855</wp:posOffset>
            </wp:positionH>
            <wp:positionV relativeFrom="paragraph">
              <wp:posOffset>910590</wp:posOffset>
            </wp:positionV>
            <wp:extent cx="2600960" cy="2381250"/>
            <wp:effectExtent l="0" t="0" r="8890" b="0"/>
            <wp:wrapSquare wrapText="bothSides"/>
            <wp:docPr id="147" name="Picture 1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ph_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00960" cy="2381250"/>
                    </a:xfrm>
                    <a:prstGeom prst="rect">
                      <a:avLst/>
                    </a:prstGeom>
                  </pic:spPr>
                </pic:pic>
              </a:graphicData>
            </a:graphic>
            <wp14:sizeRelH relativeFrom="margin">
              <wp14:pctWidth>0</wp14:pctWidth>
            </wp14:sizeRelH>
            <wp14:sizeRelV relativeFrom="margin">
              <wp14:pctHeight>0</wp14:pctHeight>
            </wp14:sizeRelV>
          </wp:anchor>
        </w:drawing>
      </w:r>
      <w:r w:rsidR="000776E2">
        <w:t xml:space="preserve">This data was then used to train a Support Vector Machine (SVM). </w:t>
      </w:r>
      <w:r w:rsidR="00D13342">
        <w:t xml:space="preserve">As in Section </w:t>
      </w:r>
      <w:r w:rsidR="00D13342">
        <w:fldChar w:fldCharType="begin"/>
      </w:r>
      <w:r w:rsidR="00D13342">
        <w:instrText xml:space="preserve"> REF _Ref38714653 \w \h </w:instrText>
      </w:r>
      <w:r w:rsidR="00D13342">
        <w:fldChar w:fldCharType="separate"/>
      </w:r>
      <w:r w:rsidR="00110EAB">
        <w:t>3.2.1</w:t>
      </w:r>
      <w:r w:rsidR="00D13342">
        <w:fldChar w:fldCharType="end"/>
      </w:r>
      <w:r w:rsidR="00D13342">
        <w:t xml:space="preserve">, </w:t>
      </w:r>
      <w:r w:rsidR="00D35AF8">
        <w:t xml:space="preserve">a leave-one-out cross validation system was used so that eighteen points were used to establish the geometry of the separating hyperplane dividing the two categories and then one additional point placed within the feature space and classified based on </w:t>
      </w:r>
      <w:r w:rsidR="001B21C3">
        <w:t>its</w:t>
      </w:r>
      <w:r w:rsidR="00D35AF8">
        <w:t xml:space="preserve"> position relative to the hyperplane. This was then repeated eighteen times to again obtain average accuracy, specificity and sensitivity.</w:t>
      </w:r>
    </w:p>
    <w:p w14:paraId="709EB138" w14:textId="6D2569C1" w:rsidR="00B807C1" w:rsidRDefault="00951619" w:rsidP="000776E2">
      <w:r>
        <w:rPr>
          <w:noProof/>
        </w:rPr>
        <mc:AlternateContent>
          <mc:Choice Requires="wps">
            <w:drawing>
              <wp:anchor distT="0" distB="0" distL="114300" distR="114300" simplePos="0" relativeHeight="251714048" behindDoc="0" locked="0" layoutInCell="1" allowOverlap="1" wp14:anchorId="0B034D79" wp14:editId="18013FCE">
                <wp:simplePos x="0" y="0"/>
                <wp:positionH relativeFrom="column">
                  <wp:posOffset>3646805</wp:posOffset>
                </wp:positionH>
                <wp:positionV relativeFrom="paragraph">
                  <wp:posOffset>2126615</wp:posOffset>
                </wp:positionV>
                <wp:extent cx="2600960" cy="635"/>
                <wp:effectExtent l="0" t="0" r="8890" b="635"/>
                <wp:wrapSquare wrapText="bothSides"/>
                <wp:docPr id="148" name="Text Box 148"/>
                <wp:cNvGraphicFramePr/>
                <a:graphic xmlns:a="http://schemas.openxmlformats.org/drawingml/2006/main">
                  <a:graphicData uri="http://schemas.microsoft.com/office/word/2010/wordprocessingShape">
                    <wps:wsp>
                      <wps:cNvSpPr txBox="1"/>
                      <wps:spPr>
                        <a:xfrm>
                          <a:off x="0" y="0"/>
                          <a:ext cx="2600960" cy="635"/>
                        </a:xfrm>
                        <a:prstGeom prst="rect">
                          <a:avLst/>
                        </a:prstGeom>
                        <a:solidFill>
                          <a:prstClr val="white"/>
                        </a:solidFill>
                        <a:ln>
                          <a:noFill/>
                        </a:ln>
                      </wps:spPr>
                      <wps:txbx>
                        <w:txbxContent>
                          <w:p w14:paraId="383ED9A7" w14:textId="76C4CD9E" w:rsidR="0006648C" w:rsidRPr="00BF2FE0" w:rsidRDefault="0006648C" w:rsidP="00820BDD">
                            <w:pPr>
                              <w:pStyle w:val="Caption"/>
                              <w:jc w:val="center"/>
                            </w:pPr>
                            <w:bookmarkStart w:id="1118" w:name="_Toc40461488"/>
                            <w:r>
                              <w:t xml:space="preserve">Figure </w:t>
                            </w:r>
                            <w:fldSimple w:instr=" SEQ Figure \* ARABIC ">
                              <w:ins w:id="1119" w:author="Robert Clark" w:date="2020-05-12T18:23:00Z">
                                <w:r>
                                  <w:rPr>
                                    <w:noProof/>
                                  </w:rPr>
                                  <w:t>13</w:t>
                                </w:r>
                              </w:ins>
                              <w:del w:id="1120" w:author="Robert Clark" w:date="2020-05-12T18:23:00Z">
                                <w:r w:rsidDel="00951619">
                                  <w:rPr>
                                    <w:noProof/>
                                  </w:rPr>
                                  <w:delText>12</w:delText>
                                </w:r>
                              </w:del>
                            </w:fldSimple>
                            <w:r>
                              <w:t xml:space="preserve"> - The objective function model generated for the 9th iteration of the leave-one-out cross-validation phase, indicating the optimal fit for the three-dimensional hyperplane.</w:t>
                            </w:r>
                            <w:bookmarkEnd w:id="1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34D79" id="Text Box 148" o:spid="_x0000_s1044" type="#_x0000_t202" style="position:absolute;margin-left:287.15pt;margin-top:167.45pt;width:204.8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" stroked="f">
                <v:textbox style="mso-fit-shape-to-text:t" inset="0,0,0,0">
                  <w:txbxContent>
                    <w:p w14:paraId="383ED9A7" w14:textId="76C4CD9E" w:rsidR="0006648C" w:rsidRPr="00BF2FE0" w:rsidRDefault="0006648C" w:rsidP="00820BDD">
                      <w:pPr>
                        <w:pStyle w:val="Caption"/>
                        <w:jc w:val="center"/>
                      </w:pPr>
                      <w:bookmarkStart w:id="1121" w:name="_Toc40461488"/>
                      <w:r>
                        <w:t xml:space="preserve">Figure </w:t>
                      </w:r>
                      <w:fldSimple w:instr=" SEQ Figure \* ARABIC ">
                        <w:ins w:id="1122" w:author="Robert Clark" w:date="2020-05-12T18:23:00Z">
                          <w:r>
                            <w:rPr>
                              <w:noProof/>
                            </w:rPr>
                            <w:t>13</w:t>
                          </w:r>
                        </w:ins>
                        <w:del w:id="1123" w:author="Robert Clark" w:date="2020-05-12T18:23:00Z">
                          <w:r w:rsidDel="00951619">
                            <w:rPr>
                              <w:noProof/>
                            </w:rPr>
                            <w:delText>12</w:delText>
                          </w:r>
                        </w:del>
                      </w:fldSimple>
                      <w:r>
                        <w:t xml:space="preserve"> - The objective function model generated for the 9th iteration of the leave-one-out cross-validation phase, indicating the optimal fit for the three-dimensional hyperplane.</w:t>
                      </w:r>
                      <w:bookmarkEnd w:id="1121"/>
                    </w:p>
                  </w:txbxContent>
                </v:textbox>
                <w10:wrap type="square"/>
              </v:shape>
            </w:pict>
          </mc:Fallback>
        </mc:AlternateContent>
      </w:r>
      <w:r w:rsidR="00B807C1">
        <w:t>To improve these values, the dimensionality of the features was then reduced via</w:t>
      </w:r>
      <w:r w:rsidR="009F0047">
        <w:t xml:space="preserve"> Principle Component Analysis</w:t>
      </w:r>
      <w:r w:rsidR="00B807C1">
        <w:t xml:space="preserve"> </w:t>
      </w:r>
      <w:r w:rsidR="009F0047">
        <w:t>(</w:t>
      </w:r>
      <w:r w:rsidR="00B807C1">
        <w:t>PCA</w:t>
      </w:r>
      <w:r w:rsidR="009F0047">
        <w:t>)</w:t>
      </w:r>
      <w:r w:rsidR="00B807C1">
        <w:t>. As could be expected, the dimensions relating to rotation and translation showed little variation leaving the focus on skew.</w:t>
      </w:r>
      <w:r w:rsidR="00EE6B6E">
        <w:t xml:space="preserve"> The cross-validation loss was then minimised through Bayesian optimisation</w:t>
      </w:r>
      <w:r w:rsidR="00A2378C">
        <w:t xml:space="preserve">, meaning that repeated trials of the training of each network were performed during each stage in the leave-one-out cross validation and the optimal fit for the sixteen-dimensional and three-dimensional hyperplanes </w:t>
      </w:r>
      <w:r w:rsidR="00820BDD">
        <w:t>was found by random assignment of points within the plane until optimal accuracy was achieved and discovered via gradient descent.</w:t>
      </w:r>
    </w:p>
    <w:p w14:paraId="29CB2C92" w14:textId="65078093" w:rsidR="00A5263D" w:rsidRDefault="00640717" w:rsidP="000776E2">
      <w:pPr>
        <w:rPr>
          <w:ins w:id="1124" w:author="Robert Clark" w:date="2020-05-12T18:33:00Z"/>
        </w:rPr>
      </w:pPr>
      <w:r>
        <w:t>Attempting to construct a three-dimensional point cloud using the entire MRI scan for this area would yield unproductive results, due to the dataset available containing scans of varying volume and hence incomparable models.</w:t>
      </w:r>
    </w:p>
    <w:p w14:paraId="4F6807FE" w14:textId="03DE32EB" w:rsidR="00640717" w:rsidRDefault="00A5263D" w:rsidP="000776E2">
      <w:ins w:id="1125" w:author="Robert Clark" w:date="2020-05-12T18:33:00Z">
        <w:r>
          <w:br w:type="page"/>
        </w:r>
      </w:ins>
    </w:p>
    <w:p w14:paraId="7C9DA5AC" w14:textId="68C3B180" w:rsidR="00794E63" w:rsidRDefault="00794E63" w:rsidP="00794E63">
      <w:pPr>
        <w:pStyle w:val="Heading2"/>
        <w:numPr>
          <w:ilvl w:val="1"/>
          <w:numId w:val="34"/>
        </w:numPr>
      </w:pPr>
      <w:bookmarkStart w:id="1126" w:name="_Toc40461454"/>
      <w:r>
        <w:lastRenderedPageBreak/>
        <w:t>Summary</w:t>
      </w:r>
      <w:bookmarkEnd w:id="1126"/>
    </w:p>
    <w:p w14:paraId="478CB67A" w14:textId="507EB035" w:rsidR="00794E63" w:rsidRDefault="001638D9" w:rsidP="00794E63">
      <w:r>
        <w:t xml:space="preserve">This project explores two approaches to using machine learning for diagnosis of Chiari-like malformation, with similar pre-processing steps for both. Both used the information contained within the central slice of an MRI scan of the head of a Cavalier King Charles Spaniel, and both will require the central slices to be aligned using an ICP algorithm before the final result can be produced. A block image of the process can be found below in </w:t>
      </w:r>
      <w:r>
        <w:fldChar w:fldCharType="begin"/>
      </w:r>
      <w:r>
        <w:instrText xml:space="preserve"> REF _Ref39448403 \h </w:instrText>
      </w:r>
      <w:r>
        <w:fldChar w:fldCharType="separate"/>
      </w:r>
      <w:r w:rsidR="00110EAB">
        <w:t xml:space="preserve">Figure </w:t>
      </w:r>
      <w:r w:rsidR="00110EAB">
        <w:rPr>
          <w:noProof/>
        </w:rPr>
        <w:t>28</w:t>
      </w:r>
      <w:r>
        <w:fldChar w:fldCharType="end"/>
      </w:r>
      <w:r>
        <w:t>.</w:t>
      </w:r>
    </w:p>
    <w:p w14:paraId="20D3B95A" w14:textId="77777777" w:rsidR="001638D9" w:rsidRDefault="0058049C" w:rsidP="001638D9">
      <w:pPr>
        <w:keepNext/>
        <w:jc w:val="center"/>
      </w:pPr>
      <w:r>
        <w:rPr>
          <w:noProof/>
        </w:rPr>
        <w:drawing>
          <wp:inline distT="0" distB="0" distL="0" distR="0" wp14:anchorId="18D2F27C" wp14:editId="40D75BC9">
            <wp:extent cx="6019800" cy="1876425"/>
            <wp:effectExtent l="0" t="0" r="57150" b="0"/>
            <wp:docPr id="151" name="Diagram 1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723D6C90" w14:textId="30DA921C" w:rsidR="0058049C" w:rsidRDefault="001638D9" w:rsidP="001638D9">
      <w:pPr>
        <w:pStyle w:val="Caption"/>
        <w:jc w:val="center"/>
      </w:pPr>
      <w:bookmarkStart w:id="1127" w:name="_Ref39448403"/>
      <w:bookmarkStart w:id="1128" w:name="_Toc40461489"/>
      <w:r>
        <w:t xml:space="preserve">Figure </w:t>
      </w:r>
      <w:fldSimple w:instr=" SEQ Figure \* ARABIC ">
        <w:r w:rsidR="00110EAB">
          <w:rPr>
            <w:noProof/>
          </w:rPr>
          <w:t>28</w:t>
        </w:r>
      </w:fldSimple>
      <w:bookmarkEnd w:id="1127"/>
      <w:r>
        <w:t xml:space="preserve"> - A block image describing the methodology of this project.</w:t>
      </w:r>
      <w:bookmarkEnd w:id="1128"/>
    </w:p>
    <w:p w14:paraId="113AD6C0" w14:textId="77777777" w:rsidR="0058049C" w:rsidRDefault="0058049C" w:rsidP="00794E63"/>
    <w:p w14:paraId="53AA27E9" w14:textId="77777777" w:rsidR="0058049C" w:rsidRPr="00794E63" w:rsidRDefault="0058049C" w:rsidP="00794E63"/>
    <w:p w14:paraId="276FCE1E" w14:textId="77777777" w:rsidR="00F83B2F" w:rsidRDefault="003E01CD" w:rsidP="00F83B2F">
      <w:pPr>
        <w:rPr>
          <w:rStyle w:val="Heading1Char"/>
        </w:rPr>
      </w:pPr>
      <w:r w:rsidRPr="0090230A">
        <w:br w:type="page"/>
      </w:r>
      <w:bookmarkStart w:id="1129" w:name="_Toc40461455"/>
      <w:r w:rsidR="003A5C01" w:rsidRPr="00FA68E9">
        <w:rPr>
          <w:rStyle w:val="Heading1Char"/>
        </w:rPr>
        <w:lastRenderedPageBreak/>
        <w:t xml:space="preserve">Chapter 4: </w:t>
      </w:r>
      <w:r w:rsidR="00025403">
        <w:rPr>
          <w:rStyle w:val="Heading1Char"/>
        </w:rPr>
        <w:t>Results and Discussion</w:t>
      </w:r>
      <w:bookmarkEnd w:id="1129"/>
    </w:p>
    <w:p w14:paraId="262947F3" w14:textId="7EB960AD" w:rsidR="00F83B2F" w:rsidRDefault="00F83B2F" w:rsidP="00F83B2F">
      <w:pPr>
        <w:pStyle w:val="Heading2"/>
        <w:numPr>
          <w:ilvl w:val="1"/>
          <w:numId w:val="32"/>
        </w:numPr>
        <w:rPr>
          <w:ins w:id="1130" w:author="Robert Clark" w:date="2020-05-12T18:55:00Z"/>
          <w:rStyle w:val="Heading1Char"/>
          <w:sz w:val="26"/>
          <w:szCs w:val="26"/>
        </w:rPr>
      </w:pPr>
      <w:bookmarkStart w:id="1131" w:name="_Toc40461456"/>
      <w:r w:rsidRPr="00F83B2F">
        <w:rPr>
          <w:rStyle w:val="Heading1Char"/>
          <w:sz w:val="26"/>
          <w:szCs w:val="26"/>
        </w:rPr>
        <w:t>Transfer Learning</w:t>
      </w:r>
      <w:bookmarkEnd w:id="1131"/>
    </w:p>
    <w:p w14:paraId="28BED67E" w14:textId="4B4C1891" w:rsidR="00BA5753" w:rsidRDefault="00BA5753" w:rsidP="00BA5753">
      <w:pPr>
        <w:rPr>
          <w:ins w:id="1132" w:author="Robert Clark" w:date="2020-05-12T19:11:00Z"/>
        </w:rPr>
      </w:pPr>
      <w:ins w:id="1133" w:author="Robert Clark" w:date="2020-05-12T18:55:00Z">
        <w:r>
          <w:t>During the training phase of t</w:t>
        </w:r>
      </w:ins>
      <w:ins w:id="1134" w:author="Robert Clark" w:date="2020-05-12T18:56:00Z">
        <w:r>
          <w:t>he network, i</w:t>
        </w:r>
      </w:ins>
      <w:ins w:id="1135" w:author="Robert Clark" w:date="2020-05-12T19:03:00Z">
        <w:r>
          <w:t xml:space="preserve">t can be seen that the area under the curve is typically lower than one would desire. </w:t>
        </w:r>
      </w:ins>
      <w:moveToRangeStart w:id="1136" w:author="Robert Clark" w:date="2020-05-12T19:04:00Z" w:name="move40202656"/>
      <w:moveTo w:id="1137" w:author="Robert Clark" w:date="2020-05-12T19:04:00Z">
        <w:r>
          <w:t>There is rarely a consistent increase in accuracy over each epoch, with loss similarly being unpredictable and often remaining high.</w:t>
        </w:r>
      </w:moveTo>
      <w:moveToRangeEnd w:id="1136"/>
    </w:p>
    <w:p w14:paraId="41575116" w14:textId="77777777" w:rsidR="006959F5" w:rsidRPr="00BA5753" w:rsidRDefault="006959F5">
      <w:pPr>
        <w:rPr>
          <w:rPrChange w:id="1138" w:author="Robert Clark" w:date="2020-05-12T18:55:00Z">
            <w:rPr>
              <w:rStyle w:val="Heading1Char"/>
              <w:sz w:val="26"/>
              <w:szCs w:val="26"/>
            </w:rPr>
          </w:rPrChange>
        </w:rPr>
        <w:pPrChange w:id="1139" w:author="Robert Clark" w:date="2020-05-12T18:55:00Z">
          <w:pPr>
            <w:pStyle w:val="Heading2"/>
            <w:numPr>
              <w:ilvl w:val="1"/>
              <w:numId w:val="32"/>
            </w:numPr>
          </w:pPr>
        </w:pPrChange>
      </w:pPr>
    </w:p>
    <w:p w14:paraId="059D7F17" w14:textId="3818D4BE" w:rsidR="000863D3" w:rsidDel="000E7AF8" w:rsidRDefault="00F83B2F" w:rsidP="000863D3">
      <w:pPr>
        <w:rPr>
          <w:del w:id="1140" w:author="Robert Clark" w:date="2020-05-12T18:50:00Z"/>
        </w:rPr>
      </w:pPr>
      <w:del w:id="1141" w:author="Robert Clark" w:date="2020-05-12T18:55:00Z">
        <w:r w:rsidDel="00BA5753">
          <w:delText xml:space="preserve">While the accuracy of the classification performed by the retrained neural network was above the 0.5 value you would expect of purely random classification, the confusion tables shown in </w:delText>
        </w:r>
        <w:r w:rsidDel="00BA5753">
          <w:fldChar w:fldCharType="begin"/>
        </w:r>
        <w:r w:rsidDel="00BA5753">
          <w:delInstrText xml:space="preserve"> REF _Ref38821561 \h </w:delInstrText>
        </w:r>
        <w:r w:rsidDel="00BA5753">
          <w:fldChar w:fldCharType="separate"/>
        </w:r>
        <w:r w:rsidR="00E8450F" w:rsidDel="00BA5753">
          <w:delText xml:space="preserve">Table </w:delText>
        </w:r>
        <w:r w:rsidR="00E8450F" w:rsidDel="00BA5753">
          <w:rPr>
            <w:noProof/>
          </w:rPr>
          <w:delText>2</w:delText>
        </w:r>
        <w:r w:rsidDel="00BA5753">
          <w:fldChar w:fldCharType="end"/>
        </w:r>
        <w:r w:rsidDel="00BA5753">
          <w:delText xml:space="preserve"> and </w:delText>
        </w:r>
        <w:r w:rsidDel="00BA5753">
          <w:fldChar w:fldCharType="begin"/>
        </w:r>
        <w:r w:rsidDel="00BA5753">
          <w:delInstrText xml:space="preserve"> REF _Ref38821562 \h </w:delInstrText>
        </w:r>
        <w:r w:rsidDel="00BA5753">
          <w:fldChar w:fldCharType="separate"/>
        </w:r>
        <w:r w:rsidR="00E8450F" w:rsidDel="00BA5753">
          <w:delText xml:space="preserve">Table </w:delText>
        </w:r>
        <w:r w:rsidR="00E8450F" w:rsidDel="00BA5753">
          <w:rPr>
            <w:noProof/>
          </w:rPr>
          <w:delText>3</w:delText>
        </w:r>
        <w:r w:rsidDel="00BA5753">
          <w:fldChar w:fldCharType="end"/>
        </w:r>
        <w:r w:rsidDel="00BA5753">
          <w:delText xml:space="preserve"> </w:delText>
        </w:r>
        <w:r w:rsidR="00D84DF8" w:rsidDel="00BA5753">
          <w:delText>show that this result may not be as good as it appears. An overall accuracy of 0.6842 and 0.7368 was achieved for classification of unaligned and aligned images respectively, but this appears to have been heavily weighted by the comparatively low number of control images.</w:delText>
        </w:r>
      </w:del>
    </w:p>
    <w:p w14:paraId="4BDD4C65" w14:textId="2BA65AD6" w:rsidR="00D84DF8" w:rsidDel="00BA5753" w:rsidRDefault="00D84DF8">
      <w:pPr>
        <w:rPr>
          <w:del w:id="1142" w:author="Robert Clark" w:date="2020-05-12T18:55:00Z"/>
        </w:rPr>
        <w:pPrChange w:id="1143" w:author="Robert Clark" w:date="2020-05-12T18:50:00Z">
          <w:pPr>
            <w:pStyle w:val="Caption"/>
          </w:pPr>
        </w:pPrChange>
      </w:pPr>
    </w:p>
    <w:tbl>
      <w:tblPr>
        <w:tblStyle w:val="GridTable7Colorful-Accent5"/>
        <w:tblW w:w="9209" w:type="dxa"/>
        <w:tblInd w:w="5" w:type="dxa"/>
        <w:tblLook w:val="04A0" w:firstRow="1" w:lastRow="0" w:firstColumn="1" w:lastColumn="0" w:noHBand="0" w:noVBand="1"/>
      </w:tblPr>
      <w:tblGrid>
        <w:gridCol w:w="3080"/>
        <w:gridCol w:w="3152"/>
        <w:gridCol w:w="2977"/>
        <w:tblGridChange w:id="1144">
          <w:tblGrid>
            <w:gridCol w:w="10"/>
            <w:gridCol w:w="3070"/>
            <w:gridCol w:w="10"/>
            <w:gridCol w:w="2340"/>
            <w:gridCol w:w="802"/>
            <w:gridCol w:w="1298"/>
            <w:gridCol w:w="1679"/>
          </w:tblGrid>
        </w:tblGridChange>
      </w:tblGrid>
      <w:tr w:rsidR="000E7AF8" w:rsidRPr="000E7AF8" w:rsidDel="000E7AF8" w14:paraId="3B0E5DB7" w14:textId="7F177AB4" w:rsidTr="000E7AF8">
        <w:trPr>
          <w:cnfStyle w:val="100000000000" w:firstRow="1" w:lastRow="0" w:firstColumn="0" w:lastColumn="0" w:oddVBand="0" w:evenVBand="0" w:oddHBand="0" w:evenHBand="0" w:firstRowFirstColumn="0" w:firstRowLastColumn="0" w:lastRowFirstColumn="0" w:lastRowLastColumn="0"/>
          <w:trHeight w:val="300"/>
          <w:del w:id="1145" w:author="Robert Clark" w:date="2020-05-12T18:54:00Z"/>
        </w:trPr>
        <w:tc>
          <w:tcPr>
            <w:cnfStyle w:val="001000000100" w:firstRow="0" w:lastRow="0" w:firstColumn="1" w:lastColumn="0" w:oddVBand="0" w:evenVBand="0" w:oddHBand="0" w:evenHBand="0" w:firstRowFirstColumn="1" w:firstRowLastColumn="0" w:lastRowFirstColumn="0" w:lastRowLastColumn="0"/>
            <w:tcW w:w="3080" w:type="dxa"/>
            <w:noWrap/>
            <w:hideMark/>
          </w:tcPr>
          <w:p w14:paraId="7D6316A5" w14:textId="3203FDDD" w:rsidR="000E7AF8" w:rsidRPr="000E7AF8" w:rsidDel="000E7AF8" w:rsidRDefault="000E7AF8" w:rsidP="000E7AF8">
            <w:pPr>
              <w:rPr>
                <w:del w:id="1146" w:author="Robert Clark" w:date="2020-05-12T18:54:00Z"/>
                <w:rFonts w:ascii="Times New Roman" w:eastAsia="Times New Roman" w:hAnsi="Times New Roman" w:cs="Times New Roman"/>
                <w:sz w:val="24"/>
                <w:szCs w:val="24"/>
                <w:lang w:eastAsia="en-GB"/>
              </w:rPr>
            </w:pPr>
          </w:p>
        </w:tc>
        <w:tc>
          <w:tcPr>
            <w:tcW w:w="3152" w:type="dxa"/>
            <w:noWrap/>
            <w:hideMark/>
          </w:tcPr>
          <w:p w14:paraId="5D68BA2A" w14:textId="44352030" w:rsidR="000E7AF8" w:rsidRPr="000E7AF8" w:rsidDel="000E7AF8" w:rsidRDefault="000E7AF8" w:rsidP="000E7AF8">
            <w:pPr>
              <w:cnfStyle w:val="100000000000" w:firstRow="1" w:lastRow="0" w:firstColumn="0" w:lastColumn="0" w:oddVBand="0" w:evenVBand="0" w:oddHBand="0" w:evenHBand="0" w:firstRowFirstColumn="0" w:firstRowLastColumn="0" w:lastRowFirstColumn="0" w:lastRowLastColumn="0"/>
              <w:rPr>
                <w:del w:id="1147" w:author="Robert Clark" w:date="2020-05-12T18:54:00Z"/>
                <w:rFonts w:ascii="Calibri" w:eastAsia="Times New Roman" w:hAnsi="Calibri" w:cs="Calibri"/>
                <w:color w:val="000000"/>
                <w:lang w:eastAsia="en-GB"/>
              </w:rPr>
            </w:pPr>
            <w:del w:id="1148" w:author="Robert Clark" w:date="2020-05-12T18:54:00Z">
              <w:r w:rsidRPr="000E7AF8" w:rsidDel="000E7AF8">
                <w:rPr>
                  <w:rFonts w:ascii="Calibri" w:eastAsia="Times New Roman" w:hAnsi="Calibri" w:cs="Calibri"/>
                  <w:color w:val="000000"/>
                  <w:lang w:eastAsia="en-GB"/>
                </w:rPr>
                <w:delText>With Unaligned Dataset</w:delText>
              </w:r>
            </w:del>
          </w:p>
        </w:tc>
        <w:tc>
          <w:tcPr>
            <w:tcW w:w="2977" w:type="dxa"/>
            <w:noWrap/>
            <w:hideMark/>
          </w:tcPr>
          <w:p w14:paraId="15BAD1C6" w14:textId="1400D5D1" w:rsidR="000E7AF8" w:rsidRPr="000E7AF8" w:rsidDel="000E7AF8" w:rsidRDefault="000E7AF8" w:rsidP="000E7AF8">
            <w:pPr>
              <w:cnfStyle w:val="100000000000" w:firstRow="1" w:lastRow="0" w:firstColumn="0" w:lastColumn="0" w:oddVBand="0" w:evenVBand="0" w:oddHBand="0" w:evenHBand="0" w:firstRowFirstColumn="0" w:firstRowLastColumn="0" w:lastRowFirstColumn="0" w:lastRowLastColumn="0"/>
              <w:rPr>
                <w:del w:id="1149" w:author="Robert Clark" w:date="2020-05-12T18:54:00Z"/>
                <w:rFonts w:ascii="Calibri" w:eastAsia="Times New Roman" w:hAnsi="Calibri" w:cs="Calibri"/>
                <w:color w:val="000000"/>
                <w:lang w:eastAsia="en-GB"/>
              </w:rPr>
            </w:pPr>
            <w:del w:id="1150" w:author="Robert Clark" w:date="2020-05-12T18:54:00Z">
              <w:r w:rsidRPr="000E7AF8" w:rsidDel="000E7AF8">
                <w:rPr>
                  <w:rFonts w:ascii="Calibri" w:eastAsia="Times New Roman" w:hAnsi="Calibri" w:cs="Calibri"/>
                  <w:color w:val="000000"/>
                  <w:lang w:eastAsia="en-GB"/>
                </w:rPr>
                <w:delText>With Aligned Dataset</w:delText>
              </w:r>
            </w:del>
          </w:p>
        </w:tc>
      </w:tr>
      <w:tr w:rsidR="000E7AF8" w:rsidRPr="000E7AF8" w:rsidDel="000E7AF8" w14:paraId="76ABAAEF" w14:textId="77777777" w:rsidTr="000E7AF8">
        <w:trPr>
          <w:cnfStyle w:val="000000100000" w:firstRow="0" w:lastRow="0" w:firstColumn="0" w:lastColumn="0" w:oddVBand="0" w:evenVBand="0" w:oddHBand="1" w:evenHBand="0" w:firstRowFirstColumn="0" w:firstRowLastColumn="0" w:lastRowFirstColumn="0" w:lastRowLastColumn="0"/>
          <w:trHeight w:val="300"/>
          <w:del w:id="1151" w:author="Robert Clark" w:date="2020-05-12T18:54:00Z"/>
        </w:trPr>
        <w:tc>
          <w:tcPr>
            <w:cnfStyle w:val="001000000000" w:firstRow="0" w:lastRow="0" w:firstColumn="1" w:lastColumn="0" w:oddVBand="0" w:evenVBand="0" w:oddHBand="0" w:evenHBand="0" w:firstRowFirstColumn="0" w:firstRowLastColumn="0" w:lastRowFirstColumn="0" w:lastRowLastColumn="0"/>
            <w:tcW w:w="3080" w:type="dxa"/>
            <w:noWrap/>
            <w:hideMark/>
          </w:tcPr>
          <w:p w14:paraId="312E0594" w14:textId="0C311731" w:rsidR="000E7AF8" w:rsidRPr="000E7AF8" w:rsidDel="000E7AF8" w:rsidRDefault="000E7AF8" w:rsidP="000E7AF8">
            <w:pPr>
              <w:rPr>
                <w:del w:id="1152" w:author="Robert Clark" w:date="2020-05-12T18:54:00Z"/>
                <w:rFonts w:ascii="Calibri" w:eastAsia="Times New Roman" w:hAnsi="Calibri" w:cs="Calibri"/>
                <w:color w:val="000000"/>
                <w:lang w:eastAsia="en-GB"/>
              </w:rPr>
            </w:pPr>
            <w:del w:id="1153" w:author="Robert Clark" w:date="2020-05-12T18:54:00Z">
              <w:r w:rsidRPr="000E7AF8" w:rsidDel="000E7AF8">
                <w:rPr>
                  <w:rFonts w:ascii="Calibri" w:eastAsia="Times New Roman" w:hAnsi="Calibri" w:cs="Calibri"/>
                  <w:color w:val="000000"/>
                  <w:lang w:eastAsia="en-GB"/>
                </w:rPr>
                <w:delText>Rate of True Positive</w:delText>
              </w:r>
            </w:del>
          </w:p>
        </w:tc>
        <w:tc>
          <w:tcPr>
            <w:tcW w:w="3152" w:type="dxa"/>
            <w:noWrap/>
            <w:hideMark/>
          </w:tcPr>
          <w:p w14:paraId="4D98DF46" w14:textId="678CC0AD" w:rsidR="000E7AF8" w:rsidRPr="000E7AF8" w:rsidDel="000E7AF8" w:rsidRDefault="000E7AF8" w:rsidP="000E7AF8">
            <w:pPr>
              <w:jc w:val="right"/>
              <w:cnfStyle w:val="000000100000" w:firstRow="0" w:lastRow="0" w:firstColumn="0" w:lastColumn="0" w:oddVBand="0" w:evenVBand="0" w:oddHBand="1" w:evenHBand="0" w:firstRowFirstColumn="0" w:firstRowLastColumn="0" w:lastRowFirstColumn="0" w:lastRowLastColumn="0"/>
              <w:rPr>
                <w:del w:id="1154" w:author="Robert Clark" w:date="2020-05-12T18:54:00Z"/>
                <w:rFonts w:ascii="Calibri" w:eastAsia="Times New Roman" w:hAnsi="Calibri" w:cs="Calibri"/>
                <w:color w:val="000000"/>
                <w:lang w:eastAsia="en-GB"/>
              </w:rPr>
            </w:pPr>
            <w:del w:id="1155" w:author="Robert Clark" w:date="2020-05-12T18:54:00Z">
              <w:r w:rsidRPr="000E7AF8" w:rsidDel="000E7AF8">
                <w:rPr>
                  <w:rFonts w:ascii="Calibri" w:eastAsia="Times New Roman" w:hAnsi="Calibri" w:cs="Calibri"/>
                  <w:color w:val="000000"/>
                  <w:lang w:eastAsia="en-GB"/>
                </w:rPr>
                <w:delText>0.786</w:delText>
              </w:r>
            </w:del>
          </w:p>
        </w:tc>
        <w:tc>
          <w:tcPr>
            <w:tcW w:w="2977" w:type="dxa"/>
            <w:noWrap/>
            <w:hideMark/>
          </w:tcPr>
          <w:p w14:paraId="7CBA5878" w14:textId="316AF988" w:rsidR="000E7AF8" w:rsidRPr="000E7AF8" w:rsidDel="000E7AF8" w:rsidRDefault="000E7AF8" w:rsidP="000E7AF8">
            <w:pPr>
              <w:jc w:val="right"/>
              <w:cnfStyle w:val="000000100000" w:firstRow="0" w:lastRow="0" w:firstColumn="0" w:lastColumn="0" w:oddVBand="0" w:evenVBand="0" w:oddHBand="1" w:evenHBand="0" w:firstRowFirstColumn="0" w:firstRowLastColumn="0" w:lastRowFirstColumn="0" w:lastRowLastColumn="0"/>
              <w:rPr>
                <w:del w:id="1156" w:author="Robert Clark" w:date="2020-05-12T18:54:00Z"/>
                <w:rFonts w:ascii="Calibri" w:eastAsia="Times New Roman" w:hAnsi="Calibri" w:cs="Calibri"/>
                <w:color w:val="000000"/>
                <w:lang w:eastAsia="en-GB"/>
              </w:rPr>
            </w:pPr>
            <w:del w:id="1157" w:author="Robert Clark" w:date="2020-05-12T18:54:00Z">
              <w:r w:rsidRPr="000E7AF8" w:rsidDel="000E7AF8">
                <w:rPr>
                  <w:rFonts w:ascii="Calibri" w:eastAsia="Times New Roman" w:hAnsi="Calibri" w:cs="Calibri"/>
                  <w:color w:val="000000"/>
                  <w:lang w:eastAsia="en-GB"/>
                </w:rPr>
                <w:delText>0.928</w:delText>
              </w:r>
            </w:del>
          </w:p>
        </w:tc>
      </w:tr>
      <w:tr w:rsidR="000E7AF8" w:rsidRPr="000E7AF8" w:rsidDel="000E7AF8" w14:paraId="4D148D89" w14:textId="2AF23D3C" w:rsidTr="000E7AF8">
        <w:tblPrEx>
          <w:tblW w:w="9209" w:type="dxa"/>
          <w:tblInd w:w="5" w:type="dxa"/>
          <w:tblPrExChange w:id="1158" w:author="Robert Clark" w:date="2020-05-12T18:50:00Z">
            <w:tblPrEx>
              <w:tblW w:w="7520" w:type="dxa"/>
              <w:tblInd w:w="5" w:type="dxa"/>
            </w:tblPrEx>
          </w:tblPrExChange>
        </w:tblPrEx>
        <w:trPr>
          <w:trHeight w:val="300"/>
          <w:del w:id="1159" w:author="Robert Clark" w:date="2020-05-12T18:54:00Z"/>
          <w:trPrChange w:id="1160" w:author="Robert Clark" w:date="2020-05-12T18:50:00Z">
            <w:trPr>
              <w:gridBefore w:val="1"/>
              <w:gridAfter w:val="0"/>
              <w:trHeight w:val="30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auto"/>
            <w:noWrap/>
            <w:hideMark/>
            <w:tcPrChange w:id="1161" w:author="Robert Clark" w:date="2020-05-12T18:50:00Z">
              <w:tcPr>
                <w:tcW w:w="3080" w:type="dxa"/>
                <w:gridSpan w:val="2"/>
                <w:tcBorders>
                  <w:right w:val="nil"/>
                </w:tcBorders>
                <w:shd w:val="clear" w:color="auto" w:fill="auto"/>
                <w:noWrap/>
                <w:vAlign w:val="bottom"/>
                <w:hideMark/>
              </w:tcPr>
            </w:tcPrChange>
          </w:tcPr>
          <w:p w14:paraId="34AB70D3" w14:textId="04C29ECF" w:rsidR="000E7AF8" w:rsidRPr="000E7AF8" w:rsidDel="000E7AF8" w:rsidRDefault="000E7AF8" w:rsidP="000E7AF8">
            <w:pPr>
              <w:rPr>
                <w:del w:id="1162" w:author="Robert Clark" w:date="2020-05-12T18:54:00Z"/>
                <w:rFonts w:ascii="Calibri" w:eastAsia="Times New Roman" w:hAnsi="Calibri" w:cs="Calibri"/>
                <w:color w:val="000000"/>
                <w:lang w:eastAsia="en-GB"/>
              </w:rPr>
            </w:pPr>
            <w:del w:id="1163" w:author="Robert Clark" w:date="2020-05-12T18:54:00Z">
              <w:r w:rsidRPr="000E7AF8" w:rsidDel="000E7AF8">
                <w:rPr>
                  <w:rFonts w:ascii="Calibri" w:eastAsia="Times New Roman" w:hAnsi="Calibri" w:cs="Calibri"/>
                  <w:color w:val="000000"/>
                  <w:lang w:eastAsia="en-GB"/>
                </w:rPr>
                <w:delText>Rate of False Positive</w:delText>
              </w:r>
            </w:del>
          </w:p>
        </w:tc>
        <w:tc>
          <w:tcPr>
            <w:tcW w:w="3152" w:type="dxa"/>
            <w:shd w:val="clear" w:color="auto" w:fill="auto"/>
            <w:noWrap/>
            <w:hideMark/>
            <w:tcPrChange w:id="1164" w:author="Robert Clark" w:date="2020-05-12T18:50:00Z">
              <w:tcPr>
                <w:tcW w:w="2340" w:type="dxa"/>
                <w:tcBorders>
                  <w:top w:val="nil"/>
                  <w:left w:val="nil"/>
                  <w:bottom w:val="nil"/>
                  <w:right w:val="nil"/>
                </w:tcBorders>
                <w:shd w:val="clear" w:color="auto" w:fill="auto"/>
                <w:noWrap/>
                <w:vAlign w:val="bottom"/>
                <w:hideMark/>
              </w:tcPr>
            </w:tcPrChange>
          </w:tcPr>
          <w:p w14:paraId="301421D3" w14:textId="425FC074" w:rsidR="000E7AF8" w:rsidRPr="000E7AF8" w:rsidDel="000E7AF8" w:rsidRDefault="000E7AF8" w:rsidP="000E7AF8">
            <w:pPr>
              <w:jc w:val="right"/>
              <w:cnfStyle w:val="000000000000" w:firstRow="0" w:lastRow="0" w:firstColumn="0" w:lastColumn="0" w:oddVBand="0" w:evenVBand="0" w:oddHBand="0" w:evenHBand="0" w:firstRowFirstColumn="0" w:firstRowLastColumn="0" w:lastRowFirstColumn="0" w:lastRowLastColumn="0"/>
              <w:rPr>
                <w:del w:id="1165" w:author="Robert Clark" w:date="2020-05-12T18:54:00Z"/>
                <w:rFonts w:ascii="Calibri" w:eastAsia="Times New Roman" w:hAnsi="Calibri" w:cs="Calibri"/>
                <w:color w:val="000000"/>
                <w:lang w:eastAsia="en-GB"/>
              </w:rPr>
            </w:pPr>
            <w:del w:id="1166" w:author="Robert Clark" w:date="2020-05-12T18:54:00Z">
              <w:r w:rsidRPr="000E7AF8" w:rsidDel="000E7AF8">
                <w:rPr>
                  <w:rFonts w:ascii="Calibri" w:eastAsia="Times New Roman" w:hAnsi="Calibri" w:cs="Calibri"/>
                  <w:color w:val="000000"/>
                  <w:lang w:eastAsia="en-GB"/>
                </w:rPr>
                <w:delText>0.6</w:delText>
              </w:r>
            </w:del>
          </w:p>
        </w:tc>
        <w:tc>
          <w:tcPr>
            <w:tcW w:w="2977" w:type="dxa"/>
            <w:shd w:val="clear" w:color="auto" w:fill="auto"/>
            <w:noWrap/>
            <w:hideMark/>
            <w:tcPrChange w:id="1167" w:author="Robert Clark" w:date="2020-05-12T18:50:00Z">
              <w:tcPr>
                <w:tcW w:w="2100" w:type="dxa"/>
                <w:gridSpan w:val="2"/>
                <w:tcBorders>
                  <w:top w:val="nil"/>
                  <w:left w:val="nil"/>
                  <w:bottom w:val="nil"/>
                  <w:right w:val="nil"/>
                </w:tcBorders>
                <w:shd w:val="clear" w:color="auto" w:fill="auto"/>
                <w:noWrap/>
                <w:vAlign w:val="bottom"/>
                <w:hideMark/>
              </w:tcPr>
            </w:tcPrChange>
          </w:tcPr>
          <w:p w14:paraId="0F6266F5" w14:textId="00F75130" w:rsidR="000E7AF8" w:rsidRPr="000E7AF8" w:rsidDel="000E7AF8" w:rsidRDefault="000E7AF8" w:rsidP="000E7AF8">
            <w:pPr>
              <w:jc w:val="right"/>
              <w:cnfStyle w:val="000000000000" w:firstRow="0" w:lastRow="0" w:firstColumn="0" w:lastColumn="0" w:oddVBand="0" w:evenVBand="0" w:oddHBand="0" w:evenHBand="0" w:firstRowFirstColumn="0" w:firstRowLastColumn="0" w:lastRowFirstColumn="0" w:lastRowLastColumn="0"/>
              <w:rPr>
                <w:del w:id="1168" w:author="Robert Clark" w:date="2020-05-12T18:54:00Z"/>
                <w:rFonts w:ascii="Calibri" w:eastAsia="Times New Roman" w:hAnsi="Calibri" w:cs="Calibri"/>
                <w:color w:val="000000"/>
                <w:lang w:eastAsia="en-GB"/>
              </w:rPr>
            </w:pPr>
            <w:del w:id="1169" w:author="Robert Clark" w:date="2020-05-12T18:54:00Z">
              <w:r w:rsidRPr="000E7AF8" w:rsidDel="000E7AF8">
                <w:rPr>
                  <w:rFonts w:ascii="Calibri" w:eastAsia="Times New Roman" w:hAnsi="Calibri" w:cs="Calibri"/>
                  <w:color w:val="000000"/>
                  <w:lang w:eastAsia="en-GB"/>
                </w:rPr>
                <w:delText>0.8</w:delText>
              </w:r>
            </w:del>
          </w:p>
        </w:tc>
      </w:tr>
      <w:tr w:rsidR="000E7AF8" w:rsidRPr="000E7AF8" w:rsidDel="000E7AF8" w14:paraId="32C97CA0" w14:textId="77777777" w:rsidTr="000E7AF8">
        <w:trPr>
          <w:cnfStyle w:val="000000100000" w:firstRow="0" w:lastRow="0" w:firstColumn="0" w:lastColumn="0" w:oddVBand="0" w:evenVBand="0" w:oddHBand="1" w:evenHBand="0" w:firstRowFirstColumn="0" w:firstRowLastColumn="0" w:lastRowFirstColumn="0" w:lastRowLastColumn="0"/>
          <w:trHeight w:val="300"/>
          <w:del w:id="1170" w:author="Robert Clark" w:date="2020-05-12T18:54:00Z"/>
        </w:trPr>
        <w:tc>
          <w:tcPr>
            <w:cnfStyle w:val="001000000000" w:firstRow="0" w:lastRow="0" w:firstColumn="1" w:lastColumn="0" w:oddVBand="0" w:evenVBand="0" w:oddHBand="0" w:evenHBand="0" w:firstRowFirstColumn="0" w:firstRowLastColumn="0" w:lastRowFirstColumn="0" w:lastRowLastColumn="0"/>
            <w:tcW w:w="3080" w:type="dxa"/>
            <w:noWrap/>
            <w:hideMark/>
          </w:tcPr>
          <w:p w14:paraId="28869404" w14:textId="403C8147" w:rsidR="000E7AF8" w:rsidRPr="000E7AF8" w:rsidDel="000E7AF8" w:rsidRDefault="000E7AF8" w:rsidP="000E7AF8">
            <w:pPr>
              <w:rPr>
                <w:del w:id="1171" w:author="Robert Clark" w:date="2020-05-12T18:54:00Z"/>
                <w:rFonts w:ascii="Calibri" w:eastAsia="Times New Roman" w:hAnsi="Calibri" w:cs="Calibri"/>
                <w:color w:val="000000"/>
                <w:lang w:eastAsia="en-GB"/>
              </w:rPr>
            </w:pPr>
            <w:del w:id="1172" w:author="Robert Clark" w:date="2020-05-12T18:54:00Z">
              <w:r w:rsidRPr="000E7AF8" w:rsidDel="000E7AF8">
                <w:rPr>
                  <w:rFonts w:ascii="Calibri" w:eastAsia="Times New Roman" w:hAnsi="Calibri" w:cs="Calibri"/>
                  <w:color w:val="000000"/>
                  <w:lang w:eastAsia="en-GB"/>
                </w:rPr>
                <w:delText>Rate of True Negative</w:delText>
              </w:r>
            </w:del>
          </w:p>
        </w:tc>
        <w:tc>
          <w:tcPr>
            <w:tcW w:w="3152" w:type="dxa"/>
            <w:noWrap/>
            <w:hideMark/>
          </w:tcPr>
          <w:p w14:paraId="4DE92FB9" w14:textId="4B2EA113" w:rsidR="000E7AF8" w:rsidRPr="000E7AF8" w:rsidDel="000E7AF8" w:rsidRDefault="000E7AF8" w:rsidP="000E7AF8">
            <w:pPr>
              <w:jc w:val="right"/>
              <w:cnfStyle w:val="000000100000" w:firstRow="0" w:lastRow="0" w:firstColumn="0" w:lastColumn="0" w:oddVBand="0" w:evenVBand="0" w:oddHBand="1" w:evenHBand="0" w:firstRowFirstColumn="0" w:firstRowLastColumn="0" w:lastRowFirstColumn="0" w:lastRowLastColumn="0"/>
              <w:rPr>
                <w:del w:id="1173" w:author="Robert Clark" w:date="2020-05-12T18:54:00Z"/>
                <w:rFonts w:ascii="Calibri" w:eastAsia="Times New Roman" w:hAnsi="Calibri" w:cs="Calibri"/>
                <w:color w:val="000000"/>
                <w:lang w:eastAsia="en-GB"/>
              </w:rPr>
            </w:pPr>
            <w:del w:id="1174" w:author="Robert Clark" w:date="2020-05-12T18:54:00Z">
              <w:r w:rsidRPr="000E7AF8" w:rsidDel="000E7AF8">
                <w:rPr>
                  <w:rFonts w:ascii="Calibri" w:eastAsia="Times New Roman" w:hAnsi="Calibri" w:cs="Calibri"/>
                  <w:color w:val="000000"/>
                  <w:lang w:eastAsia="en-GB"/>
                </w:rPr>
                <w:delText>0.214</w:delText>
              </w:r>
            </w:del>
          </w:p>
        </w:tc>
        <w:tc>
          <w:tcPr>
            <w:tcW w:w="2977" w:type="dxa"/>
            <w:noWrap/>
            <w:hideMark/>
          </w:tcPr>
          <w:p w14:paraId="05D8B6FC" w14:textId="568BEBA9" w:rsidR="000E7AF8" w:rsidRPr="000E7AF8" w:rsidDel="000E7AF8" w:rsidRDefault="000E7AF8" w:rsidP="000E7AF8">
            <w:pPr>
              <w:jc w:val="right"/>
              <w:cnfStyle w:val="000000100000" w:firstRow="0" w:lastRow="0" w:firstColumn="0" w:lastColumn="0" w:oddVBand="0" w:evenVBand="0" w:oddHBand="1" w:evenHBand="0" w:firstRowFirstColumn="0" w:firstRowLastColumn="0" w:lastRowFirstColumn="0" w:lastRowLastColumn="0"/>
              <w:rPr>
                <w:del w:id="1175" w:author="Robert Clark" w:date="2020-05-12T18:54:00Z"/>
                <w:rFonts w:ascii="Calibri" w:eastAsia="Times New Roman" w:hAnsi="Calibri" w:cs="Calibri"/>
                <w:color w:val="000000"/>
                <w:lang w:eastAsia="en-GB"/>
              </w:rPr>
            </w:pPr>
            <w:del w:id="1176" w:author="Robert Clark" w:date="2020-05-12T18:54:00Z">
              <w:r w:rsidRPr="000E7AF8" w:rsidDel="000E7AF8">
                <w:rPr>
                  <w:rFonts w:ascii="Calibri" w:eastAsia="Times New Roman" w:hAnsi="Calibri" w:cs="Calibri"/>
                  <w:color w:val="000000"/>
                  <w:lang w:eastAsia="en-GB"/>
                </w:rPr>
                <w:delText>0.071</w:delText>
              </w:r>
            </w:del>
          </w:p>
        </w:tc>
      </w:tr>
      <w:tr w:rsidR="000E7AF8" w:rsidRPr="000E7AF8" w:rsidDel="000E7AF8" w14:paraId="334D8EF9" w14:textId="5386DD30" w:rsidTr="000E7AF8">
        <w:tblPrEx>
          <w:tblW w:w="9209" w:type="dxa"/>
          <w:tblInd w:w="5" w:type="dxa"/>
          <w:tblPrExChange w:id="1177" w:author="Robert Clark" w:date="2020-05-12T18:50:00Z">
            <w:tblPrEx>
              <w:tblW w:w="7520" w:type="dxa"/>
              <w:tblInd w:w="5" w:type="dxa"/>
            </w:tblPrEx>
          </w:tblPrExChange>
        </w:tblPrEx>
        <w:trPr>
          <w:trHeight w:val="300"/>
          <w:del w:id="1178" w:author="Robert Clark" w:date="2020-05-12T18:54:00Z"/>
          <w:trPrChange w:id="1179" w:author="Robert Clark" w:date="2020-05-12T18:50:00Z">
            <w:trPr>
              <w:gridBefore w:val="1"/>
              <w:gridAfter w:val="0"/>
              <w:trHeight w:val="30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auto"/>
            <w:noWrap/>
            <w:hideMark/>
            <w:tcPrChange w:id="1180" w:author="Robert Clark" w:date="2020-05-12T18:50:00Z">
              <w:tcPr>
                <w:tcW w:w="3080" w:type="dxa"/>
                <w:gridSpan w:val="2"/>
                <w:tcBorders>
                  <w:right w:val="nil"/>
                </w:tcBorders>
                <w:shd w:val="clear" w:color="auto" w:fill="auto"/>
                <w:noWrap/>
                <w:vAlign w:val="bottom"/>
                <w:hideMark/>
              </w:tcPr>
            </w:tcPrChange>
          </w:tcPr>
          <w:p w14:paraId="58A34396" w14:textId="0A5BDEF8" w:rsidR="000E7AF8" w:rsidRPr="000E7AF8" w:rsidDel="000E7AF8" w:rsidRDefault="000E7AF8" w:rsidP="000E7AF8">
            <w:pPr>
              <w:rPr>
                <w:del w:id="1181" w:author="Robert Clark" w:date="2020-05-12T18:54:00Z"/>
                <w:rFonts w:ascii="Calibri" w:eastAsia="Times New Roman" w:hAnsi="Calibri" w:cs="Calibri"/>
                <w:color w:val="000000"/>
                <w:lang w:eastAsia="en-GB"/>
              </w:rPr>
            </w:pPr>
            <w:del w:id="1182" w:author="Robert Clark" w:date="2020-05-12T18:54:00Z">
              <w:r w:rsidRPr="000E7AF8" w:rsidDel="000E7AF8">
                <w:rPr>
                  <w:rFonts w:ascii="Calibri" w:eastAsia="Times New Roman" w:hAnsi="Calibri" w:cs="Calibri"/>
                  <w:color w:val="000000"/>
                  <w:lang w:eastAsia="en-GB"/>
                </w:rPr>
                <w:delText>Rate of False Negative</w:delText>
              </w:r>
            </w:del>
          </w:p>
        </w:tc>
        <w:tc>
          <w:tcPr>
            <w:tcW w:w="3152" w:type="dxa"/>
            <w:shd w:val="clear" w:color="auto" w:fill="auto"/>
            <w:noWrap/>
            <w:hideMark/>
            <w:tcPrChange w:id="1183" w:author="Robert Clark" w:date="2020-05-12T18:50:00Z">
              <w:tcPr>
                <w:tcW w:w="2340" w:type="dxa"/>
                <w:tcBorders>
                  <w:top w:val="nil"/>
                  <w:left w:val="nil"/>
                  <w:bottom w:val="nil"/>
                  <w:right w:val="nil"/>
                </w:tcBorders>
                <w:shd w:val="clear" w:color="auto" w:fill="auto"/>
                <w:noWrap/>
                <w:vAlign w:val="bottom"/>
                <w:hideMark/>
              </w:tcPr>
            </w:tcPrChange>
          </w:tcPr>
          <w:p w14:paraId="0A64A7AA" w14:textId="780D011E" w:rsidR="000E7AF8" w:rsidRPr="000E7AF8" w:rsidDel="000E7AF8" w:rsidRDefault="000E7AF8" w:rsidP="000E7AF8">
            <w:pPr>
              <w:jc w:val="right"/>
              <w:cnfStyle w:val="000000000000" w:firstRow="0" w:lastRow="0" w:firstColumn="0" w:lastColumn="0" w:oddVBand="0" w:evenVBand="0" w:oddHBand="0" w:evenHBand="0" w:firstRowFirstColumn="0" w:firstRowLastColumn="0" w:lastRowFirstColumn="0" w:lastRowLastColumn="0"/>
              <w:rPr>
                <w:del w:id="1184" w:author="Robert Clark" w:date="2020-05-12T18:54:00Z"/>
                <w:rFonts w:ascii="Calibri" w:eastAsia="Times New Roman" w:hAnsi="Calibri" w:cs="Calibri"/>
                <w:color w:val="000000"/>
                <w:lang w:eastAsia="en-GB"/>
              </w:rPr>
            </w:pPr>
            <w:del w:id="1185" w:author="Robert Clark" w:date="2020-05-12T18:54:00Z">
              <w:r w:rsidRPr="000E7AF8" w:rsidDel="000E7AF8">
                <w:rPr>
                  <w:rFonts w:ascii="Calibri" w:eastAsia="Times New Roman" w:hAnsi="Calibri" w:cs="Calibri"/>
                  <w:color w:val="000000"/>
                  <w:lang w:eastAsia="en-GB"/>
                </w:rPr>
                <w:delText>0.4</w:delText>
              </w:r>
            </w:del>
          </w:p>
        </w:tc>
        <w:tc>
          <w:tcPr>
            <w:tcW w:w="2977" w:type="dxa"/>
            <w:shd w:val="clear" w:color="auto" w:fill="auto"/>
            <w:noWrap/>
            <w:hideMark/>
            <w:tcPrChange w:id="1186" w:author="Robert Clark" w:date="2020-05-12T18:50:00Z">
              <w:tcPr>
                <w:tcW w:w="2100" w:type="dxa"/>
                <w:gridSpan w:val="2"/>
                <w:tcBorders>
                  <w:top w:val="nil"/>
                  <w:left w:val="nil"/>
                  <w:bottom w:val="nil"/>
                  <w:right w:val="nil"/>
                </w:tcBorders>
                <w:shd w:val="clear" w:color="auto" w:fill="auto"/>
                <w:noWrap/>
                <w:vAlign w:val="bottom"/>
                <w:hideMark/>
              </w:tcPr>
            </w:tcPrChange>
          </w:tcPr>
          <w:p w14:paraId="5280D3E3" w14:textId="20F4344B" w:rsidR="000E7AF8" w:rsidRPr="000E7AF8" w:rsidDel="000E7AF8" w:rsidRDefault="000E7AF8" w:rsidP="000E7AF8">
            <w:pPr>
              <w:jc w:val="right"/>
              <w:cnfStyle w:val="000000000000" w:firstRow="0" w:lastRow="0" w:firstColumn="0" w:lastColumn="0" w:oddVBand="0" w:evenVBand="0" w:oddHBand="0" w:evenHBand="0" w:firstRowFirstColumn="0" w:firstRowLastColumn="0" w:lastRowFirstColumn="0" w:lastRowLastColumn="0"/>
              <w:rPr>
                <w:del w:id="1187" w:author="Robert Clark" w:date="2020-05-12T18:54:00Z"/>
                <w:rFonts w:ascii="Calibri" w:eastAsia="Times New Roman" w:hAnsi="Calibri" w:cs="Calibri"/>
                <w:color w:val="000000"/>
                <w:lang w:eastAsia="en-GB"/>
              </w:rPr>
            </w:pPr>
            <w:del w:id="1188" w:author="Robert Clark" w:date="2020-05-12T18:54:00Z">
              <w:r w:rsidRPr="000E7AF8" w:rsidDel="000E7AF8">
                <w:rPr>
                  <w:rFonts w:ascii="Calibri" w:eastAsia="Times New Roman" w:hAnsi="Calibri" w:cs="Calibri"/>
                  <w:color w:val="000000"/>
                  <w:lang w:eastAsia="en-GB"/>
                </w:rPr>
                <w:delText>0.2</w:delText>
              </w:r>
            </w:del>
          </w:p>
        </w:tc>
      </w:tr>
      <w:tr w:rsidR="000E7AF8" w:rsidRPr="000E7AF8" w:rsidDel="000E7AF8" w14:paraId="76BECBE1" w14:textId="77777777" w:rsidTr="000E7AF8">
        <w:trPr>
          <w:cnfStyle w:val="000000100000" w:firstRow="0" w:lastRow="0" w:firstColumn="0" w:lastColumn="0" w:oddVBand="0" w:evenVBand="0" w:oddHBand="1" w:evenHBand="0" w:firstRowFirstColumn="0" w:firstRowLastColumn="0" w:lastRowFirstColumn="0" w:lastRowLastColumn="0"/>
          <w:trHeight w:val="300"/>
          <w:del w:id="1189" w:author="Robert Clark" w:date="2020-05-12T18:54:00Z"/>
        </w:trPr>
        <w:tc>
          <w:tcPr>
            <w:cnfStyle w:val="001000000000" w:firstRow="0" w:lastRow="0" w:firstColumn="1" w:lastColumn="0" w:oddVBand="0" w:evenVBand="0" w:oddHBand="0" w:evenHBand="0" w:firstRowFirstColumn="0" w:firstRowLastColumn="0" w:lastRowFirstColumn="0" w:lastRowLastColumn="0"/>
            <w:tcW w:w="3080" w:type="dxa"/>
            <w:noWrap/>
            <w:hideMark/>
          </w:tcPr>
          <w:p w14:paraId="4172A253" w14:textId="75D9E4C5" w:rsidR="000E7AF8" w:rsidRPr="000E7AF8" w:rsidDel="000E7AF8" w:rsidRDefault="000E7AF8" w:rsidP="000E7AF8">
            <w:pPr>
              <w:rPr>
                <w:del w:id="1190" w:author="Robert Clark" w:date="2020-05-12T18:54:00Z"/>
                <w:rFonts w:ascii="Calibri" w:eastAsia="Times New Roman" w:hAnsi="Calibri" w:cs="Calibri"/>
                <w:color w:val="000000"/>
                <w:lang w:eastAsia="en-GB"/>
              </w:rPr>
            </w:pPr>
            <w:del w:id="1191" w:author="Robert Clark" w:date="2020-05-12T18:54:00Z">
              <w:r w:rsidRPr="000E7AF8" w:rsidDel="000E7AF8">
                <w:rPr>
                  <w:rFonts w:ascii="Calibri" w:eastAsia="Times New Roman" w:hAnsi="Calibri" w:cs="Calibri"/>
                  <w:color w:val="000000"/>
                  <w:lang w:eastAsia="en-GB"/>
                </w:rPr>
                <w:delText>Average Certainty</w:delText>
              </w:r>
            </w:del>
          </w:p>
        </w:tc>
        <w:tc>
          <w:tcPr>
            <w:tcW w:w="3152" w:type="dxa"/>
            <w:noWrap/>
            <w:hideMark/>
          </w:tcPr>
          <w:p w14:paraId="65CA2902" w14:textId="49A3393F" w:rsidR="000E7AF8" w:rsidRPr="000E7AF8" w:rsidDel="000E7AF8" w:rsidRDefault="000E7AF8" w:rsidP="000E7AF8">
            <w:pPr>
              <w:jc w:val="right"/>
              <w:cnfStyle w:val="000000100000" w:firstRow="0" w:lastRow="0" w:firstColumn="0" w:lastColumn="0" w:oddVBand="0" w:evenVBand="0" w:oddHBand="1" w:evenHBand="0" w:firstRowFirstColumn="0" w:firstRowLastColumn="0" w:lastRowFirstColumn="0" w:lastRowLastColumn="0"/>
              <w:rPr>
                <w:del w:id="1192" w:author="Robert Clark" w:date="2020-05-12T18:54:00Z"/>
                <w:rFonts w:ascii="Calibri" w:eastAsia="Times New Roman" w:hAnsi="Calibri" w:cs="Calibri"/>
                <w:color w:val="000000"/>
                <w:lang w:eastAsia="en-GB"/>
              </w:rPr>
            </w:pPr>
            <w:del w:id="1193" w:author="Robert Clark" w:date="2020-05-12T18:54:00Z">
              <w:r w:rsidRPr="000E7AF8" w:rsidDel="000E7AF8">
                <w:rPr>
                  <w:rFonts w:ascii="Calibri" w:eastAsia="Times New Roman" w:hAnsi="Calibri" w:cs="Calibri"/>
                  <w:color w:val="000000"/>
                  <w:lang w:eastAsia="en-GB"/>
                </w:rPr>
                <w:delText>0.921671053</w:delText>
              </w:r>
            </w:del>
          </w:p>
        </w:tc>
        <w:tc>
          <w:tcPr>
            <w:tcW w:w="2977" w:type="dxa"/>
            <w:noWrap/>
            <w:hideMark/>
          </w:tcPr>
          <w:p w14:paraId="17943049" w14:textId="19F8FA11" w:rsidR="000E7AF8" w:rsidRPr="000E7AF8" w:rsidDel="000E7AF8" w:rsidRDefault="000E7AF8" w:rsidP="000E7AF8">
            <w:pPr>
              <w:jc w:val="right"/>
              <w:cnfStyle w:val="000000100000" w:firstRow="0" w:lastRow="0" w:firstColumn="0" w:lastColumn="0" w:oddVBand="0" w:evenVBand="0" w:oddHBand="1" w:evenHBand="0" w:firstRowFirstColumn="0" w:firstRowLastColumn="0" w:lastRowFirstColumn="0" w:lastRowLastColumn="0"/>
              <w:rPr>
                <w:del w:id="1194" w:author="Robert Clark" w:date="2020-05-12T18:54:00Z"/>
                <w:rFonts w:ascii="Calibri" w:eastAsia="Times New Roman" w:hAnsi="Calibri" w:cs="Calibri"/>
                <w:color w:val="000000"/>
                <w:lang w:eastAsia="en-GB"/>
              </w:rPr>
            </w:pPr>
            <w:del w:id="1195" w:author="Robert Clark" w:date="2020-05-12T18:54:00Z">
              <w:r w:rsidRPr="000E7AF8" w:rsidDel="000E7AF8">
                <w:rPr>
                  <w:rFonts w:ascii="Calibri" w:eastAsia="Times New Roman" w:hAnsi="Calibri" w:cs="Calibri"/>
                  <w:color w:val="000000"/>
                  <w:lang w:eastAsia="en-GB"/>
                </w:rPr>
                <w:delText>0.906621579</w:delText>
              </w:r>
            </w:del>
          </w:p>
        </w:tc>
      </w:tr>
      <w:tr w:rsidR="000E7AF8" w:rsidRPr="000E7AF8" w:rsidDel="000E7AF8" w14:paraId="2B333667" w14:textId="4F9B1B95" w:rsidTr="000E7AF8">
        <w:tblPrEx>
          <w:tblW w:w="9209" w:type="dxa"/>
          <w:tblInd w:w="5" w:type="dxa"/>
          <w:tblPrExChange w:id="1196" w:author="Robert Clark" w:date="2020-05-12T18:50:00Z">
            <w:tblPrEx>
              <w:tblW w:w="7520" w:type="dxa"/>
              <w:tblInd w:w="5" w:type="dxa"/>
            </w:tblPrEx>
          </w:tblPrExChange>
        </w:tblPrEx>
        <w:trPr>
          <w:trHeight w:val="300"/>
          <w:del w:id="1197" w:author="Robert Clark" w:date="2020-05-12T18:54:00Z"/>
          <w:trPrChange w:id="1198" w:author="Robert Clark" w:date="2020-05-12T18:50:00Z">
            <w:trPr>
              <w:gridBefore w:val="1"/>
              <w:gridAfter w:val="0"/>
              <w:trHeight w:val="30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auto"/>
            <w:noWrap/>
            <w:hideMark/>
            <w:tcPrChange w:id="1199" w:author="Robert Clark" w:date="2020-05-12T18:50:00Z">
              <w:tcPr>
                <w:tcW w:w="3080" w:type="dxa"/>
                <w:gridSpan w:val="2"/>
                <w:tcBorders>
                  <w:right w:val="nil"/>
                </w:tcBorders>
                <w:shd w:val="clear" w:color="auto" w:fill="auto"/>
                <w:noWrap/>
                <w:vAlign w:val="bottom"/>
                <w:hideMark/>
              </w:tcPr>
            </w:tcPrChange>
          </w:tcPr>
          <w:p w14:paraId="2E915D26" w14:textId="778A1004" w:rsidR="000E7AF8" w:rsidRPr="000E7AF8" w:rsidDel="000E7AF8" w:rsidRDefault="000E7AF8" w:rsidP="000E7AF8">
            <w:pPr>
              <w:rPr>
                <w:del w:id="1200" w:author="Robert Clark" w:date="2020-05-12T18:54:00Z"/>
                <w:rFonts w:ascii="Calibri" w:eastAsia="Times New Roman" w:hAnsi="Calibri" w:cs="Calibri"/>
                <w:color w:val="000000"/>
                <w:lang w:eastAsia="en-GB"/>
              </w:rPr>
            </w:pPr>
            <w:del w:id="1201" w:author="Robert Clark" w:date="2020-05-12T18:54:00Z">
              <w:r w:rsidRPr="000E7AF8" w:rsidDel="000E7AF8">
                <w:rPr>
                  <w:rFonts w:ascii="Calibri" w:eastAsia="Times New Roman" w:hAnsi="Calibri" w:cs="Calibri"/>
                  <w:color w:val="000000"/>
                  <w:lang w:eastAsia="en-GB"/>
                </w:rPr>
                <w:delText>Standard Deviation of Certainty</w:delText>
              </w:r>
            </w:del>
          </w:p>
        </w:tc>
        <w:tc>
          <w:tcPr>
            <w:tcW w:w="3152" w:type="dxa"/>
            <w:shd w:val="clear" w:color="auto" w:fill="auto"/>
            <w:noWrap/>
            <w:hideMark/>
            <w:tcPrChange w:id="1202" w:author="Robert Clark" w:date="2020-05-12T18:50:00Z">
              <w:tcPr>
                <w:tcW w:w="2340" w:type="dxa"/>
                <w:tcBorders>
                  <w:top w:val="nil"/>
                  <w:left w:val="nil"/>
                  <w:bottom w:val="nil"/>
                  <w:right w:val="nil"/>
                </w:tcBorders>
                <w:shd w:val="clear" w:color="auto" w:fill="auto"/>
                <w:noWrap/>
                <w:vAlign w:val="bottom"/>
                <w:hideMark/>
              </w:tcPr>
            </w:tcPrChange>
          </w:tcPr>
          <w:p w14:paraId="19AF40CA" w14:textId="2CF7A44C" w:rsidR="000E7AF8" w:rsidRPr="000E7AF8" w:rsidDel="000E7AF8" w:rsidRDefault="000E7AF8" w:rsidP="000E7AF8">
            <w:pPr>
              <w:jc w:val="right"/>
              <w:cnfStyle w:val="000000000000" w:firstRow="0" w:lastRow="0" w:firstColumn="0" w:lastColumn="0" w:oddVBand="0" w:evenVBand="0" w:oddHBand="0" w:evenHBand="0" w:firstRowFirstColumn="0" w:firstRowLastColumn="0" w:lastRowFirstColumn="0" w:lastRowLastColumn="0"/>
              <w:rPr>
                <w:del w:id="1203" w:author="Robert Clark" w:date="2020-05-12T18:54:00Z"/>
                <w:rFonts w:ascii="Calibri" w:eastAsia="Times New Roman" w:hAnsi="Calibri" w:cs="Calibri"/>
                <w:color w:val="000000"/>
                <w:lang w:eastAsia="en-GB"/>
              </w:rPr>
            </w:pPr>
            <w:del w:id="1204" w:author="Robert Clark" w:date="2020-05-12T18:54:00Z">
              <w:r w:rsidRPr="000E7AF8" w:rsidDel="000E7AF8">
                <w:rPr>
                  <w:rFonts w:ascii="Calibri" w:eastAsia="Times New Roman" w:hAnsi="Calibri" w:cs="Calibri"/>
                  <w:color w:val="000000"/>
                  <w:lang w:eastAsia="en-GB"/>
                </w:rPr>
                <w:delText>0.121330492</w:delText>
              </w:r>
            </w:del>
          </w:p>
        </w:tc>
        <w:tc>
          <w:tcPr>
            <w:tcW w:w="2977" w:type="dxa"/>
            <w:shd w:val="clear" w:color="auto" w:fill="auto"/>
            <w:noWrap/>
            <w:hideMark/>
            <w:tcPrChange w:id="1205" w:author="Robert Clark" w:date="2020-05-12T18:50:00Z">
              <w:tcPr>
                <w:tcW w:w="2100" w:type="dxa"/>
                <w:gridSpan w:val="2"/>
                <w:tcBorders>
                  <w:top w:val="nil"/>
                  <w:left w:val="nil"/>
                  <w:bottom w:val="nil"/>
                  <w:right w:val="nil"/>
                </w:tcBorders>
                <w:shd w:val="clear" w:color="auto" w:fill="auto"/>
                <w:noWrap/>
                <w:vAlign w:val="bottom"/>
                <w:hideMark/>
              </w:tcPr>
            </w:tcPrChange>
          </w:tcPr>
          <w:p w14:paraId="735551E2" w14:textId="0830B4F7" w:rsidR="000E7AF8" w:rsidRPr="000E7AF8" w:rsidDel="000E7AF8" w:rsidRDefault="000E7AF8" w:rsidP="000E7AF8">
            <w:pPr>
              <w:jc w:val="right"/>
              <w:cnfStyle w:val="000000000000" w:firstRow="0" w:lastRow="0" w:firstColumn="0" w:lastColumn="0" w:oddVBand="0" w:evenVBand="0" w:oddHBand="0" w:evenHBand="0" w:firstRowFirstColumn="0" w:firstRowLastColumn="0" w:lastRowFirstColumn="0" w:lastRowLastColumn="0"/>
              <w:rPr>
                <w:del w:id="1206" w:author="Robert Clark" w:date="2020-05-12T18:54:00Z"/>
                <w:rFonts w:ascii="Calibri" w:eastAsia="Times New Roman" w:hAnsi="Calibri" w:cs="Calibri"/>
                <w:color w:val="000000"/>
                <w:lang w:eastAsia="en-GB"/>
              </w:rPr>
            </w:pPr>
            <w:del w:id="1207" w:author="Robert Clark" w:date="2020-05-12T18:54:00Z">
              <w:r w:rsidRPr="000E7AF8" w:rsidDel="000E7AF8">
                <w:rPr>
                  <w:rFonts w:ascii="Calibri" w:eastAsia="Times New Roman" w:hAnsi="Calibri" w:cs="Calibri"/>
                  <w:color w:val="000000"/>
                  <w:lang w:eastAsia="en-GB"/>
                </w:rPr>
                <w:delText>0.089782302</w:delText>
              </w:r>
            </w:del>
          </w:p>
        </w:tc>
      </w:tr>
      <w:tr w:rsidR="000E7AF8" w:rsidRPr="000E7AF8" w:rsidDel="000E7AF8" w14:paraId="10A07B11" w14:textId="77777777" w:rsidTr="000E7AF8">
        <w:trPr>
          <w:cnfStyle w:val="000000100000" w:firstRow="0" w:lastRow="0" w:firstColumn="0" w:lastColumn="0" w:oddVBand="0" w:evenVBand="0" w:oddHBand="1" w:evenHBand="0" w:firstRowFirstColumn="0" w:firstRowLastColumn="0" w:lastRowFirstColumn="0" w:lastRowLastColumn="0"/>
          <w:trHeight w:val="300"/>
          <w:del w:id="1208" w:author="Robert Clark" w:date="2020-05-12T18:54:00Z"/>
        </w:trPr>
        <w:tc>
          <w:tcPr>
            <w:cnfStyle w:val="001000000000" w:firstRow="0" w:lastRow="0" w:firstColumn="1" w:lastColumn="0" w:oddVBand="0" w:evenVBand="0" w:oddHBand="0" w:evenHBand="0" w:firstRowFirstColumn="0" w:firstRowLastColumn="0" w:lastRowFirstColumn="0" w:lastRowLastColumn="0"/>
            <w:tcW w:w="3080" w:type="dxa"/>
            <w:noWrap/>
            <w:hideMark/>
          </w:tcPr>
          <w:p w14:paraId="66BAC516" w14:textId="569E1BF0" w:rsidR="000E7AF8" w:rsidRPr="000E7AF8" w:rsidDel="000E7AF8" w:rsidRDefault="000E7AF8" w:rsidP="000E7AF8">
            <w:pPr>
              <w:rPr>
                <w:del w:id="1209" w:author="Robert Clark" w:date="2020-05-12T18:54:00Z"/>
                <w:rFonts w:ascii="Calibri" w:eastAsia="Times New Roman" w:hAnsi="Calibri" w:cs="Calibri"/>
                <w:color w:val="000000"/>
                <w:lang w:eastAsia="en-GB"/>
              </w:rPr>
            </w:pPr>
            <w:del w:id="1210" w:author="Robert Clark" w:date="2020-05-12T18:54:00Z">
              <w:r w:rsidRPr="000E7AF8" w:rsidDel="000E7AF8">
                <w:rPr>
                  <w:rFonts w:ascii="Calibri" w:eastAsia="Times New Roman" w:hAnsi="Calibri" w:cs="Calibri"/>
                  <w:color w:val="000000"/>
                  <w:lang w:eastAsia="en-GB"/>
                </w:rPr>
                <w:delText>Maximum Certainty</w:delText>
              </w:r>
            </w:del>
          </w:p>
        </w:tc>
        <w:tc>
          <w:tcPr>
            <w:tcW w:w="3152" w:type="dxa"/>
            <w:noWrap/>
            <w:hideMark/>
          </w:tcPr>
          <w:p w14:paraId="2627DB9F" w14:textId="202C0CD1" w:rsidR="000E7AF8" w:rsidRPr="000E7AF8" w:rsidDel="000E7AF8" w:rsidRDefault="000E7AF8" w:rsidP="000E7AF8">
            <w:pPr>
              <w:jc w:val="right"/>
              <w:cnfStyle w:val="000000100000" w:firstRow="0" w:lastRow="0" w:firstColumn="0" w:lastColumn="0" w:oddVBand="0" w:evenVBand="0" w:oddHBand="1" w:evenHBand="0" w:firstRowFirstColumn="0" w:firstRowLastColumn="0" w:lastRowFirstColumn="0" w:lastRowLastColumn="0"/>
              <w:rPr>
                <w:del w:id="1211" w:author="Robert Clark" w:date="2020-05-12T18:54:00Z"/>
                <w:rFonts w:ascii="Calibri" w:eastAsia="Times New Roman" w:hAnsi="Calibri" w:cs="Calibri"/>
                <w:color w:val="000000"/>
                <w:lang w:eastAsia="en-GB"/>
              </w:rPr>
            </w:pPr>
            <w:del w:id="1212" w:author="Robert Clark" w:date="2020-05-12T18:54:00Z">
              <w:r w:rsidRPr="000E7AF8" w:rsidDel="000E7AF8">
                <w:rPr>
                  <w:rFonts w:ascii="Calibri" w:eastAsia="Times New Roman" w:hAnsi="Calibri" w:cs="Calibri"/>
                  <w:color w:val="000000"/>
                  <w:lang w:eastAsia="en-GB"/>
                </w:rPr>
                <w:delText>1</w:delText>
              </w:r>
            </w:del>
          </w:p>
        </w:tc>
        <w:tc>
          <w:tcPr>
            <w:tcW w:w="2977" w:type="dxa"/>
            <w:noWrap/>
            <w:hideMark/>
          </w:tcPr>
          <w:p w14:paraId="62213B8D" w14:textId="3E048132" w:rsidR="000E7AF8" w:rsidRPr="000E7AF8" w:rsidDel="000E7AF8" w:rsidRDefault="000E7AF8" w:rsidP="000E7AF8">
            <w:pPr>
              <w:jc w:val="right"/>
              <w:cnfStyle w:val="000000100000" w:firstRow="0" w:lastRow="0" w:firstColumn="0" w:lastColumn="0" w:oddVBand="0" w:evenVBand="0" w:oddHBand="1" w:evenHBand="0" w:firstRowFirstColumn="0" w:firstRowLastColumn="0" w:lastRowFirstColumn="0" w:lastRowLastColumn="0"/>
              <w:rPr>
                <w:del w:id="1213" w:author="Robert Clark" w:date="2020-05-12T18:54:00Z"/>
                <w:rFonts w:ascii="Calibri" w:eastAsia="Times New Roman" w:hAnsi="Calibri" w:cs="Calibri"/>
                <w:color w:val="000000"/>
                <w:lang w:eastAsia="en-GB"/>
              </w:rPr>
            </w:pPr>
            <w:del w:id="1214" w:author="Robert Clark" w:date="2020-05-12T18:54:00Z">
              <w:r w:rsidRPr="000E7AF8" w:rsidDel="000E7AF8">
                <w:rPr>
                  <w:rFonts w:ascii="Calibri" w:eastAsia="Times New Roman" w:hAnsi="Calibri" w:cs="Calibri"/>
                  <w:color w:val="000000"/>
                  <w:lang w:eastAsia="en-GB"/>
                </w:rPr>
                <w:delText>1</w:delText>
              </w:r>
            </w:del>
          </w:p>
        </w:tc>
      </w:tr>
      <w:tr w:rsidR="000E7AF8" w:rsidRPr="000E7AF8" w:rsidDel="000E7AF8" w14:paraId="73B67EE2" w14:textId="1258E090" w:rsidTr="000E7AF8">
        <w:tblPrEx>
          <w:tblW w:w="9209" w:type="dxa"/>
          <w:tblInd w:w="5" w:type="dxa"/>
          <w:tblPrExChange w:id="1215" w:author="Robert Clark" w:date="2020-05-12T18:50:00Z">
            <w:tblPrEx>
              <w:tblW w:w="7520" w:type="dxa"/>
              <w:tblInd w:w="5" w:type="dxa"/>
            </w:tblPrEx>
          </w:tblPrExChange>
        </w:tblPrEx>
        <w:trPr>
          <w:trHeight w:val="300"/>
          <w:del w:id="1216" w:author="Robert Clark" w:date="2020-05-12T18:54:00Z"/>
          <w:trPrChange w:id="1217" w:author="Robert Clark" w:date="2020-05-12T18:50:00Z">
            <w:trPr>
              <w:gridBefore w:val="1"/>
              <w:gridAfter w:val="0"/>
              <w:trHeight w:val="300"/>
            </w:trPr>
          </w:trPrChange>
        </w:trPr>
        <w:tc>
          <w:tcPr>
            <w:cnfStyle w:val="001000000000" w:firstRow="0" w:lastRow="0" w:firstColumn="1" w:lastColumn="0" w:oddVBand="0" w:evenVBand="0" w:oddHBand="0" w:evenHBand="0" w:firstRowFirstColumn="0" w:firstRowLastColumn="0" w:lastRowFirstColumn="0" w:lastRowLastColumn="0"/>
            <w:tcW w:w="0" w:type="dxa"/>
            <w:shd w:val="clear" w:color="auto" w:fill="auto"/>
            <w:noWrap/>
            <w:hideMark/>
            <w:tcPrChange w:id="1218" w:author="Robert Clark" w:date="2020-05-12T18:50:00Z">
              <w:tcPr>
                <w:tcW w:w="3080" w:type="dxa"/>
                <w:gridSpan w:val="2"/>
                <w:tcBorders>
                  <w:right w:val="nil"/>
                </w:tcBorders>
                <w:shd w:val="clear" w:color="auto" w:fill="auto"/>
                <w:noWrap/>
                <w:vAlign w:val="bottom"/>
                <w:hideMark/>
              </w:tcPr>
            </w:tcPrChange>
          </w:tcPr>
          <w:p w14:paraId="1CB70952" w14:textId="385413EF" w:rsidR="000E7AF8" w:rsidRPr="000E7AF8" w:rsidDel="000E7AF8" w:rsidRDefault="000E7AF8" w:rsidP="000E7AF8">
            <w:pPr>
              <w:rPr>
                <w:del w:id="1219" w:author="Robert Clark" w:date="2020-05-12T18:54:00Z"/>
                <w:rFonts w:ascii="Calibri" w:eastAsia="Times New Roman" w:hAnsi="Calibri" w:cs="Calibri"/>
                <w:color w:val="000000"/>
                <w:lang w:eastAsia="en-GB"/>
              </w:rPr>
            </w:pPr>
            <w:del w:id="1220" w:author="Robert Clark" w:date="2020-05-12T18:54:00Z">
              <w:r w:rsidRPr="000E7AF8" w:rsidDel="000E7AF8">
                <w:rPr>
                  <w:rFonts w:ascii="Calibri" w:eastAsia="Times New Roman" w:hAnsi="Calibri" w:cs="Calibri"/>
                  <w:color w:val="000000"/>
                  <w:lang w:eastAsia="en-GB"/>
                </w:rPr>
                <w:delText>Minimum Certainty</w:delText>
              </w:r>
            </w:del>
          </w:p>
        </w:tc>
        <w:tc>
          <w:tcPr>
            <w:tcW w:w="3152" w:type="dxa"/>
            <w:shd w:val="clear" w:color="auto" w:fill="auto"/>
            <w:noWrap/>
            <w:hideMark/>
            <w:tcPrChange w:id="1221" w:author="Robert Clark" w:date="2020-05-12T18:50:00Z">
              <w:tcPr>
                <w:tcW w:w="2340" w:type="dxa"/>
                <w:tcBorders>
                  <w:top w:val="nil"/>
                  <w:left w:val="nil"/>
                  <w:bottom w:val="nil"/>
                  <w:right w:val="nil"/>
                </w:tcBorders>
                <w:shd w:val="clear" w:color="auto" w:fill="auto"/>
                <w:noWrap/>
                <w:vAlign w:val="bottom"/>
                <w:hideMark/>
              </w:tcPr>
            </w:tcPrChange>
          </w:tcPr>
          <w:p w14:paraId="34ED57C5" w14:textId="2B653799" w:rsidR="000E7AF8" w:rsidRPr="000E7AF8" w:rsidDel="000E7AF8" w:rsidRDefault="000E7AF8" w:rsidP="000E7AF8">
            <w:pPr>
              <w:jc w:val="right"/>
              <w:cnfStyle w:val="000000000000" w:firstRow="0" w:lastRow="0" w:firstColumn="0" w:lastColumn="0" w:oddVBand="0" w:evenVBand="0" w:oddHBand="0" w:evenHBand="0" w:firstRowFirstColumn="0" w:firstRowLastColumn="0" w:lastRowFirstColumn="0" w:lastRowLastColumn="0"/>
              <w:rPr>
                <w:del w:id="1222" w:author="Robert Clark" w:date="2020-05-12T18:54:00Z"/>
                <w:rFonts w:ascii="Calibri" w:eastAsia="Times New Roman" w:hAnsi="Calibri" w:cs="Calibri"/>
                <w:color w:val="000000"/>
                <w:lang w:eastAsia="en-GB"/>
              </w:rPr>
            </w:pPr>
            <w:del w:id="1223" w:author="Robert Clark" w:date="2020-05-12T18:54:00Z">
              <w:r w:rsidRPr="000E7AF8" w:rsidDel="000E7AF8">
                <w:rPr>
                  <w:rFonts w:ascii="Calibri" w:eastAsia="Times New Roman" w:hAnsi="Calibri" w:cs="Calibri"/>
                  <w:color w:val="000000"/>
                  <w:lang w:eastAsia="en-GB"/>
                </w:rPr>
                <w:delText>0.58716</w:delText>
              </w:r>
            </w:del>
          </w:p>
        </w:tc>
        <w:tc>
          <w:tcPr>
            <w:tcW w:w="2977" w:type="dxa"/>
            <w:shd w:val="clear" w:color="auto" w:fill="auto"/>
            <w:noWrap/>
            <w:hideMark/>
            <w:tcPrChange w:id="1224" w:author="Robert Clark" w:date="2020-05-12T18:50:00Z">
              <w:tcPr>
                <w:tcW w:w="2100" w:type="dxa"/>
                <w:gridSpan w:val="2"/>
                <w:tcBorders>
                  <w:top w:val="nil"/>
                  <w:left w:val="nil"/>
                  <w:bottom w:val="nil"/>
                  <w:right w:val="nil"/>
                </w:tcBorders>
                <w:shd w:val="clear" w:color="auto" w:fill="auto"/>
                <w:noWrap/>
                <w:vAlign w:val="bottom"/>
                <w:hideMark/>
              </w:tcPr>
            </w:tcPrChange>
          </w:tcPr>
          <w:p w14:paraId="104CF743" w14:textId="1B04630E" w:rsidR="000E7AF8" w:rsidRPr="000E7AF8" w:rsidDel="000E7AF8" w:rsidRDefault="000E7AF8" w:rsidP="000E7AF8">
            <w:pPr>
              <w:jc w:val="right"/>
              <w:cnfStyle w:val="000000000000" w:firstRow="0" w:lastRow="0" w:firstColumn="0" w:lastColumn="0" w:oddVBand="0" w:evenVBand="0" w:oddHBand="0" w:evenHBand="0" w:firstRowFirstColumn="0" w:firstRowLastColumn="0" w:lastRowFirstColumn="0" w:lastRowLastColumn="0"/>
              <w:rPr>
                <w:del w:id="1225" w:author="Robert Clark" w:date="2020-05-12T18:54:00Z"/>
                <w:rFonts w:ascii="Calibri" w:eastAsia="Times New Roman" w:hAnsi="Calibri" w:cs="Calibri"/>
                <w:color w:val="000000"/>
                <w:lang w:eastAsia="en-GB"/>
              </w:rPr>
            </w:pPr>
            <w:del w:id="1226" w:author="Robert Clark" w:date="2020-05-12T18:54:00Z">
              <w:r w:rsidRPr="000E7AF8" w:rsidDel="000E7AF8">
                <w:rPr>
                  <w:rFonts w:ascii="Calibri" w:eastAsia="Times New Roman" w:hAnsi="Calibri" w:cs="Calibri"/>
                  <w:color w:val="000000"/>
                  <w:lang w:eastAsia="en-GB"/>
                </w:rPr>
                <w:delText>0.72568</w:delText>
              </w:r>
            </w:del>
          </w:p>
        </w:tc>
      </w:tr>
    </w:tbl>
    <w:p w14:paraId="226E5744" w14:textId="779DE642" w:rsidR="00A5263D" w:rsidRPr="001C539A" w:rsidDel="000E7AF8" w:rsidRDefault="00A5263D">
      <w:pPr>
        <w:rPr>
          <w:del w:id="1227" w:author="Robert Clark" w:date="2020-05-12T18:54:00Z"/>
        </w:rPr>
        <w:pPrChange w:id="1228" w:author="Robert Clark" w:date="2020-05-12T18:40:00Z">
          <w:pPr>
            <w:pStyle w:val="Caption"/>
            <w:jc w:val="center"/>
          </w:pPr>
        </w:pPrChange>
      </w:pPr>
    </w:p>
    <w:p w14:paraId="346DEE26" w14:textId="49110DB5" w:rsidR="00D84DF8" w:rsidDel="00BA5753" w:rsidRDefault="00D84DF8" w:rsidP="00D84DF8">
      <w:pPr>
        <w:rPr>
          <w:del w:id="1229" w:author="Robert Clark" w:date="2020-05-12T18:55:00Z"/>
        </w:rPr>
      </w:pPr>
      <w:del w:id="1230" w:author="Robert Clark" w:date="2020-05-12T18:55:00Z">
        <w:r w:rsidDel="00BA5753">
          <w:delText xml:space="preserve">An explanation for this high sensitivity yet low </w:delText>
        </w:r>
        <w:r w:rsidRPr="00D84DF8" w:rsidDel="00BA5753">
          <w:delText>specificity</w:delText>
        </w:r>
        <w:r w:rsidDel="00BA5753">
          <w:delText xml:space="preserve"> may be the small and uneven nature of the dataset. For the fourteen affected images used to train the network, there would be only four control while the final fifth was held back for testing. This likely resulted in the network being unable to form accurate generalisations about control images</w:delText>
        </w:r>
        <w:r w:rsidR="0034315B" w:rsidDel="00BA5753">
          <w:delText xml:space="preserve">, and this behaviour not being penalised as overspecialisation and an increased likelihood to classify as </w:delText>
        </w:r>
        <w:r w:rsidR="0034315B" w:rsidDel="00BA5753">
          <w:rPr>
            <w:i/>
            <w:iCs/>
          </w:rPr>
          <w:delText>Affected</w:delText>
        </w:r>
        <w:r w:rsidR="0034315B" w:rsidDel="00BA5753">
          <w:delText xml:space="preserve"> would be rewarded during the validation phase.</w:delText>
        </w:r>
      </w:del>
    </w:p>
    <w:p w14:paraId="77A0BD27" w14:textId="58C91A70" w:rsidR="00A013D5" w:rsidDel="00BA5753" w:rsidRDefault="00A013D5" w:rsidP="00D84DF8">
      <w:pPr>
        <w:rPr>
          <w:del w:id="1231" w:author="Robert Clark" w:date="2020-05-12T19:04:00Z"/>
        </w:rPr>
      </w:pPr>
      <w:del w:id="1232" w:author="Robert Clark" w:date="2020-05-12T19:04:00Z">
        <w:r w:rsidDel="00BA5753">
          <w:delText xml:space="preserve">This theory is supported by the values </w:delText>
        </w:r>
        <w:commentRangeStart w:id="1233"/>
        <w:r w:rsidDel="00BA5753">
          <w:delText>provided for accuracy and loss during the training phase</w:delText>
        </w:r>
        <w:r w:rsidR="00C71327" w:rsidDel="00BA5753">
          <w:delText xml:space="preserve"> as shown in </w:delText>
        </w:r>
        <w:r w:rsidR="00C71327" w:rsidDel="00BA5753">
          <w:fldChar w:fldCharType="begin"/>
        </w:r>
        <w:r w:rsidR="00C71327" w:rsidDel="00BA5753">
          <w:delInstrText xml:space="preserve"> REF _Ref39440513 \h </w:delInstrText>
        </w:r>
        <w:r w:rsidR="00C71327" w:rsidDel="00BA5753">
          <w:fldChar w:fldCharType="separate"/>
        </w:r>
        <w:r w:rsidR="00C71327" w:rsidDel="00BA5753">
          <w:delText xml:space="preserve">Figure </w:delText>
        </w:r>
        <w:r w:rsidR="00C71327" w:rsidDel="00BA5753">
          <w:rPr>
            <w:noProof/>
          </w:rPr>
          <w:delText>11</w:delText>
        </w:r>
        <w:r w:rsidR="00C71327" w:rsidDel="00BA5753">
          <w:fldChar w:fldCharType="end"/>
        </w:r>
        <w:r w:rsidR="00C71327" w:rsidDel="00BA5753">
          <w:delText xml:space="preserve"> and </w:delText>
        </w:r>
        <w:r w:rsidR="00C71327" w:rsidDel="00BA5753">
          <w:fldChar w:fldCharType="begin"/>
        </w:r>
        <w:r w:rsidR="00C71327" w:rsidDel="00BA5753">
          <w:delInstrText xml:space="preserve"> REF _Ref39440636 \h </w:delInstrText>
        </w:r>
        <w:r w:rsidR="00C71327" w:rsidDel="00BA5753">
          <w:fldChar w:fldCharType="separate"/>
        </w:r>
        <w:r w:rsidR="00C71327" w:rsidDel="00BA5753">
          <w:delText xml:space="preserve">Figure </w:delText>
        </w:r>
        <w:r w:rsidR="00C71327" w:rsidDel="00BA5753">
          <w:rPr>
            <w:noProof/>
          </w:rPr>
          <w:delText>12</w:delText>
        </w:r>
        <w:r w:rsidR="00C71327" w:rsidDel="00BA5753">
          <w:fldChar w:fldCharType="end"/>
        </w:r>
        <w:r w:rsidDel="00BA5753">
          <w:delText xml:space="preserve">, where the area under the curve is typically lower than one would desire. </w:delText>
        </w:r>
      </w:del>
      <w:moveFromRangeStart w:id="1234" w:author="Robert Clark" w:date="2020-05-12T19:04:00Z" w:name="move40202656"/>
      <w:moveFrom w:id="1235" w:author="Robert Clark" w:date="2020-05-12T19:04:00Z">
        <w:del w:id="1236" w:author="Robert Clark" w:date="2020-05-12T19:04:00Z">
          <w:r w:rsidDel="00BA5753">
            <w:delText>There is rarely a consistent increase in accuracy over each epoch, with loss similarly being unpredictable and often remaining high.</w:delText>
          </w:r>
          <w:commentRangeEnd w:id="1233"/>
          <w:r w:rsidR="0041657D" w:rsidDel="00BA5753">
            <w:rPr>
              <w:rStyle w:val="CommentReference"/>
            </w:rPr>
            <w:commentReference w:id="1233"/>
          </w:r>
        </w:del>
      </w:moveFrom>
      <w:moveFromRangeEnd w:id="1234"/>
    </w:p>
    <w:p w14:paraId="00EB6366" w14:textId="77777777" w:rsidR="00617A25" w:rsidRDefault="00A013D5" w:rsidP="00617A25">
      <w:pPr>
        <w:keepNext/>
        <w:jc w:val="center"/>
      </w:pPr>
      <w:r>
        <w:rPr>
          <w:noProof/>
        </w:rPr>
        <w:drawing>
          <wp:inline distT="0" distB="0" distL="0" distR="0" wp14:anchorId="715F03CA" wp14:editId="6C3FE309">
            <wp:extent cx="5676900" cy="2905120"/>
            <wp:effectExtent l="0" t="0" r="0" b="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_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73669" cy="2954641"/>
                    </a:xfrm>
                    <a:prstGeom prst="rect">
                      <a:avLst/>
                    </a:prstGeom>
                  </pic:spPr>
                </pic:pic>
              </a:graphicData>
            </a:graphic>
          </wp:inline>
        </w:drawing>
      </w:r>
    </w:p>
    <w:p w14:paraId="27D01047" w14:textId="4DE4C00E" w:rsidR="00617A25" w:rsidDel="006959F5" w:rsidRDefault="00617A25" w:rsidP="00617A25">
      <w:pPr>
        <w:pStyle w:val="Caption"/>
        <w:jc w:val="center"/>
        <w:rPr>
          <w:del w:id="1237" w:author="Robert Clark" w:date="2020-05-12T19:05:00Z"/>
        </w:rPr>
      </w:pPr>
      <w:bookmarkStart w:id="1238" w:name="_Ref39440513"/>
      <w:del w:id="1239" w:author="Robert Clark" w:date="2020-05-12T19:05:00Z">
        <w:r w:rsidDel="006959F5">
          <w:delText xml:space="preserve">Figure </w:delText>
        </w:r>
        <w:r w:rsidR="006B37D7" w:rsidDel="006959F5">
          <w:fldChar w:fldCharType="begin"/>
        </w:r>
        <w:r w:rsidR="006B37D7" w:rsidDel="006959F5">
          <w:delInstrText xml:space="preserve"> SEQ Figure \* ARABIC </w:delInstrText>
        </w:r>
        <w:r w:rsidR="006B37D7" w:rsidDel="006959F5">
          <w:fldChar w:fldCharType="separate"/>
        </w:r>
      </w:del>
      <w:del w:id="1240" w:author="Robert Clark" w:date="2020-05-12T18:23:00Z">
        <w:r w:rsidR="00095101" w:rsidDel="00951619">
          <w:rPr>
            <w:noProof/>
          </w:rPr>
          <w:delText>14</w:delText>
        </w:r>
      </w:del>
      <w:del w:id="1241" w:author="Robert Clark" w:date="2020-05-12T19:05:00Z">
        <w:r w:rsidR="006B37D7" w:rsidDel="006959F5">
          <w:rPr>
            <w:noProof/>
          </w:rPr>
          <w:fldChar w:fldCharType="end"/>
        </w:r>
        <w:bookmarkEnd w:id="1238"/>
        <w:r w:rsidDel="006959F5">
          <w:delText xml:space="preserve"> - The training progress for the first iteration through the leave-one-out cross-validation process.</w:delText>
        </w:r>
      </w:del>
    </w:p>
    <w:p w14:paraId="17436B2C" w14:textId="77777777" w:rsidR="006959F5" w:rsidRDefault="00A013D5" w:rsidP="006959F5">
      <w:pPr>
        <w:pStyle w:val="Caption"/>
        <w:jc w:val="center"/>
        <w:rPr>
          <w:ins w:id="1242" w:author="Robert Clark" w:date="2020-05-12T19:05:00Z"/>
        </w:rPr>
      </w:pPr>
      <w:r>
        <w:rPr>
          <w:noProof/>
        </w:rPr>
        <w:drawing>
          <wp:inline distT="0" distB="0" distL="0" distR="0" wp14:anchorId="0E58A327" wp14:editId="1AB3557B">
            <wp:extent cx="2700000" cy="1757759"/>
            <wp:effectExtent l="0" t="0" r="571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_2.png"/>
                    <pic:cNvPicPr/>
                  </pic:nvPicPr>
                  <pic:blipFill rotWithShape="1">
                    <a:blip r:embed="rId57" cstate="print">
                      <a:extLst>
                        <a:ext uri="{28A0092B-C50C-407E-A947-70E740481C1C}">
                          <a14:useLocalDpi xmlns:a14="http://schemas.microsoft.com/office/drawing/2010/main" val="0"/>
                        </a:ext>
                      </a:extLst>
                    </a:blip>
                    <a:srcRect r="21394"/>
                    <a:stretch/>
                  </pic:blipFill>
                  <pic:spPr bwMode="auto">
                    <a:xfrm>
                      <a:off x="0" y="0"/>
                      <a:ext cx="2700000" cy="175775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9C74F3" wp14:editId="62DD72A0">
            <wp:extent cx="2700000" cy="1754050"/>
            <wp:effectExtent l="0" t="0" r="5715"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_3.png"/>
                    <pic:cNvPicPr/>
                  </pic:nvPicPr>
                  <pic:blipFill rotWithShape="1">
                    <a:blip r:embed="rId58" cstate="print">
                      <a:extLst>
                        <a:ext uri="{28A0092B-C50C-407E-A947-70E740481C1C}">
                          <a14:useLocalDpi xmlns:a14="http://schemas.microsoft.com/office/drawing/2010/main" val="0"/>
                        </a:ext>
                      </a:extLst>
                    </a:blip>
                    <a:srcRect r="21228"/>
                    <a:stretch/>
                  </pic:blipFill>
                  <pic:spPr bwMode="auto">
                    <a:xfrm>
                      <a:off x="0" y="0"/>
                      <a:ext cx="2700000" cy="17540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510342" wp14:editId="499D5F35">
            <wp:extent cx="2700000" cy="1754051"/>
            <wp:effectExtent l="0" t="0" r="5715"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_4.png"/>
                    <pic:cNvPicPr/>
                  </pic:nvPicPr>
                  <pic:blipFill rotWithShape="1">
                    <a:blip r:embed="rId59" cstate="print">
                      <a:extLst>
                        <a:ext uri="{28A0092B-C50C-407E-A947-70E740481C1C}">
                          <a14:useLocalDpi xmlns:a14="http://schemas.microsoft.com/office/drawing/2010/main" val="0"/>
                        </a:ext>
                      </a:extLst>
                    </a:blip>
                    <a:srcRect r="21228"/>
                    <a:stretch/>
                  </pic:blipFill>
                  <pic:spPr bwMode="auto">
                    <a:xfrm>
                      <a:off x="0" y="0"/>
                      <a:ext cx="2700000" cy="17540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D4103F" wp14:editId="7DBB91B4">
            <wp:extent cx="2700000" cy="1750358"/>
            <wp:effectExtent l="0" t="0" r="5715" b="2540"/>
            <wp:docPr id="128" name="Picture 1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ph_5.png"/>
                    <pic:cNvPicPr/>
                  </pic:nvPicPr>
                  <pic:blipFill rotWithShape="1">
                    <a:blip r:embed="rId60" cstate="print">
                      <a:extLst>
                        <a:ext uri="{28A0092B-C50C-407E-A947-70E740481C1C}">
                          <a14:useLocalDpi xmlns:a14="http://schemas.microsoft.com/office/drawing/2010/main" val="0"/>
                        </a:ext>
                      </a:extLst>
                    </a:blip>
                    <a:srcRect r="21061"/>
                    <a:stretch/>
                  </pic:blipFill>
                  <pic:spPr bwMode="auto">
                    <a:xfrm>
                      <a:off x="0" y="0"/>
                      <a:ext cx="2700000" cy="1750358"/>
                    </a:xfrm>
                    <a:prstGeom prst="rect">
                      <a:avLst/>
                    </a:prstGeom>
                    <a:ln>
                      <a:noFill/>
                    </a:ln>
                    <a:extLst>
                      <a:ext uri="{53640926-AAD7-44D8-BBD7-CCE9431645EC}">
                        <a14:shadowObscured xmlns:a14="http://schemas.microsoft.com/office/drawing/2010/main"/>
                      </a:ext>
                    </a:extLst>
                  </pic:spPr>
                </pic:pic>
              </a:graphicData>
            </a:graphic>
          </wp:inline>
        </w:drawing>
      </w:r>
    </w:p>
    <w:p w14:paraId="5BA8BC24" w14:textId="0A83C61F" w:rsidR="006959F5" w:rsidRDefault="006959F5" w:rsidP="006959F5">
      <w:pPr>
        <w:pStyle w:val="Caption"/>
        <w:jc w:val="center"/>
        <w:rPr>
          <w:ins w:id="1243" w:author="Robert Clark" w:date="2020-05-12T19:05:00Z"/>
        </w:rPr>
      </w:pPr>
      <w:ins w:id="1244" w:author="Robert Clark" w:date="2020-05-12T19:05:00Z">
        <w:r w:rsidRPr="006959F5">
          <w:t xml:space="preserve"> </w:t>
        </w:r>
        <w:bookmarkStart w:id="1245" w:name="_Ref40209045"/>
        <w:bookmarkStart w:id="1246" w:name="_Toc40461490"/>
        <w:r>
          <w:t xml:space="preserve">Figure </w:t>
        </w:r>
        <w:r>
          <w:fldChar w:fldCharType="begin"/>
        </w:r>
        <w:r>
          <w:instrText xml:space="preserve"> SEQ Figure \* ARABIC </w:instrText>
        </w:r>
        <w:r>
          <w:fldChar w:fldCharType="separate"/>
        </w:r>
      </w:ins>
      <w:r w:rsidR="00110EAB">
        <w:rPr>
          <w:noProof/>
        </w:rPr>
        <w:t>29</w:t>
      </w:r>
      <w:ins w:id="1247" w:author="Robert Clark" w:date="2020-05-12T19:05:00Z">
        <w:r>
          <w:rPr>
            <w:noProof/>
          </w:rPr>
          <w:fldChar w:fldCharType="end"/>
        </w:r>
        <w:bookmarkEnd w:id="1245"/>
        <w:r>
          <w:t xml:space="preserve"> - The training progress for the first</w:t>
        </w:r>
      </w:ins>
      <w:ins w:id="1248" w:author="Robert Clark" w:date="2020-05-12T19:07:00Z">
        <w:r>
          <w:t xml:space="preserve"> through fifth</w:t>
        </w:r>
      </w:ins>
      <w:ins w:id="1249" w:author="Robert Clark" w:date="2020-05-12T19:05:00Z">
        <w:r>
          <w:t xml:space="preserve"> iteration</w:t>
        </w:r>
      </w:ins>
      <w:ins w:id="1250" w:author="Robert Clark" w:date="2020-05-12T19:07:00Z">
        <w:r>
          <w:t>s</w:t>
        </w:r>
      </w:ins>
      <w:ins w:id="1251" w:author="Robert Clark" w:date="2020-05-12T19:05:00Z">
        <w:r>
          <w:t xml:space="preserve"> </w:t>
        </w:r>
      </w:ins>
      <w:ins w:id="1252" w:author="Robert Clark" w:date="2020-05-12T19:07:00Z">
        <w:r>
          <w:t>of</w:t>
        </w:r>
      </w:ins>
      <w:ins w:id="1253" w:author="Robert Clark" w:date="2020-05-12T19:05:00Z">
        <w:r>
          <w:t xml:space="preserve"> the leave-one-out cross-validation process.</w:t>
        </w:r>
        <w:bookmarkEnd w:id="1246"/>
      </w:ins>
    </w:p>
    <w:p w14:paraId="56790F33" w14:textId="77777777" w:rsidR="006959F5" w:rsidRDefault="00A013D5">
      <w:pPr>
        <w:keepNext/>
        <w:jc w:val="center"/>
        <w:rPr>
          <w:ins w:id="1254" w:author="Robert Clark" w:date="2020-05-12T19:07:00Z"/>
        </w:rPr>
      </w:pPr>
      <w:r>
        <w:rPr>
          <w:noProof/>
        </w:rPr>
        <w:lastRenderedPageBreak/>
        <w:drawing>
          <wp:inline distT="0" distB="0" distL="0" distR="0" wp14:anchorId="2BA9E54A" wp14:editId="487FE583">
            <wp:extent cx="2700000" cy="1746681"/>
            <wp:effectExtent l="0" t="0" r="5715" b="6350"/>
            <wp:docPr id="133" name="Picture 1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raph_6.png"/>
                    <pic:cNvPicPr/>
                  </pic:nvPicPr>
                  <pic:blipFill rotWithShape="1">
                    <a:blip r:embed="rId61" cstate="print">
                      <a:extLst>
                        <a:ext uri="{28A0092B-C50C-407E-A947-70E740481C1C}">
                          <a14:useLocalDpi xmlns:a14="http://schemas.microsoft.com/office/drawing/2010/main" val="0"/>
                        </a:ext>
                      </a:extLst>
                    </a:blip>
                    <a:srcRect r="20895"/>
                    <a:stretch/>
                  </pic:blipFill>
                  <pic:spPr bwMode="auto">
                    <a:xfrm>
                      <a:off x="0" y="0"/>
                      <a:ext cx="2700000" cy="17466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6392DF" wp14:editId="42790A13">
            <wp:extent cx="2700000" cy="1746681"/>
            <wp:effectExtent l="0" t="0" r="5715" b="6350"/>
            <wp:docPr id="134" name="Picture 1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raph_7.png"/>
                    <pic:cNvPicPr/>
                  </pic:nvPicPr>
                  <pic:blipFill rotWithShape="1">
                    <a:blip r:embed="rId62" cstate="print">
                      <a:extLst>
                        <a:ext uri="{28A0092B-C50C-407E-A947-70E740481C1C}">
                          <a14:useLocalDpi xmlns:a14="http://schemas.microsoft.com/office/drawing/2010/main" val="0"/>
                        </a:ext>
                      </a:extLst>
                    </a:blip>
                    <a:srcRect r="20895"/>
                    <a:stretch/>
                  </pic:blipFill>
                  <pic:spPr bwMode="auto">
                    <a:xfrm>
                      <a:off x="0" y="0"/>
                      <a:ext cx="2700000" cy="17466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9CACBD" wp14:editId="613B137C">
            <wp:extent cx="2700000" cy="1765223"/>
            <wp:effectExtent l="0" t="0" r="5715" b="6985"/>
            <wp:docPr id="135" name="Picture 1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raph_8.png"/>
                    <pic:cNvPicPr/>
                  </pic:nvPicPr>
                  <pic:blipFill rotWithShape="1">
                    <a:blip r:embed="rId63" cstate="print">
                      <a:extLst>
                        <a:ext uri="{28A0092B-C50C-407E-A947-70E740481C1C}">
                          <a14:useLocalDpi xmlns:a14="http://schemas.microsoft.com/office/drawing/2010/main" val="0"/>
                        </a:ext>
                      </a:extLst>
                    </a:blip>
                    <a:srcRect r="21726"/>
                    <a:stretch/>
                  </pic:blipFill>
                  <pic:spPr bwMode="auto">
                    <a:xfrm>
                      <a:off x="0" y="0"/>
                      <a:ext cx="2700000" cy="17652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FF85BD3" wp14:editId="3AF2E5F8">
            <wp:extent cx="2700000" cy="1768978"/>
            <wp:effectExtent l="0" t="0" r="5715" b="3175"/>
            <wp:docPr id="136" name="Picture 1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raph_9.png"/>
                    <pic:cNvPicPr/>
                  </pic:nvPicPr>
                  <pic:blipFill rotWithShape="1">
                    <a:blip r:embed="rId64" cstate="print">
                      <a:extLst>
                        <a:ext uri="{28A0092B-C50C-407E-A947-70E740481C1C}">
                          <a14:useLocalDpi xmlns:a14="http://schemas.microsoft.com/office/drawing/2010/main" val="0"/>
                        </a:ext>
                      </a:extLst>
                    </a:blip>
                    <a:srcRect r="21892"/>
                    <a:stretch/>
                  </pic:blipFill>
                  <pic:spPr bwMode="auto">
                    <a:xfrm>
                      <a:off x="0" y="0"/>
                      <a:ext cx="2700000" cy="17689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46CC1A" wp14:editId="124DC2F3">
            <wp:extent cx="2700000" cy="1768978"/>
            <wp:effectExtent l="0" t="0" r="5715" b="3175"/>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raph_10.png"/>
                    <pic:cNvPicPr/>
                  </pic:nvPicPr>
                  <pic:blipFill rotWithShape="1">
                    <a:blip r:embed="rId65" cstate="print">
                      <a:extLst>
                        <a:ext uri="{28A0092B-C50C-407E-A947-70E740481C1C}">
                          <a14:useLocalDpi xmlns:a14="http://schemas.microsoft.com/office/drawing/2010/main" val="0"/>
                        </a:ext>
                      </a:extLst>
                    </a:blip>
                    <a:srcRect r="21892"/>
                    <a:stretch/>
                  </pic:blipFill>
                  <pic:spPr bwMode="auto">
                    <a:xfrm>
                      <a:off x="0" y="0"/>
                      <a:ext cx="2700000" cy="17689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E4B59B" wp14:editId="0C800424">
            <wp:extent cx="2700000" cy="1761483"/>
            <wp:effectExtent l="0" t="0" r="5715" b="0"/>
            <wp:docPr id="138" name="Picture 1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graph_11.png"/>
                    <pic:cNvPicPr/>
                  </pic:nvPicPr>
                  <pic:blipFill rotWithShape="1">
                    <a:blip r:embed="rId66" cstate="print">
                      <a:extLst>
                        <a:ext uri="{28A0092B-C50C-407E-A947-70E740481C1C}">
                          <a14:useLocalDpi xmlns:a14="http://schemas.microsoft.com/office/drawing/2010/main" val="0"/>
                        </a:ext>
                      </a:extLst>
                    </a:blip>
                    <a:srcRect r="21560"/>
                    <a:stretch/>
                  </pic:blipFill>
                  <pic:spPr bwMode="auto">
                    <a:xfrm>
                      <a:off x="0" y="0"/>
                      <a:ext cx="2700000" cy="176148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EEFDEC" wp14:editId="130CCE48">
            <wp:extent cx="2681937" cy="1746000"/>
            <wp:effectExtent l="0" t="0" r="4445" b="6985"/>
            <wp:docPr id="139" name="Picture 1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raph_12.png"/>
                    <pic:cNvPicPr/>
                  </pic:nvPicPr>
                  <pic:blipFill rotWithShape="1">
                    <a:blip r:embed="rId67" cstate="print">
                      <a:extLst>
                        <a:ext uri="{28A0092B-C50C-407E-A947-70E740481C1C}">
                          <a14:useLocalDpi xmlns:a14="http://schemas.microsoft.com/office/drawing/2010/main" val="0"/>
                        </a:ext>
                      </a:extLst>
                    </a:blip>
                    <a:srcRect r="21394"/>
                    <a:stretch/>
                  </pic:blipFill>
                  <pic:spPr bwMode="auto">
                    <a:xfrm>
                      <a:off x="0" y="0"/>
                      <a:ext cx="2681937" cy="1746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E4B28A" wp14:editId="43AAEBDB">
            <wp:extent cx="2670598" cy="1746000"/>
            <wp:effectExtent l="0" t="0" r="0" b="6985"/>
            <wp:docPr id="140" name="Picture 1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graph_13.png"/>
                    <pic:cNvPicPr/>
                  </pic:nvPicPr>
                  <pic:blipFill rotWithShape="1">
                    <a:blip r:embed="rId68" cstate="print">
                      <a:extLst>
                        <a:ext uri="{28A0092B-C50C-407E-A947-70E740481C1C}">
                          <a14:useLocalDpi xmlns:a14="http://schemas.microsoft.com/office/drawing/2010/main" val="0"/>
                        </a:ext>
                      </a:extLst>
                    </a:blip>
                    <a:srcRect r="21726"/>
                    <a:stretch/>
                  </pic:blipFill>
                  <pic:spPr bwMode="auto">
                    <a:xfrm>
                      <a:off x="0" y="0"/>
                      <a:ext cx="2670598" cy="1746000"/>
                    </a:xfrm>
                    <a:prstGeom prst="rect">
                      <a:avLst/>
                    </a:prstGeom>
                    <a:ln>
                      <a:noFill/>
                    </a:ln>
                    <a:extLst>
                      <a:ext uri="{53640926-AAD7-44D8-BBD7-CCE9431645EC}">
                        <a14:shadowObscured xmlns:a14="http://schemas.microsoft.com/office/drawing/2010/main"/>
                      </a:ext>
                    </a:extLst>
                  </pic:spPr>
                </pic:pic>
              </a:graphicData>
            </a:graphic>
          </wp:inline>
        </w:drawing>
      </w:r>
    </w:p>
    <w:p w14:paraId="7D48EEF7" w14:textId="5491F345" w:rsidR="006959F5" w:rsidRDefault="006959F5" w:rsidP="00110EAB">
      <w:pPr>
        <w:pStyle w:val="Caption"/>
        <w:jc w:val="center"/>
        <w:rPr>
          <w:ins w:id="1255" w:author="Robert Clark" w:date="2020-05-12T19:07:00Z"/>
        </w:rPr>
      </w:pPr>
      <w:bookmarkStart w:id="1256" w:name="_Toc40461491"/>
      <w:ins w:id="1257" w:author="Robert Clark" w:date="2020-05-12T19:07:00Z">
        <w:r>
          <w:t xml:space="preserve">Figure </w:t>
        </w:r>
        <w:r>
          <w:fldChar w:fldCharType="begin"/>
        </w:r>
        <w:r>
          <w:instrText xml:space="preserve"> SEQ Figure \* ARABIC </w:instrText>
        </w:r>
      </w:ins>
      <w:r>
        <w:fldChar w:fldCharType="separate"/>
      </w:r>
      <w:r w:rsidR="00110EAB">
        <w:rPr>
          <w:noProof/>
        </w:rPr>
        <w:t>30</w:t>
      </w:r>
      <w:ins w:id="1258" w:author="Robert Clark" w:date="2020-05-12T19:07:00Z">
        <w:r>
          <w:fldChar w:fldCharType="end"/>
        </w:r>
        <w:r>
          <w:t xml:space="preserve"> - </w:t>
        </w:r>
        <w:r w:rsidRPr="00C5590D">
          <w:t xml:space="preserve">Results for iterations </w:t>
        </w:r>
      </w:ins>
      <w:ins w:id="1259" w:author="Robert Clark" w:date="2020-05-12T19:08:00Z">
        <w:r>
          <w:t>six</w:t>
        </w:r>
      </w:ins>
      <w:ins w:id="1260" w:author="Robert Clark" w:date="2020-05-12T19:07:00Z">
        <w:r w:rsidRPr="00C5590D">
          <w:t xml:space="preserve"> through </w:t>
        </w:r>
      </w:ins>
      <w:ins w:id="1261" w:author="Robert Clark" w:date="2020-05-12T19:08:00Z">
        <w:r>
          <w:t>thirteen</w:t>
        </w:r>
      </w:ins>
      <w:ins w:id="1262" w:author="Robert Clark" w:date="2020-05-12T19:07:00Z">
        <w:r w:rsidRPr="00C5590D">
          <w:t>, with the same colour scheme as Figure 11 and an overall learning rate of 0.0003.</w:t>
        </w:r>
        <w:bookmarkEnd w:id="1256"/>
      </w:ins>
    </w:p>
    <w:p w14:paraId="084221C9" w14:textId="72EF03FE" w:rsidR="009416C6" w:rsidRDefault="00A013D5" w:rsidP="00C71327">
      <w:pPr>
        <w:keepNext/>
        <w:jc w:val="center"/>
      </w:pPr>
      <w:r>
        <w:rPr>
          <w:noProof/>
        </w:rPr>
        <w:lastRenderedPageBreak/>
        <w:drawing>
          <wp:inline distT="0" distB="0" distL="0" distR="0" wp14:anchorId="6F9792C7" wp14:editId="427C5542">
            <wp:extent cx="2670598" cy="1746000"/>
            <wp:effectExtent l="0" t="0" r="0" b="6985"/>
            <wp:docPr id="141" name="Picture 1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graph_14.png"/>
                    <pic:cNvPicPr/>
                  </pic:nvPicPr>
                  <pic:blipFill rotWithShape="1">
                    <a:blip r:embed="rId69" cstate="print">
                      <a:extLst>
                        <a:ext uri="{28A0092B-C50C-407E-A947-70E740481C1C}">
                          <a14:useLocalDpi xmlns:a14="http://schemas.microsoft.com/office/drawing/2010/main" val="0"/>
                        </a:ext>
                      </a:extLst>
                    </a:blip>
                    <a:srcRect r="21726"/>
                    <a:stretch/>
                  </pic:blipFill>
                  <pic:spPr bwMode="auto">
                    <a:xfrm>
                      <a:off x="0" y="0"/>
                      <a:ext cx="2670598" cy="1746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8FA04C" wp14:editId="17140067">
            <wp:extent cx="2664928" cy="1746000"/>
            <wp:effectExtent l="0" t="0" r="2540" b="6985"/>
            <wp:docPr id="142" name="Picture 1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ph_15.png"/>
                    <pic:cNvPicPr/>
                  </pic:nvPicPr>
                  <pic:blipFill rotWithShape="1">
                    <a:blip r:embed="rId70" cstate="print">
                      <a:extLst>
                        <a:ext uri="{28A0092B-C50C-407E-A947-70E740481C1C}">
                          <a14:useLocalDpi xmlns:a14="http://schemas.microsoft.com/office/drawing/2010/main" val="0"/>
                        </a:ext>
                      </a:extLst>
                    </a:blip>
                    <a:srcRect r="21892"/>
                    <a:stretch/>
                  </pic:blipFill>
                  <pic:spPr bwMode="auto">
                    <a:xfrm>
                      <a:off x="0" y="0"/>
                      <a:ext cx="2664928" cy="1746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9D32F6" wp14:editId="5E3584E4">
            <wp:extent cx="2653587" cy="1746000"/>
            <wp:effectExtent l="0" t="0" r="0" b="6985"/>
            <wp:docPr id="143" name="Picture 1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graph_16.png"/>
                    <pic:cNvPicPr/>
                  </pic:nvPicPr>
                  <pic:blipFill rotWithShape="1">
                    <a:blip r:embed="rId71" cstate="print">
                      <a:extLst>
                        <a:ext uri="{28A0092B-C50C-407E-A947-70E740481C1C}">
                          <a14:useLocalDpi xmlns:a14="http://schemas.microsoft.com/office/drawing/2010/main" val="0"/>
                        </a:ext>
                      </a:extLst>
                    </a:blip>
                    <a:srcRect r="22225"/>
                    <a:stretch/>
                  </pic:blipFill>
                  <pic:spPr bwMode="auto">
                    <a:xfrm>
                      <a:off x="0" y="0"/>
                      <a:ext cx="2653587" cy="1746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9102F7" wp14:editId="6949EAA1">
            <wp:extent cx="2687607" cy="1746000"/>
            <wp:effectExtent l="0" t="0" r="0" b="6985"/>
            <wp:docPr id="144" name="Picture 1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raph_17.png"/>
                    <pic:cNvPicPr/>
                  </pic:nvPicPr>
                  <pic:blipFill rotWithShape="1">
                    <a:blip r:embed="rId72" cstate="print">
                      <a:extLst>
                        <a:ext uri="{28A0092B-C50C-407E-A947-70E740481C1C}">
                          <a14:useLocalDpi xmlns:a14="http://schemas.microsoft.com/office/drawing/2010/main" val="0"/>
                        </a:ext>
                      </a:extLst>
                    </a:blip>
                    <a:srcRect r="21228"/>
                    <a:stretch/>
                  </pic:blipFill>
                  <pic:spPr bwMode="auto">
                    <a:xfrm>
                      <a:off x="0" y="0"/>
                      <a:ext cx="2687607" cy="1746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54E1D8" wp14:editId="6A086438">
            <wp:extent cx="2687607" cy="1746000"/>
            <wp:effectExtent l="0" t="0" r="0" b="6985"/>
            <wp:docPr id="145" name="Picture 1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graph_18.png"/>
                    <pic:cNvPicPr/>
                  </pic:nvPicPr>
                  <pic:blipFill rotWithShape="1">
                    <a:blip r:embed="rId73" cstate="print">
                      <a:extLst>
                        <a:ext uri="{28A0092B-C50C-407E-A947-70E740481C1C}">
                          <a14:useLocalDpi xmlns:a14="http://schemas.microsoft.com/office/drawing/2010/main" val="0"/>
                        </a:ext>
                      </a:extLst>
                    </a:blip>
                    <a:srcRect r="21228"/>
                    <a:stretch/>
                  </pic:blipFill>
                  <pic:spPr bwMode="auto">
                    <a:xfrm>
                      <a:off x="0" y="0"/>
                      <a:ext cx="2687607" cy="1746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CFE657" wp14:editId="1DF954A0">
            <wp:extent cx="2687607" cy="1746000"/>
            <wp:effectExtent l="0" t="0" r="0" b="6985"/>
            <wp:docPr id="146" name="Picture 1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raph_19.png"/>
                    <pic:cNvPicPr/>
                  </pic:nvPicPr>
                  <pic:blipFill rotWithShape="1">
                    <a:blip r:embed="rId74" cstate="print">
                      <a:extLst>
                        <a:ext uri="{28A0092B-C50C-407E-A947-70E740481C1C}">
                          <a14:useLocalDpi xmlns:a14="http://schemas.microsoft.com/office/drawing/2010/main" val="0"/>
                        </a:ext>
                      </a:extLst>
                    </a:blip>
                    <a:srcRect r="21228"/>
                    <a:stretch/>
                  </pic:blipFill>
                  <pic:spPr bwMode="auto">
                    <a:xfrm>
                      <a:off x="0" y="0"/>
                      <a:ext cx="2687607" cy="1746000"/>
                    </a:xfrm>
                    <a:prstGeom prst="rect">
                      <a:avLst/>
                    </a:prstGeom>
                    <a:ln>
                      <a:noFill/>
                    </a:ln>
                    <a:extLst>
                      <a:ext uri="{53640926-AAD7-44D8-BBD7-CCE9431645EC}">
                        <a14:shadowObscured xmlns:a14="http://schemas.microsoft.com/office/drawing/2010/main"/>
                      </a:ext>
                    </a:extLst>
                  </pic:spPr>
                </pic:pic>
              </a:graphicData>
            </a:graphic>
          </wp:inline>
        </w:drawing>
      </w:r>
    </w:p>
    <w:p w14:paraId="46D5A9A1" w14:textId="2BA95EAF" w:rsidR="00A013D5" w:rsidRDefault="009416C6" w:rsidP="009416C6">
      <w:pPr>
        <w:pStyle w:val="Caption"/>
        <w:jc w:val="center"/>
      </w:pPr>
      <w:bookmarkStart w:id="1263" w:name="_Ref39440636"/>
      <w:bookmarkStart w:id="1264" w:name="_Toc40461492"/>
      <w:r>
        <w:t xml:space="preserve">Figure </w:t>
      </w:r>
      <w:fldSimple w:instr=" SEQ Figure \* ARABIC ">
        <w:r w:rsidR="00110EAB">
          <w:rPr>
            <w:noProof/>
          </w:rPr>
          <w:t>31</w:t>
        </w:r>
      </w:fldSimple>
      <w:bookmarkEnd w:id="1263"/>
      <w:r>
        <w:t xml:space="preserve"> - Results for iterations </w:t>
      </w:r>
      <w:ins w:id="1265" w:author="Robert Clark" w:date="2020-05-12T19:08:00Z">
        <w:r w:rsidR="006959F5">
          <w:t>fourteen</w:t>
        </w:r>
      </w:ins>
      <w:del w:id="1266" w:author="Robert Clark" w:date="2020-05-12T19:08:00Z">
        <w:r w:rsidDel="006959F5">
          <w:delText>2</w:delText>
        </w:r>
      </w:del>
      <w:r>
        <w:t xml:space="preserve"> through </w:t>
      </w:r>
      <w:ins w:id="1267" w:author="Robert Clark" w:date="2020-05-12T19:08:00Z">
        <w:r w:rsidR="006959F5">
          <w:t>nineteen</w:t>
        </w:r>
      </w:ins>
      <w:del w:id="1268" w:author="Robert Clark" w:date="2020-05-12T19:08:00Z">
        <w:r w:rsidDel="006959F5">
          <w:delText>19</w:delText>
        </w:r>
      </w:del>
      <w:r>
        <w:t xml:space="preserve">, with the same colour scheme as </w:t>
      </w:r>
      <w:r>
        <w:fldChar w:fldCharType="begin"/>
      </w:r>
      <w:r>
        <w:instrText xml:space="preserve"> REF _Ref39440513 \h </w:instrText>
      </w:r>
      <w:r>
        <w:fldChar w:fldCharType="end"/>
      </w:r>
      <w:r>
        <w:t xml:space="preserve"> and an overall learning rate of 0.0003.</w:t>
      </w:r>
      <w:bookmarkEnd w:id="1264"/>
    </w:p>
    <w:p w14:paraId="3FBC0DA2" w14:textId="2E47A1CF" w:rsidR="00C71327" w:rsidRDefault="00C71327" w:rsidP="0033153F">
      <w:pPr>
        <w:keepNext/>
        <w:rPr>
          <w:ins w:id="1269" w:author="Robert Clark" w:date="2020-05-12T18:55:00Z"/>
        </w:rPr>
      </w:pPr>
      <w:r>
        <w:t>Validation often remains at 50% for the entire duration of the training phase, while training loss and validation loss</w:t>
      </w:r>
      <w:r w:rsidR="00A2378C">
        <w:t xml:space="preserve"> mostly</w:t>
      </w:r>
      <w:r>
        <w:t xml:space="preserve"> follow similar curves showing that neither underfitting nor overfitting are occurring. </w:t>
      </w:r>
      <w:r w:rsidR="00A2378C">
        <w:t>The latter implies that the low training rate of 0.0003 should be sufficient for transfer learning, meaning the former issue should purely be a result of an inability to form generalisations.</w:t>
      </w:r>
    </w:p>
    <w:p w14:paraId="54C556B5" w14:textId="4AE68BA8" w:rsidR="00BA5753" w:rsidRDefault="00BA5753" w:rsidP="00BA5753">
      <w:pPr>
        <w:rPr>
          <w:ins w:id="1270" w:author="Robert Clark" w:date="2020-05-12T18:55:00Z"/>
        </w:rPr>
      </w:pPr>
      <w:ins w:id="1271" w:author="Robert Clark" w:date="2020-05-12T18:55:00Z">
        <w:r>
          <w:t xml:space="preserve">While the accuracy of the classification performed by the retrained neural network </w:t>
        </w:r>
      </w:ins>
      <w:ins w:id="1272" w:author="Robert Clark" w:date="2020-05-12T19:04:00Z">
        <w:r>
          <w:t xml:space="preserve">upon completion </w:t>
        </w:r>
      </w:ins>
      <w:ins w:id="1273" w:author="Robert Clark" w:date="2020-05-12T18:55:00Z">
        <w:r>
          <w:t xml:space="preserve">was above the 0.5 value you would expect of purely random classification, the </w:t>
        </w:r>
      </w:ins>
      <w:r w:rsidR="004C4122">
        <w:t xml:space="preserve">results in </w:t>
      </w:r>
      <w:fldSimple w:instr=" REF _Ref40213059 ">
        <w:ins w:id="1274" w:author="Robert Clark" w:date="2020-05-15T18:56:00Z">
          <w:r w:rsidR="00110EAB">
            <w:t xml:space="preserve">Table </w:t>
          </w:r>
          <w:r w:rsidR="00110EAB">
            <w:rPr>
              <w:noProof/>
            </w:rPr>
            <w:t>4</w:t>
          </w:r>
        </w:ins>
        <w:del w:id="1275" w:author="Robert Clark" w:date="2020-05-15T18:56:00Z">
          <w:r w:rsidR="004C4122" w:rsidDel="00110EAB">
            <w:rPr>
              <w:noProof/>
            </w:rPr>
            <w:delText>4</w:delText>
          </w:r>
        </w:del>
      </w:fldSimple>
      <w:r w:rsidR="004C4122">
        <w:t xml:space="preserve"> </w:t>
      </w:r>
      <w:ins w:id="1276" w:author="Robert Clark" w:date="2020-05-12T18:55:00Z">
        <w:r>
          <w:t>show that this result may not be as good as it appears. An overall accuracy of 0.6842 and 0.7368 was achieved for classification of unaligned and aligned images respectively, but this appears to have been heavily weighted by the comparatively low number of control images.</w:t>
        </w:r>
      </w:ins>
    </w:p>
    <w:p w14:paraId="6CD0E563" w14:textId="065C66C9" w:rsidR="000E7AF8" w:rsidRDefault="00BA5753" w:rsidP="000452EA">
      <w:pPr>
        <w:keepNext/>
        <w:rPr>
          <w:ins w:id="1277" w:author="Robert Clark" w:date="2020-05-12T19:05:00Z"/>
        </w:rPr>
      </w:pPr>
      <w:ins w:id="1278" w:author="Robert Clark" w:date="2020-05-12T18:55:00Z">
        <w:r>
          <w:t xml:space="preserve">An explanation for this high sensitivity yet low </w:t>
        </w:r>
        <w:r w:rsidRPr="00D84DF8">
          <w:t>specificity</w:t>
        </w:r>
        <w:r>
          <w:t xml:space="preserve"> may be the small and uneven nature of the dataset. For the fourteen affected images used to train the network, there would be only four control while the final fifth was held back for testing. This likely resulted in the network being unable to form accurate generalisations about control images, and this behaviour not being penalised as </w:t>
        </w:r>
        <w:r>
          <w:lastRenderedPageBreak/>
          <w:t xml:space="preserve">overspecialisation and an increased likelihood to classify as </w:t>
        </w:r>
        <w:r>
          <w:rPr>
            <w:i/>
            <w:iCs/>
          </w:rPr>
          <w:t>Affected</w:t>
        </w:r>
        <w:r>
          <w:t xml:space="preserve"> would be rewarded during the validation phase.</w:t>
        </w:r>
      </w:ins>
      <w:r w:rsidR="000452EA">
        <w:t xml:space="preserve"> Full results for this experiment can be found in Appendix B.</w:t>
      </w:r>
    </w:p>
    <w:p w14:paraId="7668F399" w14:textId="580A42E4" w:rsidR="006959F5" w:rsidRDefault="006959F5" w:rsidP="006959F5">
      <w:pPr>
        <w:pStyle w:val="Caption"/>
        <w:keepNext/>
        <w:jc w:val="center"/>
        <w:rPr>
          <w:ins w:id="1279" w:author="Robert Clark" w:date="2020-05-12T19:05:00Z"/>
        </w:rPr>
      </w:pPr>
      <w:bookmarkStart w:id="1280" w:name="_Ref40213059"/>
      <w:bookmarkStart w:id="1281" w:name="_Toc40461501"/>
      <w:ins w:id="1282" w:author="Robert Clark" w:date="2020-05-12T19:05:00Z">
        <w:r>
          <w:t xml:space="preserve">Table </w:t>
        </w:r>
        <w:r>
          <w:fldChar w:fldCharType="begin"/>
        </w:r>
        <w:r>
          <w:instrText xml:space="preserve"> SEQ Table \* ARABIC </w:instrText>
        </w:r>
        <w:r>
          <w:fldChar w:fldCharType="separate"/>
        </w:r>
      </w:ins>
      <w:r w:rsidR="00110EAB">
        <w:rPr>
          <w:noProof/>
        </w:rPr>
        <w:t>4</w:t>
      </w:r>
      <w:ins w:id="1283" w:author="Robert Clark" w:date="2020-05-12T19:05:00Z">
        <w:r>
          <w:fldChar w:fldCharType="end"/>
        </w:r>
        <w:bookmarkEnd w:id="1280"/>
        <w:r>
          <w:t xml:space="preserve"> - Comparison of results from classification via transfer learning for an unaligned and aligned dataset.</w:t>
        </w:r>
        <w:bookmarkEnd w:id="1281"/>
      </w:ins>
    </w:p>
    <w:tbl>
      <w:tblPr>
        <w:tblStyle w:val="GridTable7Colorful-Accent5"/>
        <w:tblW w:w="9209" w:type="dxa"/>
        <w:tblInd w:w="5" w:type="dxa"/>
        <w:tblLook w:val="04A0" w:firstRow="1" w:lastRow="0" w:firstColumn="1" w:lastColumn="0" w:noHBand="0" w:noVBand="1"/>
      </w:tblPr>
      <w:tblGrid>
        <w:gridCol w:w="3080"/>
        <w:gridCol w:w="3152"/>
        <w:gridCol w:w="2977"/>
      </w:tblGrid>
      <w:tr w:rsidR="006959F5" w:rsidRPr="000E7AF8" w14:paraId="054271A2" w14:textId="77777777" w:rsidTr="00017ABD">
        <w:trPr>
          <w:cnfStyle w:val="100000000000" w:firstRow="1" w:lastRow="0" w:firstColumn="0" w:lastColumn="0" w:oddVBand="0" w:evenVBand="0" w:oddHBand="0" w:evenHBand="0" w:firstRowFirstColumn="0" w:firstRowLastColumn="0" w:lastRowFirstColumn="0" w:lastRowLastColumn="0"/>
          <w:trHeight w:val="300"/>
          <w:ins w:id="1284" w:author="Robert Clark" w:date="2020-05-12T19:05:00Z"/>
        </w:trPr>
        <w:tc>
          <w:tcPr>
            <w:cnfStyle w:val="001000000100" w:firstRow="0" w:lastRow="0" w:firstColumn="1" w:lastColumn="0" w:oddVBand="0" w:evenVBand="0" w:oddHBand="0" w:evenHBand="0" w:firstRowFirstColumn="1" w:firstRowLastColumn="0" w:lastRowFirstColumn="0" w:lastRowLastColumn="0"/>
            <w:tcW w:w="3080" w:type="dxa"/>
            <w:noWrap/>
            <w:hideMark/>
          </w:tcPr>
          <w:p w14:paraId="33563CF4" w14:textId="77777777" w:rsidR="006959F5" w:rsidRPr="000E7AF8" w:rsidRDefault="006959F5" w:rsidP="00017ABD">
            <w:pPr>
              <w:rPr>
                <w:ins w:id="1285" w:author="Robert Clark" w:date="2020-05-12T19:05:00Z"/>
                <w:rFonts w:ascii="Times New Roman" w:eastAsia="Times New Roman" w:hAnsi="Times New Roman" w:cs="Times New Roman"/>
                <w:sz w:val="24"/>
                <w:szCs w:val="24"/>
                <w:lang w:eastAsia="en-GB"/>
              </w:rPr>
            </w:pPr>
          </w:p>
        </w:tc>
        <w:tc>
          <w:tcPr>
            <w:tcW w:w="3152" w:type="dxa"/>
            <w:noWrap/>
            <w:hideMark/>
          </w:tcPr>
          <w:p w14:paraId="0E6D2699" w14:textId="77777777" w:rsidR="006959F5" w:rsidRPr="000E7AF8" w:rsidRDefault="006959F5" w:rsidP="00017ABD">
            <w:pPr>
              <w:cnfStyle w:val="100000000000" w:firstRow="1" w:lastRow="0" w:firstColumn="0" w:lastColumn="0" w:oddVBand="0" w:evenVBand="0" w:oddHBand="0" w:evenHBand="0" w:firstRowFirstColumn="0" w:firstRowLastColumn="0" w:lastRowFirstColumn="0" w:lastRowLastColumn="0"/>
              <w:rPr>
                <w:ins w:id="1286" w:author="Robert Clark" w:date="2020-05-12T19:05:00Z"/>
                <w:rFonts w:ascii="Calibri" w:eastAsia="Times New Roman" w:hAnsi="Calibri" w:cs="Calibri"/>
                <w:color w:val="000000"/>
                <w:lang w:eastAsia="en-GB"/>
              </w:rPr>
            </w:pPr>
            <w:ins w:id="1287" w:author="Robert Clark" w:date="2020-05-12T19:05:00Z">
              <w:r w:rsidRPr="000E7AF8">
                <w:rPr>
                  <w:rFonts w:ascii="Calibri" w:eastAsia="Times New Roman" w:hAnsi="Calibri" w:cs="Calibri"/>
                  <w:color w:val="000000"/>
                  <w:lang w:eastAsia="en-GB"/>
                </w:rPr>
                <w:t>With Unaligned Dataset</w:t>
              </w:r>
            </w:ins>
          </w:p>
        </w:tc>
        <w:tc>
          <w:tcPr>
            <w:tcW w:w="2977" w:type="dxa"/>
            <w:noWrap/>
            <w:hideMark/>
          </w:tcPr>
          <w:p w14:paraId="0C6E79C7" w14:textId="77777777" w:rsidR="006959F5" w:rsidRPr="000E7AF8" w:rsidRDefault="006959F5" w:rsidP="00017ABD">
            <w:pPr>
              <w:cnfStyle w:val="100000000000" w:firstRow="1" w:lastRow="0" w:firstColumn="0" w:lastColumn="0" w:oddVBand="0" w:evenVBand="0" w:oddHBand="0" w:evenHBand="0" w:firstRowFirstColumn="0" w:firstRowLastColumn="0" w:lastRowFirstColumn="0" w:lastRowLastColumn="0"/>
              <w:rPr>
                <w:ins w:id="1288" w:author="Robert Clark" w:date="2020-05-12T19:05:00Z"/>
                <w:rFonts w:ascii="Calibri" w:eastAsia="Times New Roman" w:hAnsi="Calibri" w:cs="Calibri"/>
                <w:color w:val="000000"/>
                <w:lang w:eastAsia="en-GB"/>
              </w:rPr>
            </w:pPr>
            <w:ins w:id="1289" w:author="Robert Clark" w:date="2020-05-12T19:05:00Z">
              <w:r w:rsidRPr="000E7AF8">
                <w:rPr>
                  <w:rFonts w:ascii="Calibri" w:eastAsia="Times New Roman" w:hAnsi="Calibri" w:cs="Calibri"/>
                  <w:color w:val="000000"/>
                  <w:lang w:eastAsia="en-GB"/>
                </w:rPr>
                <w:t>With Aligned Dataset</w:t>
              </w:r>
            </w:ins>
          </w:p>
        </w:tc>
      </w:tr>
      <w:tr w:rsidR="006959F5" w:rsidRPr="000E7AF8" w14:paraId="357929AA" w14:textId="77777777" w:rsidTr="00017ABD">
        <w:trPr>
          <w:cnfStyle w:val="000000100000" w:firstRow="0" w:lastRow="0" w:firstColumn="0" w:lastColumn="0" w:oddVBand="0" w:evenVBand="0" w:oddHBand="1" w:evenHBand="0" w:firstRowFirstColumn="0" w:firstRowLastColumn="0" w:lastRowFirstColumn="0" w:lastRowLastColumn="0"/>
          <w:trHeight w:val="300"/>
          <w:ins w:id="1290" w:author="Robert Clark" w:date="2020-05-12T19:05:00Z"/>
        </w:trPr>
        <w:tc>
          <w:tcPr>
            <w:cnfStyle w:val="001000000000" w:firstRow="0" w:lastRow="0" w:firstColumn="1" w:lastColumn="0" w:oddVBand="0" w:evenVBand="0" w:oddHBand="0" w:evenHBand="0" w:firstRowFirstColumn="0" w:firstRowLastColumn="0" w:lastRowFirstColumn="0" w:lastRowLastColumn="0"/>
            <w:tcW w:w="3080" w:type="dxa"/>
            <w:noWrap/>
            <w:hideMark/>
          </w:tcPr>
          <w:p w14:paraId="610DF904" w14:textId="77777777" w:rsidR="006959F5" w:rsidRPr="000E7AF8" w:rsidRDefault="006959F5" w:rsidP="00017ABD">
            <w:pPr>
              <w:rPr>
                <w:ins w:id="1291" w:author="Robert Clark" w:date="2020-05-12T19:05:00Z"/>
                <w:rFonts w:ascii="Calibri" w:eastAsia="Times New Roman" w:hAnsi="Calibri" w:cs="Calibri"/>
                <w:color w:val="000000"/>
                <w:lang w:eastAsia="en-GB"/>
              </w:rPr>
            </w:pPr>
            <w:ins w:id="1292" w:author="Robert Clark" w:date="2020-05-12T19:05:00Z">
              <w:r w:rsidRPr="000E7AF8">
                <w:rPr>
                  <w:rFonts w:ascii="Calibri" w:eastAsia="Times New Roman" w:hAnsi="Calibri" w:cs="Calibri"/>
                  <w:color w:val="000000"/>
                  <w:lang w:eastAsia="en-GB"/>
                </w:rPr>
                <w:t>Rate of True Positive</w:t>
              </w:r>
            </w:ins>
          </w:p>
        </w:tc>
        <w:tc>
          <w:tcPr>
            <w:tcW w:w="3152" w:type="dxa"/>
            <w:noWrap/>
            <w:hideMark/>
          </w:tcPr>
          <w:p w14:paraId="7016EBE3" w14:textId="77777777" w:rsidR="006959F5" w:rsidRPr="000E7AF8" w:rsidRDefault="006959F5" w:rsidP="00017ABD">
            <w:pPr>
              <w:jc w:val="right"/>
              <w:cnfStyle w:val="000000100000" w:firstRow="0" w:lastRow="0" w:firstColumn="0" w:lastColumn="0" w:oddVBand="0" w:evenVBand="0" w:oddHBand="1" w:evenHBand="0" w:firstRowFirstColumn="0" w:firstRowLastColumn="0" w:lastRowFirstColumn="0" w:lastRowLastColumn="0"/>
              <w:rPr>
                <w:ins w:id="1293" w:author="Robert Clark" w:date="2020-05-12T19:05:00Z"/>
                <w:rFonts w:ascii="Calibri" w:eastAsia="Times New Roman" w:hAnsi="Calibri" w:cs="Calibri"/>
                <w:color w:val="000000"/>
                <w:lang w:eastAsia="en-GB"/>
              </w:rPr>
            </w:pPr>
            <w:ins w:id="1294" w:author="Robert Clark" w:date="2020-05-12T19:05:00Z">
              <w:r w:rsidRPr="000E7AF8">
                <w:rPr>
                  <w:rFonts w:ascii="Calibri" w:eastAsia="Times New Roman" w:hAnsi="Calibri" w:cs="Calibri"/>
                  <w:color w:val="000000"/>
                  <w:lang w:eastAsia="en-GB"/>
                </w:rPr>
                <w:t>0.786</w:t>
              </w:r>
            </w:ins>
          </w:p>
        </w:tc>
        <w:tc>
          <w:tcPr>
            <w:tcW w:w="2977" w:type="dxa"/>
            <w:noWrap/>
            <w:hideMark/>
          </w:tcPr>
          <w:p w14:paraId="3A6450B6" w14:textId="77777777" w:rsidR="006959F5" w:rsidRPr="000E7AF8" w:rsidRDefault="006959F5" w:rsidP="00017ABD">
            <w:pPr>
              <w:jc w:val="right"/>
              <w:cnfStyle w:val="000000100000" w:firstRow="0" w:lastRow="0" w:firstColumn="0" w:lastColumn="0" w:oddVBand="0" w:evenVBand="0" w:oddHBand="1" w:evenHBand="0" w:firstRowFirstColumn="0" w:firstRowLastColumn="0" w:lastRowFirstColumn="0" w:lastRowLastColumn="0"/>
              <w:rPr>
                <w:ins w:id="1295" w:author="Robert Clark" w:date="2020-05-12T19:05:00Z"/>
                <w:rFonts w:ascii="Calibri" w:eastAsia="Times New Roman" w:hAnsi="Calibri" w:cs="Calibri"/>
                <w:color w:val="000000"/>
                <w:lang w:eastAsia="en-GB"/>
              </w:rPr>
            </w:pPr>
            <w:ins w:id="1296" w:author="Robert Clark" w:date="2020-05-12T19:05:00Z">
              <w:r w:rsidRPr="000E7AF8">
                <w:rPr>
                  <w:rFonts w:ascii="Calibri" w:eastAsia="Times New Roman" w:hAnsi="Calibri" w:cs="Calibri"/>
                  <w:color w:val="000000"/>
                  <w:lang w:eastAsia="en-GB"/>
                </w:rPr>
                <w:t>0.928</w:t>
              </w:r>
            </w:ins>
          </w:p>
        </w:tc>
      </w:tr>
      <w:tr w:rsidR="006959F5" w:rsidRPr="000E7AF8" w14:paraId="4EE95DB9" w14:textId="77777777" w:rsidTr="00017ABD">
        <w:trPr>
          <w:trHeight w:val="300"/>
          <w:ins w:id="1297" w:author="Robert Clark" w:date="2020-05-12T19:05:00Z"/>
        </w:trPr>
        <w:tc>
          <w:tcPr>
            <w:cnfStyle w:val="001000000000" w:firstRow="0" w:lastRow="0" w:firstColumn="1" w:lastColumn="0" w:oddVBand="0" w:evenVBand="0" w:oddHBand="0" w:evenHBand="0" w:firstRowFirstColumn="0" w:firstRowLastColumn="0" w:lastRowFirstColumn="0" w:lastRowLastColumn="0"/>
            <w:tcW w:w="3080" w:type="dxa"/>
            <w:noWrap/>
            <w:hideMark/>
          </w:tcPr>
          <w:p w14:paraId="0440268B" w14:textId="77777777" w:rsidR="006959F5" w:rsidRPr="000E7AF8" w:rsidRDefault="006959F5" w:rsidP="00017ABD">
            <w:pPr>
              <w:rPr>
                <w:ins w:id="1298" w:author="Robert Clark" w:date="2020-05-12T19:05:00Z"/>
                <w:rFonts w:ascii="Calibri" w:eastAsia="Times New Roman" w:hAnsi="Calibri" w:cs="Calibri"/>
                <w:color w:val="000000"/>
                <w:lang w:eastAsia="en-GB"/>
              </w:rPr>
            </w:pPr>
            <w:ins w:id="1299" w:author="Robert Clark" w:date="2020-05-12T19:05:00Z">
              <w:r w:rsidRPr="000E7AF8">
                <w:rPr>
                  <w:rFonts w:ascii="Calibri" w:eastAsia="Times New Roman" w:hAnsi="Calibri" w:cs="Calibri"/>
                  <w:color w:val="000000"/>
                  <w:lang w:eastAsia="en-GB"/>
                </w:rPr>
                <w:t>Rate of False Positive</w:t>
              </w:r>
            </w:ins>
          </w:p>
        </w:tc>
        <w:tc>
          <w:tcPr>
            <w:tcW w:w="3152" w:type="dxa"/>
            <w:noWrap/>
            <w:hideMark/>
          </w:tcPr>
          <w:p w14:paraId="2C13566C" w14:textId="77777777" w:rsidR="006959F5" w:rsidRPr="000E7AF8" w:rsidRDefault="006959F5" w:rsidP="00017ABD">
            <w:pPr>
              <w:jc w:val="right"/>
              <w:cnfStyle w:val="000000000000" w:firstRow="0" w:lastRow="0" w:firstColumn="0" w:lastColumn="0" w:oddVBand="0" w:evenVBand="0" w:oddHBand="0" w:evenHBand="0" w:firstRowFirstColumn="0" w:firstRowLastColumn="0" w:lastRowFirstColumn="0" w:lastRowLastColumn="0"/>
              <w:rPr>
                <w:ins w:id="1300" w:author="Robert Clark" w:date="2020-05-12T19:05:00Z"/>
                <w:rFonts w:ascii="Calibri" w:eastAsia="Times New Roman" w:hAnsi="Calibri" w:cs="Calibri"/>
                <w:color w:val="000000"/>
                <w:lang w:eastAsia="en-GB"/>
              </w:rPr>
            </w:pPr>
            <w:ins w:id="1301" w:author="Robert Clark" w:date="2020-05-12T19:05:00Z">
              <w:r w:rsidRPr="000E7AF8">
                <w:rPr>
                  <w:rFonts w:ascii="Calibri" w:eastAsia="Times New Roman" w:hAnsi="Calibri" w:cs="Calibri"/>
                  <w:color w:val="000000"/>
                  <w:lang w:eastAsia="en-GB"/>
                </w:rPr>
                <w:t>0.6</w:t>
              </w:r>
            </w:ins>
          </w:p>
        </w:tc>
        <w:tc>
          <w:tcPr>
            <w:tcW w:w="2977" w:type="dxa"/>
            <w:noWrap/>
            <w:hideMark/>
          </w:tcPr>
          <w:p w14:paraId="7CE74259" w14:textId="77777777" w:rsidR="006959F5" w:rsidRPr="000E7AF8" w:rsidRDefault="006959F5" w:rsidP="00017ABD">
            <w:pPr>
              <w:jc w:val="right"/>
              <w:cnfStyle w:val="000000000000" w:firstRow="0" w:lastRow="0" w:firstColumn="0" w:lastColumn="0" w:oddVBand="0" w:evenVBand="0" w:oddHBand="0" w:evenHBand="0" w:firstRowFirstColumn="0" w:firstRowLastColumn="0" w:lastRowFirstColumn="0" w:lastRowLastColumn="0"/>
              <w:rPr>
                <w:ins w:id="1302" w:author="Robert Clark" w:date="2020-05-12T19:05:00Z"/>
                <w:rFonts w:ascii="Calibri" w:eastAsia="Times New Roman" w:hAnsi="Calibri" w:cs="Calibri"/>
                <w:color w:val="000000"/>
                <w:lang w:eastAsia="en-GB"/>
              </w:rPr>
            </w:pPr>
            <w:ins w:id="1303" w:author="Robert Clark" w:date="2020-05-12T19:05:00Z">
              <w:r w:rsidRPr="000E7AF8">
                <w:rPr>
                  <w:rFonts w:ascii="Calibri" w:eastAsia="Times New Roman" w:hAnsi="Calibri" w:cs="Calibri"/>
                  <w:color w:val="000000"/>
                  <w:lang w:eastAsia="en-GB"/>
                </w:rPr>
                <w:t>0.8</w:t>
              </w:r>
            </w:ins>
          </w:p>
        </w:tc>
      </w:tr>
      <w:tr w:rsidR="006959F5" w:rsidRPr="000E7AF8" w14:paraId="2BB68EB1" w14:textId="77777777" w:rsidTr="00017ABD">
        <w:trPr>
          <w:cnfStyle w:val="000000100000" w:firstRow="0" w:lastRow="0" w:firstColumn="0" w:lastColumn="0" w:oddVBand="0" w:evenVBand="0" w:oddHBand="1" w:evenHBand="0" w:firstRowFirstColumn="0" w:firstRowLastColumn="0" w:lastRowFirstColumn="0" w:lastRowLastColumn="0"/>
          <w:trHeight w:val="300"/>
          <w:ins w:id="1304" w:author="Robert Clark" w:date="2020-05-12T19:05:00Z"/>
        </w:trPr>
        <w:tc>
          <w:tcPr>
            <w:cnfStyle w:val="001000000000" w:firstRow="0" w:lastRow="0" w:firstColumn="1" w:lastColumn="0" w:oddVBand="0" w:evenVBand="0" w:oddHBand="0" w:evenHBand="0" w:firstRowFirstColumn="0" w:firstRowLastColumn="0" w:lastRowFirstColumn="0" w:lastRowLastColumn="0"/>
            <w:tcW w:w="3080" w:type="dxa"/>
            <w:noWrap/>
            <w:hideMark/>
          </w:tcPr>
          <w:p w14:paraId="69BD52C1" w14:textId="77777777" w:rsidR="006959F5" w:rsidRPr="000E7AF8" w:rsidRDefault="006959F5" w:rsidP="00017ABD">
            <w:pPr>
              <w:rPr>
                <w:ins w:id="1305" w:author="Robert Clark" w:date="2020-05-12T19:05:00Z"/>
                <w:rFonts w:ascii="Calibri" w:eastAsia="Times New Roman" w:hAnsi="Calibri" w:cs="Calibri"/>
                <w:color w:val="000000"/>
                <w:lang w:eastAsia="en-GB"/>
              </w:rPr>
            </w:pPr>
            <w:ins w:id="1306" w:author="Robert Clark" w:date="2020-05-12T19:05:00Z">
              <w:r w:rsidRPr="000E7AF8">
                <w:rPr>
                  <w:rFonts w:ascii="Calibri" w:eastAsia="Times New Roman" w:hAnsi="Calibri" w:cs="Calibri"/>
                  <w:color w:val="000000"/>
                  <w:lang w:eastAsia="en-GB"/>
                </w:rPr>
                <w:t>Rate of True Negative</w:t>
              </w:r>
            </w:ins>
          </w:p>
        </w:tc>
        <w:tc>
          <w:tcPr>
            <w:tcW w:w="3152" w:type="dxa"/>
            <w:noWrap/>
            <w:hideMark/>
          </w:tcPr>
          <w:p w14:paraId="1F1C9A12" w14:textId="77777777" w:rsidR="006959F5" w:rsidRPr="000E7AF8" w:rsidRDefault="006959F5" w:rsidP="00017ABD">
            <w:pPr>
              <w:jc w:val="right"/>
              <w:cnfStyle w:val="000000100000" w:firstRow="0" w:lastRow="0" w:firstColumn="0" w:lastColumn="0" w:oddVBand="0" w:evenVBand="0" w:oddHBand="1" w:evenHBand="0" w:firstRowFirstColumn="0" w:firstRowLastColumn="0" w:lastRowFirstColumn="0" w:lastRowLastColumn="0"/>
              <w:rPr>
                <w:ins w:id="1307" w:author="Robert Clark" w:date="2020-05-12T19:05:00Z"/>
                <w:rFonts w:ascii="Calibri" w:eastAsia="Times New Roman" w:hAnsi="Calibri" w:cs="Calibri"/>
                <w:color w:val="000000"/>
                <w:lang w:eastAsia="en-GB"/>
              </w:rPr>
            </w:pPr>
            <w:ins w:id="1308" w:author="Robert Clark" w:date="2020-05-12T19:05:00Z">
              <w:r w:rsidRPr="000E7AF8">
                <w:rPr>
                  <w:rFonts w:ascii="Calibri" w:eastAsia="Times New Roman" w:hAnsi="Calibri" w:cs="Calibri"/>
                  <w:color w:val="000000"/>
                  <w:lang w:eastAsia="en-GB"/>
                </w:rPr>
                <w:t>0.214</w:t>
              </w:r>
            </w:ins>
          </w:p>
        </w:tc>
        <w:tc>
          <w:tcPr>
            <w:tcW w:w="2977" w:type="dxa"/>
            <w:noWrap/>
            <w:hideMark/>
          </w:tcPr>
          <w:p w14:paraId="274F63DB" w14:textId="77777777" w:rsidR="006959F5" w:rsidRPr="000E7AF8" w:rsidRDefault="006959F5" w:rsidP="00017ABD">
            <w:pPr>
              <w:jc w:val="right"/>
              <w:cnfStyle w:val="000000100000" w:firstRow="0" w:lastRow="0" w:firstColumn="0" w:lastColumn="0" w:oddVBand="0" w:evenVBand="0" w:oddHBand="1" w:evenHBand="0" w:firstRowFirstColumn="0" w:firstRowLastColumn="0" w:lastRowFirstColumn="0" w:lastRowLastColumn="0"/>
              <w:rPr>
                <w:ins w:id="1309" w:author="Robert Clark" w:date="2020-05-12T19:05:00Z"/>
                <w:rFonts w:ascii="Calibri" w:eastAsia="Times New Roman" w:hAnsi="Calibri" w:cs="Calibri"/>
                <w:color w:val="000000"/>
                <w:lang w:eastAsia="en-GB"/>
              </w:rPr>
            </w:pPr>
            <w:ins w:id="1310" w:author="Robert Clark" w:date="2020-05-12T19:05:00Z">
              <w:r w:rsidRPr="000E7AF8">
                <w:rPr>
                  <w:rFonts w:ascii="Calibri" w:eastAsia="Times New Roman" w:hAnsi="Calibri" w:cs="Calibri"/>
                  <w:color w:val="000000"/>
                  <w:lang w:eastAsia="en-GB"/>
                </w:rPr>
                <w:t>0.071</w:t>
              </w:r>
            </w:ins>
          </w:p>
        </w:tc>
      </w:tr>
      <w:tr w:rsidR="006959F5" w:rsidRPr="000E7AF8" w14:paraId="0C48ABEE" w14:textId="77777777" w:rsidTr="00017ABD">
        <w:trPr>
          <w:trHeight w:val="300"/>
          <w:ins w:id="1311" w:author="Robert Clark" w:date="2020-05-12T19:05:00Z"/>
        </w:trPr>
        <w:tc>
          <w:tcPr>
            <w:cnfStyle w:val="001000000000" w:firstRow="0" w:lastRow="0" w:firstColumn="1" w:lastColumn="0" w:oddVBand="0" w:evenVBand="0" w:oddHBand="0" w:evenHBand="0" w:firstRowFirstColumn="0" w:firstRowLastColumn="0" w:lastRowFirstColumn="0" w:lastRowLastColumn="0"/>
            <w:tcW w:w="3080" w:type="dxa"/>
            <w:noWrap/>
            <w:hideMark/>
          </w:tcPr>
          <w:p w14:paraId="158CF6BE" w14:textId="77777777" w:rsidR="006959F5" w:rsidRPr="000E7AF8" w:rsidRDefault="006959F5" w:rsidP="00017ABD">
            <w:pPr>
              <w:rPr>
                <w:ins w:id="1312" w:author="Robert Clark" w:date="2020-05-12T19:05:00Z"/>
                <w:rFonts w:ascii="Calibri" w:eastAsia="Times New Roman" w:hAnsi="Calibri" w:cs="Calibri"/>
                <w:color w:val="000000"/>
                <w:lang w:eastAsia="en-GB"/>
              </w:rPr>
            </w:pPr>
            <w:ins w:id="1313" w:author="Robert Clark" w:date="2020-05-12T19:05:00Z">
              <w:r w:rsidRPr="000E7AF8">
                <w:rPr>
                  <w:rFonts w:ascii="Calibri" w:eastAsia="Times New Roman" w:hAnsi="Calibri" w:cs="Calibri"/>
                  <w:color w:val="000000"/>
                  <w:lang w:eastAsia="en-GB"/>
                </w:rPr>
                <w:t>Rate of False Negative</w:t>
              </w:r>
            </w:ins>
          </w:p>
        </w:tc>
        <w:tc>
          <w:tcPr>
            <w:tcW w:w="3152" w:type="dxa"/>
            <w:noWrap/>
            <w:hideMark/>
          </w:tcPr>
          <w:p w14:paraId="5BE293B7" w14:textId="77777777" w:rsidR="006959F5" w:rsidRPr="000E7AF8" w:rsidRDefault="006959F5" w:rsidP="00017ABD">
            <w:pPr>
              <w:jc w:val="right"/>
              <w:cnfStyle w:val="000000000000" w:firstRow="0" w:lastRow="0" w:firstColumn="0" w:lastColumn="0" w:oddVBand="0" w:evenVBand="0" w:oddHBand="0" w:evenHBand="0" w:firstRowFirstColumn="0" w:firstRowLastColumn="0" w:lastRowFirstColumn="0" w:lastRowLastColumn="0"/>
              <w:rPr>
                <w:ins w:id="1314" w:author="Robert Clark" w:date="2020-05-12T19:05:00Z"/>
                <w:rFonts w:ascii="Calibri" w:eastAsia="Times New Roman" w:hAnsi="Calibri" w:cs="Calibri"/>
                <w:color w:val="000000"/>
                <w:lang w:eastAsia="en-GB"/>
              </w:rPr>
            </w:pPr>
            <w:ins w:id="1315" w:author="Robert Clark" w:date="2020-05-12T19:05:00Z">
              <w:r w:rsidRPr="000E7AF8">
                <w:rPr>
                  <w:rFonts w:ascii="Calibri" w:eastAsia="Times New Roman" w:hAnsi="Calibri" w:cs="Calibri"/>
                  <w:color w:val="000000"/>
                  <w:lang w:eastAsia="en-GB"/>
                </w:rPr>
                <w:t>0.4</w:t>
              </w:r>
            </w:ins>
          </w:p>
        </w:tc>
        <w:tc>
          <w:tcPr>
            <w:tcW w:w="2977" w:type="dxa"/>
            <w:noWrap/>
            <w:hideMark/>
          </w:tcPr>
          <w:p w14:paraId="1E49B244" w14:textId="77777777" w:rsidR="006959F5" w:rsidRPr="000E7AF8" w:rsidRDefault="006959F5" w:rsidP="00017ABD">
            <w:pPr>
              <w:jc w:val="right"/>
              <w:cnfStyle w:val="000000000000" w:firstRow="0" w:lastRow="0" w:firstColumn="0" w:lastColumn="0" w:oddVBand="0" w:evenVBand="0" w:oddHBand="0" w:evenHBand="0" w:firstRowFirstColumn="0" w:firstRowLastColumn="0" w:lastRowFirstColumn="0" w:lastRowLastColumn="0"/>
              <w:rPr>
                <w:ins w:id="1316" w:author="Robert Clark" w:date="2020-05-12T19:05:00Z"/>
                <w:rFonts w:ascii="Calibri" w:eastAsia="Times New Roman" w:hAnsi="Calibri" w:cs="Calibri"/>
                <w:color w:val="000000"/>
                <w:lang w:eastAsia="en-GB"/>
              </w:rPr>
            </w:pPr>
            <w:ins w:id="1317" w:author="Robert Clark" w:date="2020-05-12T19:05:00Z">
              <w:r w:rsidRPr="000E7AF8">
                <w:rPr>
                  <w:rFonts w:ascii="Calibri" w:eastAsia="Times New Roman" w:hAnsi="Calibri" w:cs="Calibri"/>
                  <w:color w:val="000000"/>
                  <w:lang w:eastAsia="en-GB"/>
                </w:rPr>
                <w:t>0.2</w:t>
              </w:r>
            </w:ins>
          </w:p>
        </w:tc>
      </w:tr>
      <w:tr w:rsidR="006959F5" w:rsidRPr="000E7AF8" w14:paraId="4CF2E1BE" w14:textId="77777777" w:rsidTr="00017ABD">
        <w:trPr>
          <w:cnfStyle w:val="000000100000" w:firstRow="0" w:lastRow="0" w:firstColumn="0" w:lastColumn="0" w:oddVBand="0" w:evenVBand="0" w:oddHBand="1" w:evenHBand="0" w:firstRowFirstColumn="0" w:firstRowLastColumn="0" w:lastRowFirstColumn="0" w:lastRowLastColumn="0"/>
          <w:trHeight w:val="300"/>
          <w:ins w:id="1318" w:author="Robert Clark" w:date="2020-05-12T19:05:00Z"/>
        </w:trPr>
        <w:tc>
          <w:tcPr>
            <w:cnfStyle w:val="001000000000" w:firstRow="0" w:lastRow="0" w:firstColumn="1" w:lastColumn="0" w:oddVBand="0" w:evenVBand="0" w:oddHBand="0" w:evenHBand="0" w:firstRowFirstColumn="0" w:firstRowLastColumn="0" w:lastRowFirstColumn="0" w:lastRowLastColumn="0"/>
            <w:tcW w:w="3080" w:type="dxa"/>
            <w:noWrap/>
            <w:hideMark/>
          </w:tcPr>
          <w:p w14:paraId="5AF8790A" w14:textId="77777777" w:rsidR="006959F5" w:rsidRPr="000E7AF8" w:rsidRDefault="006959F5" w:rsidP="00017ABD">
            <w:pPr>
              <w:rPr>
                <w:ins w:id="1319" w:author="Robert Clark" w:date="2020-05-12T19:05:00Z"/>
                <w:rFonts w:ascii="Calibri" w:eastAsia="Times New Roman" w:hAnsi="Calibri" w:cs="Calibri"/>
                <w:color w:val="000000"/>
                <w:lang w:eastAsia="en-GB"/>
              </w:rPr>
            </w:pPr>
            <w:ins w:id="1320" w:author="Robert Clark" w:date="2020-05-12T19:05:00Z">
              <w:r w:rsidRPr="000E7AF8">
                <w:rPr>
                  <w:rFonts w:ascii="Calibri" w:eastAsia="Times New Roman" w:hAnsi="Calibri" w:cs="Calibri"/>
                  <w:color w:val="000000"/>
                  <w:lang w:eastAsia="en-GB"/>
                </w:rPr>
                <w:t>Average Certainty</w:t>
              </w:r>
            </w:ins>
          </w:p>
        </w:tc>
        <w:tc>
          <w:tcPr>
            <w:tcW w:w="3152" w:type="dxa"/>
            <w:noWrap/>
            <w:hideMark/>
          </w:tcPr>
          <w:p w14:paraId="09485B97" w14:textId="77777777" w:rsidR="006959F5" w:rsidRPr="000E7AF8" w:rsidRDefault="006959F5" w:rsidP="00017ABD">
            <w:pPr>
              <w:jc w:val="right"/>
              <w:cnfStyle w:val="000000100000" w:firstRow="0" w:lastRow="0" w:firstColumn="0" w:lastColumn="0" w:oddVBand="0" w:evenVBand="0" w:oddHBand="1" w:evenHBand="0" w:firstRowFirstColumn="0" w:firstRowLastColumn="0" w:lastRowFirstColumn="0" w:lastRowLastColumn="0"/>
              <w:rPr>
                <w:ins w:id="1321" w:author="Robert Clark" w:date="2020-05-12T19:05:00Z"/>
                <w:rFonts w:ascii="Calibri" w:eastAsia="Times New Roman" w:hAnsi="Calibri" w:cs="Calibri"/>
                <w:color w:val="000000"/>
                <w:lang w:eastAsia="en-GB"/>
              </w:rPr>
            </w:pPr>
            <w:ins w:id="1322" w:author="Robert Clark" w:date="2020-05-12T19:05:00Z">
              <w:r w:rsidRPr="000E7AF8">
                <w:rPr>
                  <w:rFonts w:ascii="Calibri" w:eastAsia="Times New Roman" w:hAnsi="Calibri" w:cs="Calibri"/>
                  <w:color w:val="000000"/>
                  <w:lang w:eastAsia="en-GB"/>
                </w:rPr>
                <w:t>0.921671053</w:t>
              </w:r>
            </w:ins>
          </w:p>
        </w:tc>
        <w:tc>
          <w:tcPr>
            <w:tcW w:w="2977" w:type="dxa"/>
            <w:noWrap/>
            <w:hideMark/>
          </w:tcPr>
          <w:p w14:paraId="37EE52FF" w14:textId="77777777" w:rsidR="006959F5" w:rsidRPr="000E7AF8" w:rsidRDefault="006959F5" w:rsidP="00017ABD">
            <w:pPr>
              <w:jc w:val="right"/>
              <w:cnfStyle w:val="000000100000" w:firstRow="0" w:lastRow="0" w:firstColumn="0" w:lastColumn="0" w:oddVBand="0" w:evenVBand="0" w:oddHBand="1" w:evenHBand="0" w:firstRowFirstColumn="0" w:firstRowLastColumn="0" w:lastRowFirstColumn="0" w:lastRowLastColumn="0"/>
              <w:rPr>
                <w:ins w:id="1323" w:author="Robert Clark" w:date="2020-05-12T19:05:00Z"/>
                <w:rFonts w:ascii="Calibri" w:eastAsia="Times New Roman" w:hAnsi="Calibri" w:cs="Calibri"/>
                <w:color w:val="000000"/>
                <w:lang w:eastAsia="en-GB"/>
              </w:rPr>
            </w:pPr>
            <w:ins w:id="1324" w:author="Robert Clark" w:date="2020-05-12T19:05:00Z">
              <w:r w:rsidRPr="000E7AF8">
                <w:rPr>
                  <w:rFonts w:ascii="Calibri" w:eastAsia="Times New Roman" w:hAnsi="Calibri" w:cs="Calibri"/>
                  <w:color w:val="000000"/>
                  <w:lang w:eastAsia="en-GB"/>
                </w:rPr>
                <w:t>0.906621579</w:t>
              </w:r>
            </w:ins>
          </w:p>
        </w:tc>
      </w:tr>
      <w:tr w:rsidR="006959F5" w:rsidRPr="000E7AF8" w14:paraId="27B15D18" w14:textId="77777777" w:rsidTr="00017ABD">
        <w:trPr>
          <w:trHeight w:val="300"/>
          <w:ins w:id="1325" w:author="Robert Clark" w:date="2020-05-12T19:05:00Z"/>
        </w:trPr>
        <w:tc>
          <w:tcPr>
            <w:cnfStyle w:val="001000000000" w:firstRow="0" w:lastRow="0" w:firstColumn="1" w:lastColumn="0" w:oddVBand="0" w:evenVBand="0" w:oddHBand="0" w:evenHBand="0" w:firstRowFirstColumn="0" w:firstRowLastColumn="0" w:lastRowFirstColumn="0" w:lastRowLastColumn="0"/>
            <w:tcW w:w="3080" w:type="dxa"/>
            <w:noWrap/>
            <w:hideMark/>
          </w:tcPr>
          <w:p w14:paraId="1CCB1F73" w14:textId="77777777" w:rsidR="006959F5" w:rsidRPr="000E7AF8" w:rsidRDefault="006959F5" w:rsidP="00017ABD">
            <w:pPr>
              <w:rPr>
                <w:ins w:id="1326" w:author="Robert Clark" w:date="2020-05-12T19:05:00Z"/>
                <w:rFonts w:ascii="Calibri" w:eastAsia="Times New Roman" w:hAnsi="Calibri" w:cs="Calibri"/>
                <w:color w:val="000000"/>
                <w:lang w:eastAsia="en-GB"/>
              </w:rPr>
            </w:pPr>
            <w:ins w:id="1327" w:author="Robert Clark" w:date="2020-05-12T19:05:00Z">
              <w:r w:rsidRPr="000E7AF8">
                <w:rPr>
                  <w:rFonts w:ascii="Calibri" w:eastAsia="Times New Roman" w:hAnsi="Calibri" w:cs="Calibri"/>
                  <w:color w:val="000000"/>
                  <w:lang w:eastAsia="en-GB"/>
                </w:rPr>
                <w:t>Standard Deviation of Certainty</w:t>
              </w:r>
            </w:ins>
          </w:p>
        </w:tc>
        <w:tc>
          <w:tcPr>
            <w:tcW w:w="3152" w:type="dxa"/>
            <w:noWrap/>
            <w:hideMark/>
          </w:tcPr>
          <w:p w14:paraId="3782480F" w14:textId="77777777" w:rsidR="006959F5" w:rsidRPr="000E7AF8" w:rsidRDefault="006959F5" w:rsidP="00017ABD">
            <w:pPr>
              <w:jc w:val="right"/>
              <w:cnfStyle w:val="000000000000" w:firstRow="0" w:lastRow="0" w:firstColumn="0" w:lastColumn="0" w:oddVBand="0" w:evenVBand="0" w:oddHBand="0" w:evenHBand="0" w:firstRowFirstColumn="0" w:firstRowLastColumn="0" w:lastRowFirstColumn="0" w:lastRowLastColumn="0"/>
              <w:rPr>
                <w:ins w:id="1328" w:author="Robert Clark" w:date="2020-05-12T19:05:00Z"/>
                <w:rFonts w:ascii="Calibri" w:eastAsia="Times New Roman" w:hAnsi="Calibri" w:cs="Calibri"/>
                <w:color w:val="000000"/>
                <w:lang w:eastAsia="en-GB"/>
              </w:rPr>
            </w:pPr>
            <w:ins w:id="1329" w:author="Robert Clark" w:date="2020-05-12T19:05:00Z">
              <w:r w:rsidRPr="000E7AF8">
                <w:rPr>
                  <w:rFonts w:ascii="Calibri" w:eastAsia="Times New Roman" w:hAnsi="Calibri" w:cs="Calibri"/>
                  <w:color w:val="000000"/>
                  <w:lang w:eastAsia="en-GB"/>
                </w:rPr>
                <w:t>0.121330492</w:t>
              </w:r>
            </w:ins>
          </w:p>
        </w:tc>
        <w:tc>
          <w:tcPr>
            <w:tcW w:w="2977" w:type="dxa"/>
            <w:noWrap/>
            <w:hideMark/>
          </w:tcPr>
          <w:p w14:paraId="1C1333A7" w14:textId="77777777" w:rsidR="006959F5" w:rsidRPr="000E7AF8" w:rsidRDefault="006959F5" w:rsidP="00017ABD">
            <w:pPr>
              <w:jc w:val="right"/>
              <w:cnfStyle w:val="000000000000" w:firstRow="0" w:lastRow="0" w:firstColumn="0" w:lastColumn="0" w:oddVBand="0" w:evenVBand="0" w:oddHBand="0" w:evenHBand="0" w:firstRowFirstColumn="0" w:firstRowLastColumn="0" w:lastRowFirstColumn="0" w:lastRowLastColumn="0"/>
              <w:rPr>
                <w:ins w:id="1330" w:author="Robert Clark" w:date="2020-05-12T19:05:00Z"/>
                <w:rFonts w:ascii="Calibri" w:eastAsia="Times New Roman" w:hAnsi="Calibri" w:cs="Calibri"/>
                <w:color w:val="000000"/>
                <w:lang w:eastAsia="en-GB"/>
              </w:rPr>
            </w:pPr>
            <w:ins w:id="1331" w:author="Robert Clark" w:date="2020-05-12T19:05:00Z">
              <w:r w:rsidRPr="000E7AF8">
                <w:rPr>
                  <w:rFonts w:ascii="Calibri" w:eastAsia="Times New Roman" w:hAnsi="Calibri" w:cs="Calibri"/>
                  <w:color w:val="000000"/>
                  <w:lang w:eastAsia="en-GB"/>
                </w:rPr>
                <w:t>0.089782302</w:t>
              </w:r>
            </w:ins>
          </w:p>
        </w:tc>
      </w:tr>
      <w:tr w:rsidR="006959F5" w:rsidRPr="000E7AF8" w14:paraId="30BA2D8B" w14:textId="77777777" w:rsidTr="00017ABD">
        <w:trPr>
          <w:cnfStyle w:val="000000100000" w:firstRow="0" w:lastRow="0" w:firstColumn="0" w:lastColumn="0" w:oddVBand="0" w:evenVBand="0" w:oddHBand="1" w:evenHBand="0" w:firstRowFirstColumn="0" w:firstRowLastColumn="0" w:lastRowFirstColumn="0" w:lastRowLastColumn="0"/>
          <w:trHeight w:val="300"/>
          <w:ins w:id="1332" w:author="Robert Clark" w:date="2020-05-12T19:05:00Z"/>
        </w:trPr>
        <w:tc>
          <w:tcPr>
            <w:cnfStyle w:val="001000000000" w:firstRow="0" w:lastRow="0" w:firstColumn="1" w:lastColumn="0" w:oddVBand="0" w:evenVBand="0" w:oddHBand="0" w:evenHBand="0" w:firstRowFirstColumn="0" w:firstRowLastColumn="0" w:lastRowFirstColumn="0" w:lastRowLastColumn="0"/>
            <w:tcW w:w="3080" w:type="dxa"/>
            <w:noWrap/>
            <w:hideMark/>
          </w:tcPr>
          <w:p w14:paraId="5A4D29E0" w14:textId="77777777" w:rsidR="006959F5" w:rsidRPr="000E7AF8" w:rsidRDefault="006959F5" w:rsidP="00017ABD">
            <w:pPr>
              <w:rPr>
                <w:ins w:id="1333" w:author="Robert Clark" w:date="2020-05-12T19:05:00Z"/>
                <w:rFonts w:ascii="Calibri" w:eastAsia="Times New Roman" w:hAnsi="Calibri" w:cs="Calibri"/>
                <w:color w:val="000000"/>
                <w:lang w:eastAsia="en-GB"/>
              </w:rPr>
            </w:pPr>
            <w:ins w:id="1334" w:author="Robert Clark" w:date="2020-05-12T19:05:00Z">
              <w:r w:rsidRPr="000E7AF8">
                <w:rPr>
                  <w:rFonts w:ascii="Calibri" w:eastAsia="Times New Roman" w:hAnsi="Calibri" w:cs="Calibri"/>
                  <w:color w:val="000000"/>
                  <w:lang w:eastAsia="en-GB"/>
                </w:rPr>
                <w:t>Maximum Certainty</w:t>
              </w:r>
            </w:ins>
          </w:p>
        </w:tc>
        <w:tc>
          <w:tcPr>
            <w:tcW w:w="3152" w:type="dxa"/>
            <w:noWrap/>
            <w:hideMark/>
          </w:tcPr>
          <w:p w14:paraId="5D4C4D24" w14:textId="77777777" w:rsidR="006959F5" w:rsidRPr="000E7AF8" w:rsidRDefault="006959F5" w:rsidP="00017ABD">
            <w:pPr>
              <w:jc w:val="right"/>
              <w:cnfStyle w:val="000000100000" w:firstRow="0" w:lastRow="0" w:firstColumn="0" w:lastColumn="0" w:oddVBand="0" w:evenVBand="0" w:oddHBand="1" w:evenHBand="0" w:firstRowFirstColumn="0" w:firstRowLastColumn="0" w:lastRowFirstColumn="0" w:lastRowLastColumn="0"/>
              <w:rPr>
                <w:ins w:id="1335" w:author="Robert Clark" w:date="2020-05-12T19:05:00Z"/>
                <w:rFonts w:ascii="Calibri" w:eastAsia="Times New Roman" w:hAnsi="Calibri" w:cs="Calibri"/>
                <w:color w:val="000000"/>
                <w:lang w:eastAsia="en-GB"/>
              </w:rPr>
            </w:pPr>
            <w:ins w:id="1336" w:author="Robert Clark" w:date="2020-05-12T19:05:00Z">
              <w:r w:rsidRPr="000E7AF8">
                <w:rPr>
                  <w:rFonts w:ascii="Calibri" w:eastAsia="Times New Roman" w:hAnsi="Calibri" w:cs="Calibri"/>
                  <w:color w:val="000000"/>
                  <w:lang w:eastAsia="en-GB"/>
                </w:rPr>
                <w:t>1</w:t>
              </w:r>
            </w:ins>
          </w:p>
        </w:tc>
        <w:tc>
          <w:tcPr>
            <w:tcW w:w="2977" w:type="dxa"/>
            <w:noWrap/>
            <w:hideMark/>
          </w:tcPr>
          <w:p w14:paraId="533844F4" w14:textId="77777777" w:rsidR="006959F5" w:rsidRPr="000E7AF8" w:rsidRDefault="006959F5" w:rsidP="00017ABD">
            <w:pPr>
              <w:jc w:val="right"/>
              <w:cnfStyle w:val="000000100000" w:firstRow="0" w:lastRow="0" w:firstColumn="0" w:lastColumn="0" w:oddVBand="0" w:evenVBand="0" w:oddHBand="1" w:evenHBand="0" w:firstRowFirstColumn="0" w:firstRowLastColumn="0" w:lastRowFirstColumn="0" w:lastRowLastColumn="0"/>
              <w:rPr>
                <w:ins w:id="1337" w:author="Robert Clark" w:date="2020-05-12T19:05:00Z"/>
                <w:rFonts w:ascii="Calibri" w:eastAsia="Times New Roman" w:hAnsi="Calibri" w:cs="Calibri"/>
                <w:color w:val="000000"/>
                <w:lang w:eastAsia="en-GB"/>
              </w:rPr>
            </w:pPr>
            <w:ins w:id="1338" w:author="Robert Clark" w:date="2020-05-12T19:05:00Z">
              <w:r w:rsidRPr="000E7AF8">
                <w:rPr>
                  <w:rFonts w:ascii="Calibri" w:eastAsia="Times New Roman" w:hAnsi="Calibri" w:cs="Calibri"/>
                  <w:color w:val="000000"/>
                  <w:lang w:eastAsia="en-GB"/>
                </w:rPr>
                <w:t>1</w:t>
              </w:r>
            </w:ins>
          </w:p>
        </w:tc>
      </w:tr>
      <w:tr w:rsidR="006959F5" w:rsidRPr="000E7AF8" w14:paraId="13B98707" w14:textId="77777777" w:rsidTr="00017ABD">
        <w:trPr>
          <w:trHeight w:val="300"/>
          <w:ins w:id="1339" w:author="Robert Clark" w:date="2020-05-12T19:05:00Z"/>
        </w:trPr>
        <w:tc>
          <w:tcPr>
            <w:cnfStyle w:val="001000000000" w:firstRow="0" w:lastRow="0" w:firstColumn="1" w:lastColumn="0" w:oddVBand="0" w:evenVBand="0" w:oddHBand="0" w:evenHBand="0" w:firstRowFirstColumn="0" w:firstRowLastColumn="0" w:lastRowFirstColumn="0" w:lastRowLastColumn="0"/>
            <w:tcW w:w="3080" w:type="dxa"/>
            <w:noWrap/>
            <w:hideMark/>
          </w:tcPr>
          <w:p w14:paraId="7171EC5C" w14:textId="77777777" w:rsidR="006959F5" w:rsidRPr="000E7AF8" w:rsidRDefault="006959F5" w:rsidP="00017ABD">
            <w:pPr>
              <w:rPr>
                <w:ins w:id="1340" w:author="Robert Clark" w:date="2020-05-12T19:05:00Z"/>
                <w:rFonts w:ascii="Calibri" w:eastAsia="Times New Roman" w:hAnsi="Calibri" w:cs="Calibri"/>
                <w:color w:val="000000"/>
                <w:lang w:eastAsia="en-GB"/>
              </w:rPr>
            </w:pPr>
            <w:ins w:id="1341" w:author="Robert Clark" w:date="2020-05-12T19:05:00Z">
              <w:r w:rsidRPr="000E7AF8">
                <w:rPr>
                  <w:rFonts w:ascii="Calibri" w:eastAsia="Times New Roman" w:hAnsi="Calibri" w:cs="Calibri"/>
                  <w:color w:val="000000"/>
                  <w:lang w:eastAsia="en-GB"/>
                </w:rPr>
                <w:t>Minimum Certainty</w:t>
              </w:r>
            </w:ins>
          </w:p>
        </w:tc>
        <w:tc>
          <w:tcPr>
            <w:tcW w:w="3152" w:type="dxa"/>
            <w:noWrap/>
            <w:hideMark/>
          </w:tcPr>
          <w:p w14:paraId="3A856E79" w14:textId="77777777" w:rsidR="006959F5" w:rsidRPr="000E7AF8" w:rsidRDefault="006959F5" w:rsidP="00017ABD">
            <w:pPr>
              <w:jc w:val="right"/>
              <w:cnfStyle w:val="000000000000" w:firstRow="0" w:lastRow="0" w:firstColumn="0" w:lastColumn="0" w:oddVBand="0" w:evenVBand="0" w:oddHBand="0" w:evenHBand="0" w:firstRowFirstColumn="0" w:firstRowLastColumn="0" w:lastRowFirstColumn="0" w:lastRowLastColumn="0"/>
              <w:rPr>
                <w:ins w:id="1342" w:author="Robert Clark" w:date="2020-05-12T19:05:00Z"/>
                <w:rFonts w:ascii="Calibri" w:eastAsia="Times New Roman" w:hAnsi="Calibri" w:cs="Calibri"/>
                <w:color w:val="000000"/>
                <w:lang w:eastAsia="en-GB"/>
              </w:rPr>
            </w:pPr>
            <w:ins w:id="1343" w:author="Robert Clark" w:date="2020-05-12T19:05:00Z">
              <w:r w:rsidRPr="000E7AF8">
                <w:rPr>
                  <w:rFonts w:ascii="Calibri" w:eastAsia="Times New Roman" w:hAnsi="Calibri" w:cs="Calibri"/>
                  <w:color w:val="000000"/>
                  <w:lang w:eastAsia="en-GB"/>
                </w:rPr>
                <w:t>0.58716</w:t>
              </w:r>
            </w:ins>
          </w:p>
        </w:tc>
        <w:tc>
          <w:tcPr>
            <w:tcW w:w="2977" w:type="dxa"/>
            <w:noWrap/>
            <w:hideMark/>
          </w:tcPr>
          <w:p w14:paraId="2BEBE4E9" w14:textId="77777777" w:rsidR="006959F5" w:rsidRPr="000E7AF8" w:rsidRDefault="006959F5" w:rsidP="00017ABD">
            <w:pPr>
              <w:jc w:val="right"/>
              <w:cnfStyle w:val="000000000000" w:firstRow="0" w:lastRow="0" w:firstColumn="0" w:lastColumn="0" w:oddVBand="0" w:evenVBand="0" w:oddHBand="0" w:evenHBand="0" w:firstRowFirstColumn="0" w:firstRowLastColumn="0" w:lastRowFirstColumn="0" w:lastRowLastColumn="0"/>
              <w:rPr>
                <w:ins w:id="1344" w:author="Robert Clark" w:date="2020-05-12T19:05:00Z"/>
                <w:rFonts w:ascii="Calibri" w:eastAsia="Times New Roman" w:hAnsi="Calibri" w:cs="Calibri"/>
                <w:color w:val="000000"/>
                <w:lang w:eastAsia="en-GB"/>
              </w:rPr>
            </w:pPr>
            <w:ins w:id="1345" w:author="Robert Clark" w:date="2020-05-12T19:05:00Z">
              <w:r w:rsidRPr="000E7AF8">
                <w:rPr>
                  <w:rFonts w:ascii="Calibri" w:eastAsia="Times New Roman" w:hAnsi="Calibri" w:cs="Calibri"/>
                  <w:color w:val="000000"/>
                  <w:lang w:eastAsia="en-GB"/>
                </w:rPr>
                <w:t>0.72568</w:t>
              </w:r>
            </w:ins>
          </w:p>
        </w:tc>
      </w:tr>
    </w:tbl>
    <w:p w14:paraId="407C2A20" w14:textId="151F1E45" w:rsidR="006959F5" w:rsidRDefault="006959F5" w:rsidP="000452EA"/>
    <w:p w14:paraId="6E18527B" w14:textId="561F5BED" w:rsidR="00971816" w:rsidRDefault="00A013D5" w:rsidP="000452EA">
      <w:pPr>
        <w:keepNext/>
        <w:rPr>
          <w:ins w:id="1346" w:author="Robert Clark" w:date="2020-05-15T18:18:00Z"/>
        </w:rPr>
      </w:pPr>
      <w:r>
        <w:t xml:space="preserve">Further evidence </w:t>
      </w:r>
      <w:r w:rsidR="00A2378C">
        <w:t xml:space="preserve">for </w:t>
      </w:r>
      <w:r>
        <w:t>is provided by the</w:t>
      </w:r>
      <w:r w:rsidR="0034315B">
        <w:t xml:space="preserve"> CAMs</w:t>
      </w:r>
      <w:ins w:id="1347" w:author="Robert Clark" w:date="2020-05-12T19:11:00Z">
        <w:r w:rsidR="006959F5">
          <w:t xml:space="preserve"> on the next </w:t>
        </w:r>
      </w:ins>
      <w:ins w:id="1348" w:author="Robert Clark" w:date="2020-05-15T18:50:00Z">
        <w:r w:rsidR="000A1B4C">
          <w:t xml:space="preserve">two </w:t>
        </w:r>
      </w:ins>
      <w:ins w:id="1349" w:author="Robert Clark" w:date="2020-05-12T19:11:00Z">
        <w:r w:rsidR="006959F5">
          <w:t>page</w:t>
        </w:r>
      </w:ins>
      <w:ins w:id="1350" w:author="Robert Clark" w:date="2020-05-15T18:50:00Z">
        <w:r w:rsidR="000A1B4C">
          <w:t>s</w:t>
        </w:r>
      </w:ins>
      <w:r w:rsidR="0034315B">
        <w:t>,</w:t>
      </w:r>
      <w:r w:rsidR="00325CAD">
        <w:t xml:space="preserve"> which show little consistent trend for areas of interest between patients and do not </w:t>
      </w:r>
      <w:del w:id="1351" w:author="Robert Clark" w:date="2020-05-15T18:04:00Z">
        <w:r w:rsidR="00325CAD" w:rsidDel="008A1A45">
          <w:delText>indicate a similar conclusion</w:delText>
        </w:r>
      </w:del>
      <w:ins w:id="1352" w:author="Robert Clark" w:date="2020-05-15T18:04:00Z">
        <w:r w:rsidR="008A1A45">
          <w:t>conclusively prove any of the hypothesises proposed by</w:t>
        </w:r>
      </w:ins>
      <w:del w:id="1353" w:author="Robert Clark" w:date="2020-05-15T18:04:00Z">
        <w:r w:rsidR="00325CAD" w:rsidDel="008A1A45">
          <w:delText xml:space="preserve"> to that reached by</w:delText>
        </w:r>
      </w:del>
      <w:r w:rsidR="00325CAD">
        <w:t xml:space="preserve"> prior studies</w:t>
      </w:r>
      <w:sdt>
        <w:sdtPr>
          <w:id w:val="1924990151"/>
          <w:citation/>
        </w:sdtPr>
        <w:sdtContent>
          <w:r w:rsidR="00325CAD">
            <w:fldChar w:fldCharType="begin"/>
          </w:r>
          <w:r w:rsidR="00325CAD">
            <w:instrText xml:space="preserve"> CITATION Urb18 \l 2057 </w:instrText>
          </w:r>
          <w:r w:rsidR="00325CAD">
            <w:fldChar w:fldCharType="separate"/>
          </w:r>
          <w:ins w:id="1354" w:author="Robert Clark" w:date="2020-05-15T18:56:00Z">
            <w:r w:rsidR="00110EAB">
              <w:rPr>
                <w:noProof/>
              </w:rPr>
              <w:t xml:space="preserve"> </w:t>
            </w:r>
            <w:r w:rsidR="00110EAB" w:rsidRPr="00110EAB">
              <w:rPr>
                <w:noProof/>
                <w:rPrChange w:id="1355" w:author="Robert Clark" w:date="2020-05-15T18:56:00Z">
                  <w:rPr>
                    <w:rFonts w:eastAsia="Times New Roman"/>
                  </w:rPr>
                </w:rPrChange>
              </w:rPr>
              <w:t>[29]</w:t>
            </w:r>
          </w:ins>
          <w:del w:id="1356" w:author="Robert Clark" w:date="2020-05-15T18:56:00Z">
            <w:r w:rsidR="00CE5CC7" w:rsidDel="00110EAB">
              <w:rPr>
                <w:noProof/>
              </w:rPr>
              <w:delText xml:space="preserve"> </w:delText>
            </w:r>
            <w:r w:rsidR="00CE5CC7" w:rsidRPr="00CE5CC7" w:rsidDel="00110EAB">
              <w:rPr>
                <w:noProof/>
              </w:rPr>
              <w:delText>[29]</w:delText>
            </w:r>
          </w:del>
          <w:r w:rsidR="00325CAD">
            <w:fldChar w:fldCharType="end"/>
          </w:r>
        </w:sdtContent>
      </w:sdt>
      <w:sdt>
        <w:sdtPr>
          <w:id w:val="58223171"/>
          <w:citation/>
        </w:sdtPr>
        <w:sdtContent>
          <w:r w:rsidR="00325CAD">
            <w:fldChar w:fldCharType="begin"/>
          </w:r>
          <w:r w:rsidR="00325CAD">
            <w:instrText xml:space="preserve"> CITATION Use17 \l 2057 </w:instrText>
          </w:r>
          <w:r w:rsidR="00325CAD">
            <w:fldChar w:fldCharType="separate"/>
          </w:r>
          <w:ins w:id="1357" w:author="Robert Clark" w:date="2020-05-15T18:56:00Z">
            <w:r w:rsidR="00110EAB">
              <w:rPr>
                <w:noProof/>
              </w:rPr>
              <w:t xml:space="preserve"> </w:t>
            </w:r>
            <w:r w:rsidR="00110EAB" w:rsidRPr="00110EAB">
              <w:rPr>
                <w:noProof/>
                <w:rPrChange w:id="1358" w:author="Robert Clark" w:date="2020-05-15T18:56:00Z">
                  <w:rPr>
                    <w:rFonts w:eastAsia="Times New Roman"/>
                  </w:rPr>
                </w:rPrChange>
              </w:rPr>
              <w:t>[9]</w:t>
            </w:r>
          </w:ins>
          <w:del w:id="1359" w:author="Robert Clark" w:date="2020-05-15T18:56:00Z">
            <w:r w:rsidR="00CE5CC7" w:rsidDel="00110EAB">
              <w:rPr>
                <w:noProof/>
              </w:rPr>
              <w:delText xml:space="preserve"> </w:delText>
            </w:r>
            <w:r w:rsidR="00CE5CC7" w:rsidRPr="00CE5CC7" w:rsidDel="00110EAB">
              <w:rPr>
                <w:noProof/>
              </w:rPr>
              <w:delText>[9]</w:delText>
            </w:r>
          </w:del>
          <w:r w:rsidR="00325CAD">
            <w:fldChar w:fldCharType="end"/>
          </w:r>
        </w:sdtContent>
      </w:sdt>
      <w:sdt>
        <w:sdtPr>
          <w:id w:val="-498119071"/>
          <w:citation/>
        </w:sdtPr>
        <w:sdtContent>
          <w:r w:rsidR="00325CAD">
            <w:fldChar w:fldCharType="begin"/>
          </w:r>
          <w:r w:rsidR="00325CAD">
            <w:instrText xml:space="preserve"> CITATION Mic19 \l 2057 </w:instrText>
          </w:r>
          <w:r w:rsidR="00325CAD">
            <w:fldChar w:fldCharType="separate"/>
          </w:r>
          <w:ins w:id="1360" w:author="Robert Clark" w:date="2020-05-15T18:56:00Z">
            <w:r w:rsidR="00110EAB">
              <w:rPr>
                <w:noProof/>
              </w:rPr>
              <w:t xml:space="preserve"> </w:t>
            </w:r>
            <w:r w:rsidR="00110EAB" w:rsidRPr="00110EAB">
              <w:rPr>
                <w:noProof/>
                <w:rPrChange w:id="1361" w:author="Robert Clark" w:date="2020-05-15T18:56:00Z">
                  <w:rPr>
                    <w:rFonts w:eastAsia="Times New Roman"/>
                  </w:rPr>
                </w:rPrChange>
              </w:rPr>
              <w:t>[28]</w:t>
            </w:r>
          </w:ins>
          <w:del w:id="1362" w:author="Robert Clark" w:date="2020-05-15T18:56:00Z">
            <w:r w:rsidR="00CE5CC7" w:rsidDel="00110EAB">
              <w:rPr>
                <w:noProof/>
              </w:rPr>
              <w:delText xml:space="preserve"> </w:delText>
            </w:r>
            <w:r w:rsidR="00CE5CC7" w:rsidRPr="00CE5CC7" w:rsidDel="00110EAB">
              <w:rPr>
                <w:noProof/>
              </w:rPr>
              <w:delText>[28]</w:delText>
            </w:r>
          </w:del>
          <w:r w:rsidR="00325CAD">
            <w:fldChar w:fldCharType="end"/>
          </w:r>
        </w:sdtContent>
      </w:sdt>
      <w:r w:rsidR="00325CAD">
        <w:t xml:space="preserve">. </w:t>
      </w:r>
      <w:ins w:id="1363" w:author="Robert Clark" w:date="2020-05-15T18:14:00Z">
        <w:r w:rsidR="00971816">
          <w:t>Of</w:t>
        </w:r>
      </w:ins>
      <w:ins w:id="1364" w:author="Robert Clark" w:date="2020-05-15T17:59:00Z">
        <w:r w:rsidR="0006648C">
          <w:t xml:space="preserve"> the</w:t>
        </w:r>
      </w:ins>
      <w:ins w:id="1365" w:author="Robert Clark" w:date="2020-05-15T18:15:00Z">
        <w:r w:rsidR="00971816">
          <w:t xml:space="preserve"> nineteen</w:t>
        </w:r>
      </w:ins>
      <w:ins w:id="1366" w:author="Robert Clark" w:date="2020-05-15T17:59:00Z">
        <w:r w:rsidR="0006648C">
          <w:t xml:space="preserve"> class activation maps</w:t>
        </w:r>
      </w:ins>
      <w:ins w:id="1367" w:author="Robert Clark" w:date="2020-05-15T18:00:00Z">
        <w:r w:rsidR="0006648C">
          <w:t xml:space="preserve"> </w:t>
        </w:r>
      </w:ins>
      <w:ins w:id="1368" w:author="Robert Clark" w:date="2020-05-15T17:59:00Z">
        <w:r w:rsidR="0006648C">
          <w:t xml:space="preserve">produced, </w:t>
        </w:r>
      </w:ins>
      <w:ins w:id="1369" w:author="Robert Clark" w:date="2020-05-15T18:15:00Z">
        <w:r w:rsidR="00971816">
          <w:t xml:space="preserve">eleven </w:t>
        </w:r>
      </w:ins>
      <w:ins w:id="1370" w:author="Robert Clark" w:date="2020-05-15T18:00:00Z">
        <w:r w:rsidR="0006648C">
          <w:t>appear to show some focus on the medullary</w:t>
        </w:r>
      </w:ins>
      <w:ins w:id="1371" w:author="Robert Clark" w:date="2020-05-15T18:01:00Z">
        <w:r w:rsidR="008A1A45">
          <w:t xml:space="preserve"> kinking at the craniocervical junction, </w:t>
        </w:r>
      </w:ins>
      <w:ins w:id="1372" w:author="Robert Clark" w:date="2020-05-15T18:02:00Z">
        <w:r w:rsidR="008A1A45">
          <w:t>lending credence to that as a potential cause but this may be influenced by the development of syrinxes within the same region</w:t>
        </w:r>
      </w:ins>
      <w:ins w:id="1373" w:author="Robert Clark" w:date="2020-05-15T18:03:00Z">
        <w:r w:rsidR="008A1A45">
          <w:t xml:space="preserve"> causing the CNN to inadvertently consider symptoms of </w:t>
        </w:r>
      </w:ins>
      <w:ins w:id="1374" w:author="Robert Clark" w:date="2020-05-15T18:04:00Z">
        <w:r w:rsidR="008A1A45">
          <w:t>Syringomyelia</w:t>
        </w:r>
      </w:ins>
      <w:ins w:id="1375" w:author="Robert Clark" w:date="2020-05-15T18:03:00Z">
        <w:r w:rsidR="008A1A45">
          <w:t xml:space="preserve"> rather than the desired Chiari-</w:t>
        </w:r>
      </w:ins>
      <w:ins w:id="1376" w:author="Robert Clark" w:date="2020-05-15T18:04:00Z">
        <w:r w:rsidR="008A1A45">
          <w:t xml:space="preserve">Like Malformation. </w:t>
        </w:r>
      </w:ins>
      <w:r w:rsidR="00325CAD">
        <w:t>The</w:t>
      </w:r>
      <w:ins w:id="1377" w:author="Robert Clark" w:date="2020-05-15T18:18:00Z">
        <w:r w:rsidR="00971816">
          <w:t xml:space="preserve"> other CAM’s</w:t>
        </w:r>
      </w:ins>
      <w:del w:id="1378" w:author="Robert Clark" w:date="2020-05-15T18:18:00Z">
        <w:r w:rsidR="00325CAD" w:rsidDel="00971816">
          <w:delText>ir</w:delText>
        </w:r>
      </w:del>
      <w:r w:rsidR="00325CAD">
        <w:t xml:space="preserve"> tendency to focus on irrelevant areas such as the jaw and surrounding black regions suggests that the CNN was unable to form accurate generalisations,</w:t>
      </w:r>
      <w:r w:rsidR="00B053F9">
        <w:t xml:space="preserve"> while the leave-one-out validation method would have meant that even if a single functioning model was produced it would only provide a single result. As such, a</w:t>
      </w:r>
      <w:r w:rsidR="00325CAD">
        <w:t xml:space="preserve"> larger and more even dataset which can be validated without a leave-one-out method may produce more accurate and useful results.</w:t>
      </w:r>
    </w:p>
    <w:p w14:paraId="33FD694C" w14:textId="77777777" w:rsidR="00971816" w:rsidRDefault="00971816">
      <w:pPr>
        <w:rPr>
          <w:ins w:id="1379" w:author="Robert Clark" w:date="2020-05-15T18:18:00Z"/>
        </w:rPr>
      </w:pPr>
      <w:ins w:id="1380" w:author="Robert Clark" w:date="2020-05-15T18:18:00Z">
        <w:r>
          <w:br w:type="page"/>
        </w:r>
      </w:ins>
    </w:p>
    <w:p w14:paraId="2EE64A17" w14:textId="5A4DFE51" w:rsidR="00971816" w:rsidRDefault="00971816" w:rsidP="00971816">
      <w:pPr>
        <w:keepNext/>
        <w:jc w:val="center"/>
        <w:rPr>
          <w:ins w:id="1381" w:author="Robert Clark" w:date="2020-05-15T18:24:00Z"/>
        </w:rPr>
        <w:pPrChange w:id="1382" w:author="Robert Clark" w:date="2020-05-15T18:24:00Z">
          <w:pPr>
            <w:keepNext/>
            <w:jc w:val="center"/>
          </w:pPr>
        </w:pPrChange>
      </w:pPr>
      <w:ins w:id="1383" w:author="Robert Clark" w:date="2020-05-15T18:21:00Z">
        <w:r>
          <w:rPr>
            <w:noProof/>
          </w:rPr>
          <w:lastRenderedPageBreak/>
          <w:drawing>
            <wp:inline distT="0" distB="0" distL="0" distR="0" wp14:anchorId="5830AC85" wp14:editId="2A81BAAF">
              <wp:extent cx="1617202" cy="162000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17202" cy="1620000"/>
                      </a:xfrm>
                      <a:prstGeom prst="rect">
                        <a:avLst/>
                      </a:prstGeom>
                      <a:noFill/>
                      <a:ln>
                        <a:noFill/>
                      </a:ln>
                    </pic:spPr>
                  </pic:pic>
                </a:graphicData>
              </a:graphic>
            </wp:inline>
          </w:drawing>
        </w:r>
        <w:r>
          <w:rPr>
            <w:noProof/>
          </w:rPr>
          <w:drawing>
            <wp:inline distT="0" distB="0" distL="0" distR="0" wp14:anchorId="2CBCD095" wp14:editId="1773E876">
              <wp:extent cx="1620000" cy="16200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r>
          <w:rPr>
            <w:noProof/>
          </w:rPr>
          <w:drawing>
            <wp:inline distT="0" distB="0" distL="0" distR="0" wp14:anchorId="2792B219" wp14:editId="2FCF5662">
              <wp:extent cx="1620000" cy="16200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ins>
      <w:ins w:id="1384" w:author="Robert Clark" w:date="2020-05-15T18:25:00Z">
        <w:r w:rsidR="00E9089A">
          <w:rPr>
            <w:noProof/>
          </w:rPr>
          <w:drawing>
            <wp:inline distT="0" distB="0" distL="0" distR="0" wp14:anchorId="7D2261AF" wp14:editId="2F6C1C29">
              <wp:extent cx="1611621" cy="1620000"/>
              <wp:effectExtent l="0" t="0" r="825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11621" cy="1620000"/>
                      </a:xfrm>
                      <a:prstGeom prst="rect">
                        <a:avLst/>
                      </a:prstGeom>
                      <a:noFill/>
                      <a:ln>
                        <a:noFill/>
                      </a:ln>
                    </pic:spPr>
                  </pic:pic>
                </a:graphicData>
              </a:graphic>
            </wp:inline>
          </w:drawing>
        </w:r>
      </w:ins>
    </w:p>
    <w:p w14:paraId="16FE7CAE" w14:textId="68AC1844" w:rsidR="00E9089A" w:rsidRDefault="00971816" w:rsidP="00E9089A">
      <w:pPr>
        <w:pStyle w:val="Caption"/>
        <w:jc w:val="center"/>
        <w:rPr>
          <w:ins w:id="1385" w:author="Robert Clark" w:date="2020-05-15T18:36:00Z"/>
        </w:rPr>
      </w:pPr>
      <w:bookmarkStart w:id="1386" w:name="_Toc40461493"/>
      <w:ins w:id="1387" w:author="Robert Clark" w:date="2020-05-15T18:24:00Z">
        <w:r>
          <w:t xml:space="preserve">Figure </w:t>
        </w:r>
        <w:r>
          <w:fldChar w:fldCharType="begin"/>
        </w:r>
        <w:r>
          <w:instrText xml:space="preserve"> SEQ Figure \* ARABIC </w:instrText>
        </w:r>
      </w:ins>
      <w:r>
        <w:fldChar w:fldCharType="separate"/>
      </w:r>
      <w:ins w:id="1388" w:author="Robert Clark" w:date="2020-05-15T18:56:00Z">
        <w:r w:rsidR="00110EAB">
          <w:rPr>
            <w:noProof/>
          </w:rPr>
          <w:t>32</w:t>
        </w:r>
      </w:ins>
      <w:ins w:id="1389" w:author="Robert Clark" w:date="2020-05-15T18:24:00Z">
        <w:r>
          <w:fldChar w:fldCharType="end"/>
        </w:r>
        <w:r>
          <w:t xml:space="preserve"> - Four Class Activation Maps showing a significant weighting granted to the craniocervical junction.</w:t>
        </w:r>
      </w:ins>
      <w:ins w:id="1390" w:author="Robert Clark" w:date="2020-05-15T18:25:00Z">
        <w:r w:rsidR="00E9089A">
          <w:t xml:space="preserve"> The top three images are from the </w:t>
        </w:r>
      </w:ins>
      <w:ins w:id="1391" w:author="Robert Clark" w:date="2020-05-15T18:26:00Z">
        <w:r w:rsidR="00E9089A">
          <w:t>“affected” group and the bottom from the “control” group.</w:t>
        </w:r>
      </w:ins>
      <w:ins w:id="1392" w:author="Robert Clark" w:date="2020-05-15T18:31:00Z">
        <w:r w:rsidR="00E9089A">
          <w:t xml:space="preserve"> All affected were correctly diagnosed, while the control was falsely positively diagnosed.</w:t>
        </w:r>
      </w:ins>
      <w:bookmarkEnd w:id="1386"/>
    </w:p>
    <w:p w14:paraId="595646D8" w14:textId="65E5D67A" w:rsidR="000B531F" w:rsidRDefault="00971816" w:rsidP="000B531F">
      <w:pPr>
        <w:pStyle w:val="Caption"/>
        <w:keepNext/>
        <w:jc w:val="center"/>
        <w:rPr>
          <w:ins w:id="1393" w:author="Robert Clark" w:date="2020-05-15T18:39:00Z"/>
        </w:rPr>
        <w:pPrChange w:id="1394" w:author="Robert Clark" w:date="2020-05-15T18:39:00Z">
          <w:pPr>
            <w:pStyle w:val="Caption"/>
            <w:jc w:val="center"/>
          </w:pPr>
        </w:pPrChange>
      </w:pPr>
      <w:ins w:id="1395" w:author="Robert Clark" w:date="2020-05-15T18:19:00Z">
        <w:r>
          <w:rPr>
            <w:noProof/>
          </w:rPr>
          <w:drawing>
            <wp:inline distT="0" distB="0" distL="0" distR="0" wp14:anchorId="03C3B213" wp14:editId="2D839E54">
              <wp:extent cx="1616418" cy="1620000"/>
              <wp:effectExtent l="0" t="0" r="317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16418" cy="1620000"/>
                      </a:xfrm>
                      <a:prstGeom prst="rect">
                        <a:avLst/>
                      </a:prstGeom>
                      <a:noFill/>
                      <a:ln>
                        <a:noFill/>
                      </a:ln>
                    </pic:spPr>
                  </pic:pic>
                </a:graphicData>
              </a:graphic>
            </wp:inline>
          </w:drawing>
        </w:r>
        <w:r>
          <w:rPr>
            <w:noProof/>
          </w:rPr>
          <w:drawing>
            <wp:inline distT="0" distB="0" distL="0" distR="0" wp14:anchorId="059329CB" wp14:editId="04488380">
              <wp:extent cx="1617197" cy="162000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17197" cy="1620000"/>
                      </a:xfrm>
                      <a:prstGeom prst="rect">
                        <a:avLst/>
                      </a:prstGeom>
                      <a:noFill/>
                      <a:ln>
                        <a:noFill/>
                      </a:ln>
                    </pic:spPr>
                  </pic:pic>
                </a:graphicData>
              </a:graphic>
            </wp:inline>
          </w:drawing>
        </w:r>
        <w:r>
          <w:rPr>
            <w:noProof/>
          </w:rPr>
          <w:drawing>
            <wp:inline distT="0" distB="0" distL="0" distR="0" wp14:anchorId="237A44D8" wp14:editId="797B611F">
              <wp:extent cx="1608789" cy="16200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08789" cy="1620000"/>
                      </a:xfrm>
                      <a:prstGeom prst="rect">
                        <a:avLst/>
                      </a:prstGeom>
                      <a:noFill/>
                      <a:ln>
                        <a:noFill/>
                      </a:ln>
                    </pic:spPr>
                  </pic:pic>
                </a:graphicData>
              </a:graphic>
            </wp:inline>
          </w:drawing>
        </w:r>
        <w:r>
          <w:rPr>
            <w:noProof/>
          </w:rPr>
          <w:drawing>
            <wp:inline distT="0" distB="0" distL="0" distR="0" wp14:anchorId="24AFEA49" wp14:editId="67FA501C">
              <wp:extent cx="1620000" cy="16200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r>
          <w:rPr>
            <w:noProof/>
          </w:rPr>
          <w:drawing>
            <wp:inline distT="0" distB="0" distL="0" distR="0" wp14:anchorId="0BBBC7DE" wp14:editId="1A3A7E45">
              <wp:extent cx="1603328" cy="16200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03328" cy="1620000"/>
                      </a:xfrm>
                      <a:prstGeom prst="rect">
                        <a:avLst/>
                      </a:prstGeom>
                      <a:noFill/>
                      <a:ln>
                        <a:noFill/>
                      </a:ln>
                    </pic:spPr>
                  </pic:pic>
                </a:graphicData>
              </a:graphic>
            </wp:inline>
          </w:drawing>
        </w:r>
      </w:ins>
      <w:ins w:id="1396" w:author="Robert Clark" w:date="2020-05-15T18:39:00Z">
        <w:r w:rsidR="000B531F">
          <w:rPr>
            <w:noProof/>
          </w:rPr>
          <w:drawing>
            <wp:inline distT="0" distB="0" distL="0" distR="0" wp14:anchorId="3D61FFEE" wp14:editId="73A41FBB">
              <wp:extent cx="1617197" cy="162000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17197" cy="1620000"/>
                      </a:xfrm>
                      <a:prstGeom prst="rect">
                        <a:avLst/>
                      </a:prstGeom>
                      <a:noFill/>
                      <a:ln>
                        <a:noFill/>
                      </a:ln>
                    </pic:spPr>
                  </pic:pic>
                </a:graphicData>
              </a:graphic>
            </wp:inline>
          </w:drawing>
        </w:r>
      </w:ins>
    </w:p>
    <w:p w14:paraId="5DE8C1E1" w14:textId="21D8647C" w:rsidR="000B531F" w:rsidRDefault="000B531F" w:rsidP="000B531F">
      <w:pPr>
        <w:pStyle w:val="Caption"/>
        <w:jc w:val="center"/>
        <w:rPr>
          <w:ins w:id="1397" w:author="Robert Clark" w:date="2020-05-15T18:39:00Z"/>
        </w:rPr>
        <w:pPrChange w:id="1398" w:author="Robert Clark" w:date="2020-05-15T18:39:00Z">
          <w:pPr>
            <w:pStyle w:val="Caption"/>
          </w:pPr>
        </w:pPrChange>
      </w:pPr>
      <w:bookmarkStart w:id="1399" w:name="_Toc40461494"/>
      <w:ins w:id="1400" w:author="Robert Clark" w:date="2020-05-15T18:39:00Z">
        <w:r>
          <w:t xml:space="preserve">Figure </w:t>
        </w:r>
        <w:r>
          <w:fldChar w:fldCharType="begin"/>
        </w:r>
        <w:r>
          <w:instrText xml:space="preserve"> SEQ Figure \* ARABIC </w:instrText>
        </w:r>
      </w:ins>
      <w:r>
        <w:fldChar w:fldCharType="separate"/>
      </w:r>
      <w:ins w:id="1401" w:author="Robert Clark" w:date="2020-05-15T18:56:00Z">
        <w:r w:rsidR="00110EAB">
          <w:rPr>
            <w:noProof/>
          </w:rPr>
          <w:t>33</w:t>
        </w:r>
      </w:ins>
      <w:ins w:id="1402" w:author="Robert Clark" w:date="2020-05-15T18:39:00Z">
        <w:r>
          <w:fldChar w:fldCharType="end"/>
        </w:r>
        <w:r>
          <w:t xml:space="preserve"> - Six Class Activation Maps showing moderate weighting granted to the craniocervical junction. All six were affected by the </w:t>
        </w:r>
        <w:r>
          <w:t>disease and</w:t>
        </w:r>
        <w:r>
          <w:t xml:space="preserve"> were correctly diagnosed.</w:t>
        </w:r>
        <w:bookmarkEnd w:id="1399"/>
      </w:ins>
    </w:p>
    <w:p w14:paraId="7D56021F" w14:textId="58DA6629" w:rsidR="00E9089A" w:rsidRDefault="00E9089A" w:rsidP="000B531F">
      <w:pPr>
        <w:pStyle w:val="Caption"/>
        <w:jc w:val="center"/>
        <w:rPr>
          <w:ins w:id="1403" w:author="Robert Clark" w:date="2020-05-15T18:34:00Z"/>
        </w:rPr>
        <w:pPrChange w:id="1404" w:author="Robert Clark" w:date="2020-05-15T18:36:00Z">
          <w:pPr>
            <w:keepNext/>
          </w:pPr>
        </w:pPrChange>
      </w:pPr>
    </w:p>
    <w:p w14:paraId="4D09CD54" w14:textId="77777777" w:rsidR="000B531F" w:rsidRDefault="00971816" w:rsidP="000B531F">
      <w:pPr>
        <w:keepNext/>
        <w:jc w:val="center"/>
        <w:rPr>
          <w:ins w:id="1405" w:author="Robert Clark" w:date="2020-05-15T18:41:00Z"/>
        </w:rPr>
        <w:pPrChange w:id="1406" w:author="Robert Clark" w:date="2020-05-15T18:41:00Z">
          <w:pPr>
            <w:keepNext/>
            <w:jc w:val="center"/>
          </w:pPr>
        </w:pPrChange>
      </w:pPr>
      <w:ins w:id="1407" w:author="Robert Clark" w:date="2020-05-15T18:19:00Z">
        <w:r>
          <w:rPr>
            <w:noProof/>
          </w:rPr>
          <w:lastRenderedPageBreak/>
          <w:drawing>
            <wp:inline distT="0" distB="0" distL="0" distR="0" wp14:anchorId="42714D3B" wp14:editId="2738FEA8">
              <wp:extent cx="1611621" cy="16200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11621" cy="1620000"/>
                      </a:xfrm>
                      <a:prstGeom prst="rect">
                        <a:avLst/>
                      </a:prstGeom>
                      <a:noFill/>
                      <a:ln>
                        <a:noFill/>
                      </a:ln>
                    </pic:spPr>
                  </pic:pic>
                </a:graphicData>
              </a:graphic>
            </wp:inline>
          </w:drawing>
        </w:r>
      </w:ins>
    </w:p>
    <w:p w14:paraId="0C16FE57" w14:textId="704FB7D2" w:rsidR="000B531F" w:rsidRDefault="000B531F" w:rsidP="000B531F">
      <w:pPr>
        <w:pStyle w:val="Caption"/>
        <w:jc w:val="center"/>
        <w:rPr>
          <w:ins w:id="1408" w:author="Robert Clark" w:date="2020-05-15T18:41:00Z"/>
        </w:rPr>
      </w:pPr>
      <w:bookmarkStart w:id="1409" w:name="_Toc40461495"/>
      <w:ins w:id="1410" w:author="Robert Clark" w:date="2020-05-15T18:41:00Z">
        <w:r>
          <w:t xml:space="preserve">Figure </w:t>
        </w:r>
        <w:r>
          <w:fldChar w:fldCharType="begin"/>
        </w:r>
        <w:r>
          <w:instrText xml:space="preserve"> SEQ Figure \* ARABIC </w:instrText>
        </w:r>
      </w:ins>
      <w:r>
        <w:fldChar w:fldCharType="separate"/>
      </w:r>
      <w:ins w:id="1411" w:author="Robert Clark" w:date="2020-05-15T18:56:00Z">
        <w:r w:rsidR="00110EAB">
          <w:rPr>
            <w:noProof/>
          </w:rPr>
          <w:t>34</w:t>
        </w:r>
      </w:ins>
      <w:ins w:id="1412" w:author="Robert Clark" w:date="2020-05-15T18:41:00Z">
        <w:r>
          <w:fldChar w:fldCharType="end"/>
        </w:r>
        <w:r>
          <w:t xml:space="preserve"> - A member of the control group which also indicated the craniocervical junction as an area of interest. This patient was correctly diagnosed.</w:t>
        </w:r>
        <w:bookmarkEnd w:id="1409"/>
      </w:ins>
    </w:p>
    <w:p w14:paraId="0C6006A0" w14:textId="77777777" w:rsidR="000B531F" w:rsidRDefault="000B531F" w:rsidP="000B531F">
      <w:pPr>
        <w:keepNext/>
        <w:jc w:val="center"/>
        <w:rPr>
          <w:ins w:id="1413" w:author="Robert Clark" w:date="2020-05-15T18:47:00Z"/>
        </w:rPr>
        <w:pPrChange w:id="1414" w:author="Robert Clark" w:date="2020-05-15T18:47:00Z">
          <w:pPr>
            <w:jc w:val="center"/>
          </w:pPr>
        </w:pPrChange>
      </w:pPr>
      <w:ins w:id="1415" w:author="Robert Clark" w:date="2020-05-15T18:41:00Z">
        <w:r>
          <w:rPr>
            <w:noProof/>
          </w:rPr>
          <w:drawing>
            <wp:inline distT="0" distB="0" distL="0" distR="0" wp14:anchorId="7C18A535" wp14:editId="445BA831">
              <wp:extent cx="1628394" cy="16200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28394" cy="1620000"/>
                      </a:xfrm>
                      <a:prstGeom prst="rect">
                        <a:avLst/>
                      </a:prstGeom>
                      <a:noFill/>
                      <a:ln>
                        <a:noFill/>
                      </a:ln>
                    </pic:spPr>
                  </pic:pic>
                </a:graphicData>
              </a:graphic>
            </wp:inline>
          </w:drawing>
        </w:r>
      </w:ins>
      <w:ins w:id="1416" w:author="Robert Clark" w:date="2020-05-15T18:43:00Z">
        <w:r>
          <w:rPr>
            <w:noProof/>
          </w:rPr>
          <w:drawing>
            <wp:inline distT="0" distB="0" distL="0" distR="0" wp14:anchorId="13F27837" wp14:editId="57FA8ABB">
              <wp:extent cx="1622808" cy="1620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22808" cy="1620000"/>
                      </a:xfrm>
                      <a:prstGeom prst="rect">
                        <a:avLst/>
                      </a:prstGeom>
                      <a:noFill/>
                      <a:ln>
                        <a:noFill/>
                      </a:ln>
                    </pic:spPr>
                  </pic:pic>
                </a:graphicData>
              </a:graphic>
            </wp:inline>
          </w:drawing>
        </w:r>
        <w:r>
          <w:rPr>
            <w:noProof/>
          </w:rPr>
          <w:drawing>
            <wp:inline distT="0" distB="0" distL="0" distR="0" wp14:anchorId="497B1803" wp14:editId="125515CA">
              <wp:extent cx="1620000" cy="16200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ins>
      <w:ins w:id="1417" w:author="Robert Clark" w:date="2020-05-15T18:44:00Z">
        <w:r>
          <w:rPr>
            <w:noProof/>
          </w:rPr>
          <w:drawing>
            <wp:inline distT="0" distB="0" distL="0" distR="0" wp14:anchorId="04FA8375" wp14:editId="1991D6A7">
              <wp:extent cx="1620000" cy="16200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r>
          <w:rPr>
            <w:noProof/>
          </w:rPr>
          <w:drawing>
            <wp:inline distT="0" distB="0" distL="0" distR="0" wp14:anchorId="46F1BA8D" wp14:editId="428E8917">
              <wp:extent cx="1608866" cy="16200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08866" cy="1620000"/>
                      </a:xfrm>
                      <a:prstGeom prst="rect">
                        <a:avLst/>
                      </a:prstGeom>
                      <a:noFill/>
                      <a:ln>
                        <a:noFill/>
                      </a:ln>
                    </pic:spPr>
                  </pic:pic>
                </a:graphicData>
              </a:graphic>
            </wp:inline>
          </w:drawing>
        </w:r>
      </w:ins>
    </w:p>
    <w:p w14:paraId="1042323C" w14:textId="59290777" w:rsidR="000B531F" w:rsidRDefault="000B531F" w:rsidP="000B531F">
      <w:pPr>
        <w:pStyle w:val="Caption"/>
        <w:jc w:val="center"/>
        <w:rPr>
          <w:ins w:id="1418" w:author="Robert Clark" w:date="2020-05-15T18:44:00Z"/>
        </w:rPr>
        <w:pPrChange w:id="1419" w:author="Robert Clark" w:date="2020-05-15T18:47:00Z">
          <w:pPr/>
        </w:pPrChange>
      </w:pPr>
      <w:bookmarkStart w:id="1420" w:name="_Toc40461496"/>
      <w:ins w:id="1421" w:author="Robert Clark" w:date="2020-05-15T18:47:00Z">
        <w:r>
          <w:t xml:space="preserve">Figure </w:t>
        </w:r>
        <w:r>
          <w:fldChar w:fldCharType="begin"/>
        </w:r>
        <w:r>
          <w:instrText xml:space="preserve"> SEQ Figure \* ARABIC </w:instrText>
        </w:r>
      </w:ins>
      <w:r>
        <w:fldChar w:fldCharType="separate"/>
      </w:r>
      <w:ins w:id="1422" w:author="Robert Clark" w:date="2020-05-15T18:56:00Z">
        <w:r w:rsidR="00110EAB">
          <w:rPr>
            <w:noProof/>
          </w:rPr>
          <w:t>35</w:t>
        </w:r>
      </w:ins>
      <w:ins w:id="1423" w:author="Robert Clark" w:date="2020-05-15T18:47:00Z">
        <w:r>
          <w:fldChar w:fldCharType="end"/>
        </w:r>
        <w:r>
          <w:t xml:space="preserve"> - Five Class Activation Maps for members of the Affected group</w:t>
        </w:r>
      </w:ins>
      <w:ins w:id="1424" w:author="Robert Clark" w:date="2020-05-15T18:49:00Z">
        <w:r w:rsidR="00B41D3E">
          <w:t xml:space="preserve"> with areas of interest apparently irrelevant to Chiari-Like Malformation</w:t>
        </w:r>
      </w:ins>
      <w:ins w:id="1425" w:author="Robert Clark" w:date="2020-05-15T18:47:00Z">
        <w:r>
          <w:t xml:space="preserve">. </w:t>
        </w:r>
      </w:ins>
      <w:ins w:id="1426" w:author="Robert Clark" w:date="2020-05-15T18:48:00Z">
        <w:r w:rsidR="00B41D3E">
          <w:t>Only</w:t>
        </w:r>
      </w:ins>
      <w:ins w:id="1427" w:author="Robert Clark" w:date="2020-05-15T18:47:00Z">
        <w:r>
          <w:t xml:space="preserve"> the top right patient w</w:t>
        </w:r>
      </w:ins>
      <w:ins w:id="1428" w:author="Robert Clark" w:date="2020-05-15T18:48:00Z">
        <w:r w:rsidR="00B41D3E">
          <w:t>as</w:t>
        </w:r>
      </w:ins>
      <w:ins w:id="1429" w:author="Robert Clark" w:date="2020-05-15T18:47:00Z">
        <w:r>
          <w:t xml:space="preserve"> </w:t>
        </w:r>
      </w:ins>
      <w:ins w:id="1430" w:author="Robert Clark" w:date="2020-05-15T18:48:00Z">
        <w:r w:rsidR="00B41D3E">
          <w:t>in</w:t>
        </w:r>
      </w:ins>
      <w:ins w:id="1431" w:author="Robert Clark" w:date="2020-05-15T18:47:00Z">
        <w:r>
          <w:t xml:space="preserve">correctly </w:t>
        </w:r>
      </w:ins>
      <w:ins w:id="1432" w:author="Robert Clark" w:date="2020-05-15T18:48:00Z">
        <w:r w:rsidR="00B41D3E">
          <w:t>negatively diagn</w:t>
        </w:r>
      </w:ins>
      <w:ins w:id="1433" w:author="Robert Clark" w:date="2020-05-15T18:49:00Z">
        <w:r w:rsidR="00B41D3E">
          <w:t>osed</w:t>
        </w:r>
      </w:ins>
      <w:ins w:id="1434" w:author="Robert Clark" w:date="2020-05-15T18:47:00Z">
        <w:r>
          <w:t>.</w:t>
        </w:r>
      </w:ins>
      <w:bookmarkEnd w:id="1420"/>
    </w:p>
    <w:p w14:paraId="276C3B5F" w14:textId="373947CF" w:rsidR="000B531F" w:rsidRDefault="000B531F" w:rsidP="000B531F">
      <w:pPr>
        <w:keepNext/>
        <w:jc w:val="center"/>
        <w:rPr>
          <w:ins w:id="1435" w:author="Robert Clark" w:date="2020-05-15T18:48:00Z"/>
        </w:rPr>
        <w:pPrChange w:id="1436" w:author="Robert Clark" w:date="2020-05-15T18:48:00Z">
          <w:pPr>
            <w:jc w:val="center"/>
          </w:pPr>
        </w:pPrChange>
      </w:pPr>
      <w:ins w:id="1437" w:author="Robert Clark" w:date="2020-05-15T18:41:00Z">
        <w:r>
          <w:rPr>
            <w:noProof/>
          </w:rPr>
          <w:drawing>
            <wp:inline distT="0" distB="0" distL="0" distR="0" wp14:anchorId="5886E168" wp14:editId="78C040ED">
              <wp:extent cx="1625635" cy="16200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25635" cy="1620000"/>
                      </a:xfrm>
                      <a:prstGeom prst="rect">
                        <a:avLst/>
                      </a:prstGeom>
                      <a:noFill/>
                      <a:ln>
                        <a:noFill/>
                      </a:ln>
                    </pic:spPr>
                  </pic:pic>
                </a:graphicData>
              </a:graphic>
            </wp:inline>
          </w:drawing>
        </w:r>
        <w:r>
          <w:rPr>
            <w:noProof/>
          </w:rPr>
          <w:drawing>
            <wp:inline distT="0" distB="0" distL="0" distR="0" wp14:anchorId="544416F0" wp14:editId="39BB935E">
              <wp:extent cx="1620000" cy="16200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ins>
      <w:ins w:id="1438" w:author="Robert Clark" w:date="2020-05-15T18:48:00Z">
        <w:r>
          <w:rPr>
            <w:noProof/>
          </w:rPr>
          <w:drawing>
            <wp:inline distT="0" distB="0" distL="0" distR="0" wp14:anchorId="2B84B1AF" wp14:editId="1CA1461E">
              <wp:extent cx="1611592" cy="1620000"/>
              <wp:effectExtent l="0" t="0" r="825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11592" cy="1620000"/>
                      </a:xfrm>
                      <a:prstGeom prst="rect">
                        <a:avLst/>
                      </a:prstGeom>
                      <a:noFill/>
                      <a:ln>
                        <a:noFill/>
                      </a:ln>
                    </pic:spPr>
                  </pic:pic>
                </a:graphicData>
              </a:graphic>
            </wp:inline>
          </w:drawing>
        </w:r>
      </w:ins>
    </w:p>
    <w:p w14:paraId="3B5478D5" w14:textId="4962FF0A" w:rsidR="00B24478" w:rsidRDefault="000B531F" w:rsidP="00B24478">
      <w:pPr>
        <w:pStyle w:val="Caption"/>
        <w:jc w:val="center"/>
        <w:rPr>
          <w:ins w:id="1439" w:author="Robert Clark" w:date="2020-05-15T18:50:00Z"/>
        </w:rPr>
      </w:pPr>
      <w:bookmarkStart w:id="1440" w:name="_Toc40461497"/>
      <w:ins w:id="1441" w:author="Robert Clark" w:date="2020-05-15T18:48:00Z">
        <w:r>
          <w:t xml:space="preserve">Figure </w:t>
        </w:r>
        <w:r>
          <w:fldChar w:fldCharType="begin"/>
        </w:r>
        <w:r>
          <w:instrText xml:space="preserve"> SEQ Figure \* ARABIC </w:instrText>
        </w:r>
      </w:ins>
      <w:r>
        <w:fldChar w:fldCharType="separate"/>
      </w:r>
      <w:ins w:id="1442" w:author="Robert Clark" w:date="2020-05-15T18:56:00Z">
        <w:r w:rsidR="00110EAB">
          <w:rPr>
            <w:noProof/>
          </w:rPr>
          <w:t>36</w:t>
        </w:r>
      </w:ins>
      <w:ins w:id="1443" w:author="Robert Clark" w:date="2020-05-15T18:48:00Z">
        <w:r>
          <w:fldChar w:fldCharType="end"/>
        </w:r>
        <w:r>
          <w:t xml:space="preserve"> - Three Class Activation Maps for members of the Control group with no </w:t>
        </w:r>
        <w:r>
          <w:t>discernible</w:t>
        </w:r>
        <w:r>
          <w:t xml:space="preserve"> pattern to areas of interest. All three were falsely diagnosed.</w:t>
        </w:r>
      </w:ins>
      <w:bookmarkEnd w:id="1440"/>
    </w:p>
    <w:p w14:paraId="42476B15" w14:textId="20437125" w:rsidR="00F44C56" w:rsidRPr="00B24478" w:rsidDel="00B24478" w:rsidRDefault="00F44C56" w:rsidP="00B24478">
      <w:pPr>
        <w:rPr>
          <w:del w:id="1444" w:author="Robert Clark" w:date="2020-05-15T18:49:00Z"/>
          <w:i/>
          <w:iCs/>
          <w:color w:val="44546A" w:themeColor="text2"/>
          <w:sz w:val="18"/>
          <w:szCs w:val="18"/>
          <w:rPrChange w:id="1445" w:author="Robert Clark" w:date="2020-05-15T18:50:00Z">
            <w:rPr>
              <w:del w:id="1446" w:author="Robert Clark" w:date="2020-05-15T18:49:00Z"/>
            </w:rPr>
          </w:rPrChange>
        </w:rPr>
        <w:pPrChange w:id="1447" w:author="Robert Clark" w:date="2020-05-15T18:50:00Z">
          <w:pPr>
            <w:keepNext/>
          </w:pPr>
        </w:pPrChange>
      </w:pPr>
    </w:p>
    <w:p w14:paraId="1C3EB30D" w14:textId="66E315BE" w:rsidR="000D3018" w:rsidDel="00B24478" w:rsidRDefault="00DA0062" w:rsidP="00B24478">
      <w:pPr>
        <w:rPr>
          <w:del w:id="1448" w:author="Robert Clark" w:date="2020-05-15T18:49:00Z"/>
        </w:rPr>
        <w:pPrChange w:id="1449" w:author="Robert Clark" w:date="2020-05-15T18:50:00Z">
          <w:pPr>
            <w:keepNext/>
            <w:jc w:val="center"/>
          </w:pPr>
        </w:pPrChange>
      </w:pPr>
      <w:del w:id="1450" w:author="Robert Clark" w:date="2020-05-15T18:49:00Z">
        <w:r w:rsidDel="00B24478">
          <w:rPr>
            <w:noProof/>
          </w:rPr>
          <w:drawing>
            <wp:inline distT="0" distB="0" distL="0" distR="0" wp14:anchorId="23E13584" wp14:editId="30C6052C">
              <wp:extent cx="4289240" cy="187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ester Mosley_control.png"/>
                      <pic:cNvPicPr/>
                    </pic:nvPicPr>
                    <pic:blipFill rotWithShape="1">
                      <a:blip r:embed="rId94" cstate="print">
                        <a:extLst>
                          <a:ext uri="{28A0092B-C50C-407E-A947-70E740481C1C}">
                            <a14:useLocalDpi xmlns:a14="http://schemas.microsoft.com/office/drawing/2010/main" val="0"/>
                          </a:ext>
                        </a:extLst>
                      </a:blip>
                      <a:srcRect l="12464" t="14292" r="9096" b="17239"/>
                      <a:stretch/>
                    </pic:blipFill>
                    <pic:spPr bwMode="auto">
                      <a:xfrm>
                        <a:off x="0" y="0"/>
                        <a:ext cx="4289240" cy="1872000"/>
                      </a:xfrm>
                      <a:prstGeom prst="rect">
                        <a:avLst/>
                      </a:prstGeom>
                      <a:ln>
                        <a:noFill/>
                      </a:ln>
                      <a:extLst>
                        <a:ext uri="{53640926-AAD7-44D8-BBD7-CCE9431645EC}">
                          <a14:shadowObscured xmlns:a14="http://schemas.microsoft.com/office/drawing/2010/main"/>
                        </a:ext>
                      </a:extLst>
                    </pic:spPr>
                  </pic:pic>
                </a:graphicData>
              </a:graphic>
            </wp:inline>
          </w:drawing>
        </w:r>
      </w:del>
    </w:p>
    <w:p w14:paraId="2C67B8D0" w14:textId="4EE3403E" w:rsidR="000D3018" w:rsidDel="00B24478" w:rsidRDefault="000D3018" w:rsidP="00B24478">
      <w:pPr>
        <w:rPr>
          <w:del w:id="1451" w:author="Robert Clark" w:date="2020-05-15T18:49:00Z"/>
        </w:rPr>
        <w:pPrChange w:id="1452" w:author="Robert Clark" w:date="2020-05-15T18:50:00Z">
          <w:pPr>
            <w:pStyle w:val="Caption"/>
            <w:jc w:val="center"/>
          </w:pPr>
        </w:pPrChange>
      </w:pPr>
      <w:del w:id="1453" w:author="Robert Clark" w:date="2020-05-15T18:49:00Z">
        <w:r w:rsidDel="00B24478">
          <w:delText xml:space="preserve">Figure </w:delText>
        </w:r>
        <w:r w:rsidR="003A5829" w:rsidDel="00B24478">
          <w:fldChar w:fldCharType="begin"/>
        </w:r>
        <w:r w:rsidR="003A5829" w:rsidDel="00B24478">
          <w:delInstrText xml:space="preserve"> SEQ Figure \* ARABIC </w:delInstrText>
        </w:r>
        <w:r w:rsidR="003A5829" w:rsidDel="00B24478">
          <w:fldChar w:fldCharType="separate"/>
        </w:r>
        <w:r w:rsidR="004C4122" w:rsidDel="00B24478">
          <w:rPr>
            <w:noProof/>
          </w:rPr>
          <w:delText>32</w:delText>
        </w:r>
        <w:r w:rsidR="003A5829" w:rsidDel="00B24478">
          <w:rPr>
            <w:noProof/>
          </w:rPr>
          <w:fldChar w:fldCharType="end"/>
        </w:r>
        <w:r w:rsidDel="00B24478">
          <w:delText xml:space="preserve"> - Class Activation Map for a patient in the control </w:delText>
        </w:r>
        <w:r w:rsidR="0033153F" w:rsidDel="00B24478">
          <w:delText xml:space="preserve">group, which was correctly </w:delText>
        </w:r>
        <w:commentRangeStart w:id="1454"/>
        <w:r w:rsidR="0033153F" w:rsidDel="00B24478">
          <w:delText>cl</w:delText>
        </w:r>
      </w:del>
      <w:del w:id="1455" w:author="Robert Clark" w:date="2020-05-12T18:39:00Z">
        <w:r w:rsidR="0033153F" w:rsidDel="00A5263D">
          <w:delText>eare</w:delText>
        </w:r>
      </w:del>
      <w:del w:id="1456" w:author="Robert Clark" w:date="2020-05-15T18:49:00Z">
        <w:r w:rsidR="0033153F" w:rsidDel="00B24478">
          <w:delText>d</w:delText>
        </w:r>
        <w:r w:rsidDel="00B24478">
          <w:delText>,</w:delText>
        </w:r>
        <w:commentRangeEnd w:id="1454"/>
        <w:r w:rsidR="0041657D" w:rsidDel="00B24478">
          <w:rPr>
            <w:rStyle w:val="CommentReference"/>
            <w:i/>
            <w:iCs/>
          </w:rPr>
          <w:commentReference w:id="1454"/>
        </w:r>
        <w:r w:rsidDel="00B24478">
          <w:delText xml:space="preserve"> indicating an area of interest near the Parietal lobe.</w:delText>
        </w:r>
      </w:del>
    </w:p>
    <w:p w14:paraId="4C7DD94B" w14:textId="4E5C1D55" w:rsidR="0033153F" w:rsidDel="00B24478" w:rsidRDefault="00DA0062" w:rsidP="00B24478">
      <w:pPr>
        <w:rPr>
          <w:del w:id="1457" w:author="Robert Clark" w:date="2020-05-15T18:49:00Z"/>
        </w:rPr>
        <w:pPrChange w:id="1458" w:author="Robert Clark" w:date="2020-05-15T18:50:00Z">
          <w:pPr>
            <w:keepNext/>
            <w:jc w:val="center"/>
          </w:pPr>
        </w:pPrChange>
      </w:pPr>
      <w:del w:id="1459" w:author="Robert Clark" w:date="2020-05-15T18:49:00Z">
        <w:r w:rsidDel="00B24478">
          <w:rPr>
            <w:noProof/>
          </w:rPr>
          <w:drawing>
            <wp:inline distT="0" distB="0" distL="0" distR="0" wp14:anchorId="60C1C7C1" wp14:editId="7856591C">
              <wp:extent cx="4303764" cy="1872000"/>
              <wp:effectExtent l="0" t="0" r="1905" b="0"/>
              <wp:docPr id="12" name="Picture 12" descr="A picture containing sitting, colorful,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llon Knight_control.png"/>
                      <pic:cNvPicPr/>
                    </pic:nvPicPr>
                    <pic:blipFill rotWithShape="1">
                      <a:blip r:embed="rId95" cstate="print">
                        <a:extLst>
                          <a:ext uri="{28A0092B-C50C-407E-A947-70E740481C1C}">
                            <a14:useLocalDpi xmlns:a14="http://schemas.microsoft.com/office/drawing/2010/main" val="0"/>
                          </a:ext>
                        </a:extLst>
                      </a:blip>
                      <a:srcRect l="12796" t="14292" r="9262" b="17904"/>
                      <a:stretch/>
                    </pic:blipFill>
                    <pic:spPr bwMode="auto">
                      <a:xfrm>
                        <a:off x="0" y="0"/>
                        <a:ext cx="4303764" cy="1872000"/>
                      </a:xfrm>
                      <a:prstGeom prst="rect">
                        <a:avLst/>
                      </a:prstGeom>
                      <a:ln>
                        <a:noFill/>
                      </a:ln>
                      <a:extLst>
                        <a:ext uri="{53640926-AAD7-44D8-BBD7-CCE9431645EC}">
                          <a14:shadowObscured xmlns:a14="http://schemas.microsoft.com/office/drawing/2010/main"/>
                        </a:ext>
                      </a:extLst>
                    </pic:spPr>
                  </pic:pic>
                </a:graphicData>
              </a:graphic>
            </wp:inline>
          </w:drawing>
        </w:r>
      </w:del>
    </w:p>
    <w:p w14:paraId="108C01EC" w14:textId="3BBCE01A" w:rsidR="006B0DE5" w:rsidDel="00B24478" w:rsidRDefault="0033153F" w:rsidP="00B24478">
      <w:pPr>
        <w:rPr>
          <w:del w:id="1460" w:author="Robert Clark" w:date="2020-05-15T18:49:00Z"/>
        </w:rPr>
        <w:pPrChange w:id="1461" w:author="Robert Clark" w:date="2020-05-15T18:50:00Z">
          <w:pPr>
            <w:pStyle w:val="Caption"/>
            <w:keepNext/>
            <w:jc w:val="center"/>
          </w:pPr>
        </w:pPrChange>
      </w:pPr>
      <w:del w:id="1462" w:author="Robert Clark" w:date="2020-05-15T18:49:00Z">
        <w:r w:rsidDel="00B24478">
          <w:delText xml:space="preserve">Figure </w:delText>
        </w:r>
        <w:r w:rsidR="003A5829" w:rsidDel="00B24478">
          <w:fldChar w:fldCharType="begin"/>
        </w:r>
        <w:r w:rsidR="003A5829" w:rsidDel="00B24478">
          <w:delInstrText xml:space="preserve"> SEQ Figure \* ARABIC </w:delInstrText>
        </w:r>
        <w:r w:rsidR="003A5829" w:rsidDel="00B24478">
          <w:fldChar w:fldCharType="separate"/>
        </w:r>
        <w:r w:rsidR="004C4122" w:rsidDel="00B24478">
          <w:rPr>
            <w:noProof/>
          </w:rPr>
          <w:delText>33</w:delText>
        </w:r>
        <w:r w:rsidR="003A5829" w:rsidDel="00B24478">
          <w:rPr>
            <w:noProof/>
          </w:rPr>
          <w:fldChar w:fldCharType="end"/>
        </w:r>
        <w:r w:rsidDel="00B24478">
          <w:delText xml:space="preserve"> - A class activation map for a member of the control group, which was falsely diagnosed, indicating an area of interest near the fourth ventricle.</w:delText>
        </w:r>
        <w:r w:rsidR="00E8450F" w:rsidDel="00B24478">
          <w:rPr>
            <w:noProof/>
          </w:rPr>
          <w:drawing>
            <wp:inline distT="0" distB="0" distL="0" distR="0" wp14:anchorId="552CE867" wp14:editId="278615A5">
              <wp:extent cx="4348500" cy="18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48500" cy="1872000"/>
                      </a:xfrm>
                      <a:prstGeom prst="rect">
                        <a:avLst/>
                      </a:prstGeom>
                      <a:noFill/>
                    </pic:spPr>
                  </pic:pic>
                </a:graphicData>
              </a:graphic>
            </wp:inline>
          </w:drawing>
        </w:r>
      </w:del>
    </w:p>
    <w:p w14:paraId="1E14AB87" w14:textId="5465DB9D" w:rsidR="00F44C56" w:rsidRPr="006959F5" w:rsidDel="00B24478" w:rsidRDefault="006B0DE5" w:rsidP="00B24478">
      <w:pPr>
        <w:rPr>
          <w:del w:id="1463" w:author="Robert Clark" w:date="2020-05-15T18:50:00Z"/>
        </w:rPr>
        <w:pPrChange w:id="1464" w:author="Robert Clark" w:date="2020-05-15T18:50:00Z">
          <w:pPr>
            <w:pStyle w:val="Caption"/>
            <w:jc w:val="center"/>
          </w:pPr>
        </w:pPrChange>
      </w:pPr>
      <w:del w:id="1465" w:author="Robert Clark" w:date="2020-05-15T18:49:00Z">
        <w:r w:rsidDel="00B24478">
          <w:delText xml:space="preserve">Figure </w:delText>
        </w:r>
        <w:r w:rsidR="003A5829" w:rsidDel="00B24478">
          <w:fldChar w:fldCharType="begin"/>
        </w:r>
        <w:r w:rsidR="003A5829" w:rsidDel="00B24478">
          <w:delInstrText xml:space="preserve"> SEQ Figure \* ARABIC </w:delInstrText>
        </w:r>
        <w:r w:rsidR="003A5829" w:rsidDel="00B24478">
          <w:fldChar w:fldCharType="separate"/>
        </w:r>
        <w:r w:rsidDel="00B24478">
          <w:rPr>
            <w:noProof/>
          </w:rPr>
          <w:delText>34</w:delText>
        </w:r>
        <w:r w:rsidR="003A5829" w:rsidDel="00B24478">
          <w:rPr>
            <w:noProof/>
          </w:rPr>
          <w:fldChar w:fldCharType="end"/>
        </w:r>
        <w:r w:rsidDel="00B24478">
          <w:delText xml:space="preserve"> </w:delText>
        </w:r>
        <w:r w:rsidRPr="00EA7F70" w:rsidDel="00B24478">
          <w:delText>- A class activation map for a member of the affected group, indicating no correlation between CLM and the shape of the skull or brain.</w:delText>
        </w:r>
      </w:del>
    </w:p>
    <w:p w14:paraId="0C5ED382" w14:textId="77777777" w:rsidR="00B24478" w:rsidRDefault="00B24478" w:rsidP="00B24478">
      <w:pPr>
        <w:rPr>
          <w:ins w:id="1466" w:author="Robert Clark" w:date="2020-05-15T18:50:00Z"/>
        </w:rPr>
        <w:pPrChange w:id="1467" w:author="Robert Clark" w:date="2020-05-15T18:50:00Z">
          <w:pPr>
            <w:pStyle w:val="Heading2"/>
            <w:numPr>
              <w:numId w:val="33"/>
            </w:numPr>
          </w:pPr>
        </w:pPrChange>
      </w:pPr>
    </w:p>
    <w:p w14:paraId="49C1DCF3" w14:textId="7563AFDE" w:rsidR="00B053F9" w:rsidRDefault="001B21C3" w:rsidP="001B21C3">
      <w:pPr>
        <w:pStyle w:val="Heading2"/>
        <w:numPr>
          <w:ilvl w:val="0"/>
          <w:numId w:val="33"/>
        </w:numPr>
      </w:pPr>
      <w:bookmarkStart w:id="1468" w:name="_Toc40461457"/>
      <w:r>
        <w:lastRenderedPageBreak/>
        <w:t>Affine Transformation as a Feature</w:t>
      </w:r>
      <w:bookmarkEnd w:id="1468"/>
    </w:p>
    <w:p w14:paraId="799492A5" w14:textId="21CF058F" w:rsidR="001B21C3" w:rsidRDefault="009F0047" w:rsidP="001B21C3">
      <w:r>
        <w:t>After attempting to plot the affine transformations generated by the ICP process as points within the feature space, it would appear that the level of skew needed to map the images onto the base has no correlation with CLM. All nineteen images were diagnosed with the condition during the cross-validation phase. Attempting to refine the results through PCA resulted in no significant change, with their being no practical way for a three-dimensional hyperplane to separate the two groups due to their similarity.</w:t>
      </w:r>
    </w:p>
    <w:tbl>
      <w:tblPr>
        <w:tblStyle w:val="GridTable5Dark-Accent1"/>
        <w:tblW w:w="0" w:type="auto"/>
        <w:tblLook w:val="04A0" w:firstRow="1" w:lastRow="0" w:firstColumn="1" w:lastColumn="0" w:noHBand="0" w:noVBand="1"/>
      </w:tblPr>
      <w:tblGrid>
        <w:gridCol w:w="3005"/>
        <w:gridCol w:w="3005"/>
        <w:gridCol w:w="3006"/>
      </w:tblGrid>
      <w:tr w:rsidR="009F0047" w14:paraId="0F2B7958" w14:textId="77777777" w:rsidTr="00EE6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07E990C" w14:textId="1B9BC7C4" w:rsidR="009F0047" w:rsidRDefault="009F0047" w:rsidP="001B21C3">
            <w:r>
              <w:t>True Label</w:t>
            </w:r>
          </w:p>
        </w:tc>
        <w:tc>
          <w:tcPr>
            <w:tcW w:w="3005" w:type="dxa"/>
          </w:tcPr>
          <w:p w14:paraId="13C22087" w14:textId="195A806F" w:rsidR="009F0047" w:rsidRDefault="009F0047" w:rsidP="001B21C3">
            <w:pPr>
              <w:cnfStyle w:val="100000000000" w:firstRow="1" w:lastRow="0" w:firstColumn="0" w:lastColumn="0" w:oddVBand="0" w:evenVBand="0" w:oddHBand="0" w:evenHBand="0" w:firstRowFirstColumn="0" w:firstRowLastColumn="0" w:lastRowFirstColumn="0" w:lastRowLastColumn="0"/>
            </w:pPr>
            <w:r>
              <w:t>Predicted Label</w:t>
            </w:r>
          </w:p>
        </w:tc>
        <w:tc>
          <w:tcPr>
            <w:tcW w:w="3006" w:type="dxa"/>
          </w:tcPr>
          <w:p w14:paraId="1966933E" w14:textId="79BBEE14" w:rsidR="009F0047" w:rsidRDefault="009F0047" w:rsidP="001B21C3">
            <w:pPr>
              <w:cnfStyle w:val="100000000000" w:firstRow="1" w:lastRow="0" w:firstColumn="0" w:lastColumn="0" w:oddVBand="0" w:evenVBand="0" w:oddHBand="0" w:evenHBand="0" w:firstRowFirstColumn="0" w:firstRowLastColumn="0" w:lastRowFirstColumn="0" w:lastRowLastColumn="0"/>
            </w:pPr>
            <w:r>
              <w:t>Confidence Interval (CI)</w:t>
            </w:r>
          </w:p>
        </w:tc>
      </w:tr>
      <w:tr w:rsidR="009F0047" w14:paraId="1FF92C62" w14:textId="77777777" w:rsidTr="00EE6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1DAEF90" w14:textId="521D30CC" w:rsidR="009F0047" w:rsidRDefault="00EE6B6E" w:rsidP="001B21C3">
            <w:r>
              <w:t>Affected</w:t>
            </w:r>
          </w:p>
        </w:tc>
        <w:tc>
          <w:tcPr>
            <w:tcW w:w="3005" w:type="dxa"/>
          </w:tcPr>
          <w:p w14:paraId="17252731" w14:textId="6F7F195D" w:rsidR="009F0047" w:rsidRDefault="00EE6B6E" w:rsidP="001B21C3">
            <w:pPr>
              <w:cnfStyle w:val="000000100000" w:firstRow="0" w:lastRow="0" w:firstColumn="0" w:lastColumn="0" w:oddVBand="0" w:evenVBand="0" w:oddHBand="1" w:evenHBand="0" w:firstRowFirstColumn="0" w:firstRowLastColumn="0" w:lastRowFirstColumn="0" w:lastRowLastColumn="0"/>
            </w:pPr>
            <w:r>
              <w:t>Affected</w:t>
            </w:r>
          </w:p>
        </w:tc>
        <w:tc>
          <w:tcPr>
            <w:tcW w:w="3006" w:type="dxa"/>
          </w:tcPr>
          <w:p w14:paraId="075D43A8" w14:textId="34FD5A19" w:rsidR="009F0047" w:rsidRDefault="00EE6B6E" w:rsidP="001B21C3">
            <w:pPr>
              <w:cnfStyle w:val="000000100000" w:firstRow="0" w:lastRow="0" w:firstColumn="0" w:lastColumn="0" w:oddVBand="0" w:evenVBand="0" w:oddHBand="1" w:evenHBand="0" w:firstRowFirstColumn="0" w:firstRowLastColumn="0" w:lastRowFirstColumn="0" w:lastRowLastColumn="0"/>
            </w:pPr>
            <w:r>
              <w:t>0.99994</w:t>
            </w:r>
          </w:p>
        </w:tc>
      </w:tr>
      <w:tr w:rsidR="009F0047" w14:paraId="0912FF80" w14:textId="77777777" w:rsidTr="00EE6B6E">
        <w:tc>
          <w:tcPr>
            <w:cnfStyle w:val="001000000000" w:firstRow="0" w:lastRow="0" w:firstColumn="1" w:lastColumn="0" w:oddVBand="0" w:evenVBand="0" w:oddHBand="0" w:evenHBand="0" w:firstRowFirstColumn="0" w:firstRowLastColumn="0" w:lastRowFirstColumn="0" w:lastRowLastColumn="0"/>
            <w:tcW w:w="3005" w:type="dxa"/>
          </w:tcPr>
          <w:p w14:paraId="35286B1B" w14:textId="08EB7128" w:rsidR="009F0047" w:rsidRDefault="00EE6B6E" w:rsidP="001B21C3">
            <w:r>
              <w:t>Affected</w:t>
            </w:r>
          </w:p>
        </w:tc>
        <w:tc>
          <w:tcPr>
            <w:tcW w:w="3005" w:type="dxa"/>
          </w:tcPr>
          <w:p w14:paraId="6AA1AF2E" w14:textId="79FCFC5E" w:rsidR="009F0047" w:rsidRDefault="00EE6B6E" w:rsidP="001B21C3">
            <w:pPr>
              <w:cnfStyle w:val="000000000000" w:firstRow="0" w:lastRow="0" w:firstColumn="0" w:lastColumn="0" w:oddVBand="0" w:evenVBand="0" w:oddHBand="0" w:evenHBand="0" w:firstRowFirstColumn="0" w:firstRowLastColumn="0" w:lastRowFirstColumn="0" w:lastRowLastColumn="0"/>
            </w:pPr>
            <w:r>
              <w:t>Affected</w:t>
            </w:r>
          </w:p>
        </w:tc>
        <w:tc>
          <w:tcPr>
            <w:tcW w:w="3006" w:type="dxa"/>
          </w:tcPr>
          <w:p w14:paraId="57CA5B07" w14:textId="3A849DAA" w:rsidR="009F0047" w:rsidRDefault="00EE6B6E" w:rsidP="001B21C3">
            <w:pPr>
              <w:cnfStyle w:val="000000000000" w:firstRow="0" w:lastRow="0" w:firstColumn="0" w:lastColumn="0" w:oddVBand="0" w:evenVBand="0" w:oddHBand="0" w:evenHBand="0" w:firstRowFirstColumn="0" w:firstRowLastColumn="0" w:lastRowFirstColumn="0" w:lastRowLastColumn="0"/>
            </w:pPr>
            <w:r>
              <w:t>0.99978</w:t>
            </w:r>
          </w:p>
        </w:tc>
      </w:tr>
      <w:tr w:rsidR="009F0047" w14:paraId="359AA485" w14:textId="77777777" w:rsidTr="00EE6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8E090D1" w14:textId="32174779" w:rsidR="009F0047" w:rsidRDefault="00EE6B6E" w:rsidP="001B21C3">
            <w:r>
              <w:t>Affected</w:t>
            </w:r>
          </w:p>
        </w:tc>
        <w:tc>
          <w:tcPr>
            <w:tcW w:w="3005" w:type="dxa"/>
          </w:tcPr>
          <w:p w14:paraId="1A206810" w14:textId="796A9E74" w:rsidR="009F0047" w:rsidRDefault="00EE6B6E" w:rsidP="001B21C3">
            <w:pPr>
              <w:cnfStyle w:val="000000100000" w:firstRow="0" w:lastRow="0" w:firstColumn="0" w:lastColumn="0" w:oddVBand="0" w:evenVBand="0" w:oddHBand="1" w:evenHBand="0" w:firstRowFirstColumn="0" w:firstRowLastColumn="0" w:lastRowFirstColumn="0" w:lastRowLastColumn="0"/>
            </w:pPr>
            <w:r>
              <w:t>Affected</w:t>
            </w:r>
          </w:p>
        </w:tc>
        <w:tc>
          <w:tcPr>
            <w:tcW w:w="3006" w:type="dxa"/>
          </w:tcPr>
          <w:p w14:paraId="6844E1E3" w14:textId="52CE9BAB" w:rsidR="009F0047" w:rsidRDefault="00EE6B6E" w:rsidP="001B21C3">
            <w:pPr>
              <w:cnfStyle w:val="000000100000" w:firstRow="0" w:lastRow="0" w:firstColumn="0" w:lastColumn="0" w:oddVBand="0" w:evenVBand="0" w:oddHBand="1" w:evenHBand="0" w:firstRowFirstColumn="0" w:firstRowLastColumn="0" w:lastRowFirstColumn="0" w:lastRowLastColumn="0"/>
            </w:pPr>
            <w:r>
              <w:t>1.3826</w:t>
            </w:r>
          </w:p>
        </w:tc>
      </w:tr>
      <w:tr w:rsidR="009F0047" w14:paraId="2810F5D7" w14:textId="77777777" w:rsidTr="00EE6B6E">
        <w:tc>
          <w:tcPr>
            <w:cnfStyle w:val="001000000000" w:firstRow="0" w:lastRow="0" w:firstColumn="1" w:lastColumn="0" w:oddVBand="0" w:evenVBand="0" w:oddHBand="0" w:evenHBand="0" w:firstRowFirstColumn="0" w:firstRowLastColumn="0" w:lastRowFirstColumn="0" w:lastRowLastColumn="0"/>
            <w:tcW w:w="3005" w:type="dxa"/>
          </w:tcPr>
          <w:p w14:paraId="08A6611B" w14:textId="59E2BD84" w:rsidR="009F0047" w:rsidRDefault="00EE6B6E" w:rsidP="001B21C3">
            <w:r>
              <w:t>Affected</w:t>
            </w:r>
          </w:p>
        </w:tc>
        <w:tc>
          <w:tcPr>
            <w:tcW w:w="3005" w:type="dxa"/>
          </w:tcPr>
          <w:p w14:paraId="71E7F3AA" w14:textId="0A4DAF2C" w:rsidR="009F0047" w:rsidRDefault="00EE6B6E" w:rsidP="001B21C3">
            <w:pPr>
              <w:cnfStyle w:val="000000000000" w:firstRow="0" w:lastRow="0" w:firstColumn="0" w:lastColumn="0" w:oddVBand="0" w:evenVBand="0" w:oddHBand="0" w:evenHBand="0" w:firstRowFirstColumn="0" w:firstRowLastColumn="0" w:lastRowFirstColumn="0" w:lastRowLastColumn="0"/>
            </w:pPr>
            <w:r>
              <w:t>Affected</w:t>
            </w:r>
          </w:p>
        </w:tc>
        <w:tc>
          <w:tcPr>
            <w:tcW w:w="3006" w:type="dxa"/>
          </w:tcPr>
          <w:p w14:paraId="6A7BBD10" w14:textId="6E2674B3" w:rsidR="009F0047" w:rsidRDefault="00EE6B6E" w:rsidP="001B21C3">
            <w:pPr>
              <w:cnfStyle w:val="000000000000" w:firstRow="0" w:lastRow="0" w:firstColumn="0" w:lastColumn="0" w:oddVBand="0" w:evenVBand="0" w:oddHBand="0" w:evenHBand="0" w:firstRowFirstColumn="0" w:firstRowLastColumn="0" w:lastRowFirstColumn="0" w:lastRowLastColumn="0"/>
            </w:pPr>
            <w:r>
              <w:t>0.99894</w:t>
            </w:r>
          </w:p>
        </w:tc>
      </w:tr>
      <w:tr w:rsidR="009F0047" w14:paraId="42B180FB" w14:textId="77777777" w:rsidTr="00EE6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DB40994" w14:textId="6A8D6829" w:rsidR="009F0047" w:rsidRDefault="00EE6B6E" w:rsidP="001B21C3">
            <w:r>
              <w:t>Affected</w:t>
            </w:r>
          </w:p>
        </w:tc>
        <w:tc>
          <w:tcPr>
            <w:tcW w:w="3005" w:type="dxa"/>
          </w:tcPr>
          <w:p w14:paraId="6EE04FC0" w14:textId="6145D52B" w:rsidR="009F0047" w:rsidRDefault="00EE6B6E" w:rsidP="001B21C3">
            <w:pPr>
              <w:cnfStyle w:val="000000100000" w:firstRow="0" w:lastRow="0" w:firstColumn="0" w:lastColumn="0" w:oddVBand="0" w:evenVBand="0" w:oddHBand="1" w:evenHBand="0" w:firstRowFirstColumn="0" w:firstRowLastColumn="0" w:lastRowFirstColumn="0" w:lastRowLastColumn="0"/>
            </w:pPr>
            <w:r>
              <w:t>Affected</w:t>
            </w:r>
          </w:p>
        </w:tc>
        <w:tc>
          <w:tcPr>
            <w:tcW w:w="3006" w:type="dxa"/>
          </w:tcPr>
          <w:p w14:paraId="2E60628D" w14:textId="6C177EED" w:rsidR="009F0047" w:rsidRDefault="00EE6B6E" w:rsidP="001B21C3">
            <w:pPr>
              <w:cnfStyle w:val="000000100000" w:firstRow="0" w:lastRow="0" w:firstColumn="0" w:lastColumn="0" w:oddVBand="0" w:evenVBand="0" w:oddHBand="1" w:evenHBand="0" w:firstRowFirstColumn="0" w:firstRowLastColumn="0" w:lastRowFirstColumn="0" w:lastRowLastColumn="0"/>
            </w:pPr>
            <w:r>
              <w:t>1.0176</w:t>
            </w:r>
          </w:p>
        </w:tc>
      </w:tr>
      <w:tr w:rsidR="009F0047" w14:paraId="3FE6F9DF" w14:textId="77777777" w:rsidTr="00EE6B6E">
        <w:tc>
          <w:tcPr>
            <w:cnfStyle w:val="001000000000" w:firstRow="0" w:lastRow="0" w:firstColumn="1" w:lastColumn="0" w:oddVBand="0" w:evenVBand="0" w:oddHBand="0" w:evenHBand="0" w:firstRowFirstColumn="0" w:firstRowLastColumn="0" w:lastRowFirstColumn="0" w:lastRowLastColumn="0"/>
            <w:tcW w:w="3005" w:type="dxa"/>
          </w:tcPr>
          <w:p w14:paraId="2EADFB25" w14:textId="4DE1ECB9" w:rsidR="009F0047" w:rsidRDefault="00EE6B6E" w:rsidP="001B21C3">
            <w:r>
              <w:t>Affected</w:t>
            </w:r>
          </w:p>
        </w:tc>
        <w:tc>
          <w:tcPr>
            <w:tcW w:w="3005" w:type="dxa"/>
          </w:tcPr>
          <w:p w14:paraId="63888BBD" w14:textId="4F0FB693" w:rsidR="009F0047" w:rsidRDefault="00EE6B6E" w:rsidP="001B21C3">
            <w:pPr>
              <w:cnfStyle w:val="000000000000" w:firstRow="0" w:lastRow="0" w:firstColumn="0" w:lastColumn="0" w:oddVBand="0" w:evenVBand="0" w:oddHBand="0" w:evenHBand="0" w:firstRowFirstColumn="0" w:firstRowLastColumn="0" w:lastRowFirstColumn="0" w:lastRowLastColumn="0"/>
            </w:pPr>
            <w:r>
              <w:t>Affected</w:t>
            </w:r>
          </w:p>
        </w:tc>
        <w:tc>
          <w:tcPr>
            <w:tcW w:w="3006" w:type="dxa"/>
          </w:tcPr>
          <w:p w14:paraId="0865AE93" w14:textId="7C45A3D5" w:rsidR="009F0047" w:rsidRDefault="00EE6B6E" w:rsidP="001B21C3">
            <w:pPr>
              <w:cnfStyle w:val="000000000000" w:firstRow="0" w:lastRow="0" w:firstColumn="0" w:lastColumn="0" w:oddVBand="0" w:evenVBand="0" w:oddHBand="0" w:evenHBand="0" w:firstRowFirstColumn="0" w:firstRowLastColumn="0" w:lastRowFirstColumn="0" w:lastRowLastColumn="0"/>
            </w:pPr>
            <w:r>
              <w:t>0.86</w:t>
            </w:r>
          </w:p>
        </w:tc>
      </w:tr>
      <w:tr w:rsidR="009F0047" w14:paraId="76CE71AA" w14:textId="77777777" w:rsidTr="00EE6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B0CA9E5" w14:textId="6F434A66" w:rsidR="009F0047" w:rsidRDefault="00EE6B6E" w:rsidP="001B21C3">
            <w:r>
              <w:t>Affected</w:t>
            </w:r>
          </w:p>
        </w:tc>
        <w:tc>
          <w:tcPr>
            <w:tcW w:w="3005" w:type="dxa"/>
          </w:tcPr>
          <w:p w14:paraId="4FDE6D6A" w14:textId="28DC0B15" w:rsidR="009F0047" w:rsidRDefault="00EE6B6E" w:rsidP="001B21C3">
            <w:pPr>
              <w:cnfStyle w:val="000000100000" w:firstRow="0" w:lastRow="0" w:firstColumn="0" w:lastColumn="0" w:oddVBand="0" w:evenVBand="0" w:oddHBand="1" w:evenHBand="0" w:firstRowFirstColumn="0" w:firstRowLastColumn="0" w:lastRowFirstColumn="0" w:lastRowLastColumn="0"/>
            </w:pPr>
            <w:r>
              <w:t>Affected</w:t>
            </w:r>
          </w:p>
        </w:tc>
        <w:tc>
          <w:tcPr>
            <w:tcW w:w="3006" w:type="dxa"/>
          </w:tcPr>
          <w:p w14:paraId="23185054" w14:textId="737375AE" w:rsidR="009F0047" w:rsidRDefault="00EE6B6E" w:rsidP="001B21C3">
            <w:pPr>
              <w:cnfStyle w:val="000000100000" w:firstRow="0" w:lastRow="0" w:firstColumn="0" w:lastColumn="0" w:oddVBand="0" w:evenVBand="0" w:oddHBand="1" w:evenHBand="0" w:firstRowFirstColumn="0" w:firstRowLastColumn="0" w:lastRowFirstColumn="0" w:lastRowLastColumn="0"/>
            </w:pPr>
            <w:r>
              <w:t>0.99972</w:t>
            </w:r>
          </w:p>
        </w:tc>
      </w:tr>
      <w:tr w:rsidR="009F0047" w14:paraId="3ED7A573" w14:textId="77777777" w:rsidTr="00EE6B6E">
        <w:tc>
          <w:tcPr>
            <w:cnfStyle w:val="001000000000" w:firstRow="0" w:lastRow="0" w:firstColumn="1" w:lastColumn="0" w:oddVBand="0" w:evenVBand="0" w:oddHBand="0" w:evenHBand="0" w:firstRowFirstColumn="0" w:firstRowLastColumn="0" w:lastRowFirstColumn="0" w:lastRowLastColumn="0"/>
            <w:tcW w:w="3005" w:type="dxa"/>
          </w:tcPr>
          <w:p w14:paraId="68EB8E13" w14:textId="038A190E" w:rsidR="009F0047" w:rsidRDefault="00EE6B6E" w:rsidP="001B21C3">
            <w:r>
              <w:t>Affected</w:t>
            </w:r>
          </w:p>
        </w:tc>
        <w:tc>
          <w:tcPr>
            <w:tcW w:w="3005" w:type="dxa"/>
          </w:tcPr>
          <w:p w14:paraId="2FB670E7" w14:textId="1CA1EAC4" w:rsidR="009F0047" w:rsidRDefault="00EE6B6E" w:rsidP="001B21C3">
            <w:pPr>
              <w:cnfStyle w:val="000000000000" w:firstRow="0" w:lastRow="0" w:firstColumn="0" w:lastColumn="0" w:oddVBand="0" w:evenVBand="0" w:oddHBand="0" w:evenHBand="0" w:firstRowFirstColumn="0" w:firstRowLastColumn="0" w:lastRowFirstColumn="0" w:lastRowLastColumn="0"/>
            </w:pPr>
            <w:r>
              <w:t>Affected</w:t>
            </w:r>
          </w:p>
        </w:tc>
        <w:tc>
          <w:tcPr>
            <w:tcW w:w="3006" w:type="dxa"/>
          </w:tcPr>
          <w:p w14:paraId="05162D61" w14:textId="69CA4FDF" w:rsidR="009F0047" w:rsidRDefault="00EE6B6E" w:rsidP="001B21C3">
            <w:pPr>
              <w:cnfStyle w:val="000000000000" w:firstRow="0" w:lastRow="0" w:firstColumn="0" w:lastColumn="0" w:oddVBand="0" w:evenVBand="0" w:oddHBand="0" w:evenHBand="0" w:firstRowFirstColumn="0" w:firstRowLastColumn="0" w:lastRowFirstColumn="0" w:lastRowLastColumn="0"/>
            </w:pPr>
            <w:r>
              <w:t>1.0051</w:t>
            </w:r>
          </w:p>
        </w:tc>
      </w:tr>
      <w:tr w:rsidR="009F0047" w14:paraId="55E5B575" w14:textId="77777777" w:rsidTr="00EE6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1F303FE" w14:textId="63EFD413" w:rsidR="009F0047" w:rsidRDefault="00EE6B6E" w:rsidP="001B21C3">
            <w:r>
              <w:t>Affected</w:t>
            </w:r>
          </w:p>
        </w:tc>
        <w:tc>
          <w:tcPr>
            <w:tcW w:w="3005" w:type="dxa"/>
          </w:tcPr>
          <w:p w14:paraId="12ED119A" w14:textId="0AB81548" w:rsidR="009F0047" w:rsidRDefault="00EE6B6E" w:rsidP="001B21C3">
            <w:pPr>
              <w:cnfStyle w:val="000000100000" w:firstRow="0" w:lastRow="0" w:firstColumn="0" w:lastColumn="0" w:oddVBand="0" w:evenVBand="0" w:oddHBand="1" w:evenHBand="0" w:firstRowFirstColumn="0" w:firstRowLastColumn="0" w:lastRowFirstColumn="0" w:lastRowLastColumn="0"/>
            </w:pPr>
            <w:r>
              <w:t>Affected</w:t>
            </w:r>
          </w:p>
        </w:tc>
        <w:tc>
          <w:tcPr>
            <w:tcW w:w="3006" w:type="dxa"/>
          </w:tcPr>
          <w:p w14:paraId="2BC8EAD5" w14:textId="2EF30D67" w:rsidR="009F0047" w:rsidRDefault="00EE6B6E" w:rsidP="001B21C3">
            <w:pPr>
              <w:cnfStyle w:val="000000100000" w:firstRow="0" w:lastRow="0" w:firstColumn="0" w:lastColumn="0" w:oddVBand="0" w:evenVBand="0" w:oddHBand="1" w:evenHBand="0" w:firstRowFirstColumn="0" w:firstRowLastColumn="0" w:lastRowFirstColumn="0" w:lastRowLastColumn="0"/>
            </w:pPr>
            <w:r>
              <w:t>1.002</w:t>
            </w:r>
          </w:p>
        </w:tc>
      </w:tr>
      <w:tr w:rsidR="009F0047" w14:paraId="542C18F7" w14:textId="77777777" w:rsidTr="00EE6B6E">
        <w:tc>
          <w:tcPr>
            <w:cnfStyle w:val="001000000000" w:firstRow="0" w:lastRow="0" w:firstColumn="1" w:lastColumn="0" w:oddVBand="0" w:evenVBand="0" w:oddHBand="0" w:evenHBand="0" w:firstRowFirstColumn="0" w:firstRowLastColumn="0" w:lastRowFirstColumn="0" w:lastRowLastColumn="0"/>
            <w:tcW w:w="3005" w:type="dxa"/>
          </w:tcPr>
          <w:p w14:paraId="686F3FAA" w14:textId="02A7BA44" w:rsidR="009F0047" w:rsidRDefault="00EE6B6E" w:rsidP="001B21C3">
            <w:r>
              <w:t>Affected</w:t>
            </w:r>
          </w:p>
        </w:tc>
        <w:tc>
          <w:tcPr>
            <w:tcW w:w="3005" w:type="dxa"/>
          </w:tcPr>
          <w:p w14:paraId="0EEA47C2" w14:textId="531527D9" w:rsidR="009F0047" w:rsidRDefault="00EE6B6E" w:rsidP="001B21C3">
            <w:pPr>
              <w:cnfStyle w:val="000000000000" w:firstRow="0" w:lastRow="0" w:firstColumn="0" w:lastColumn="0" w:oddVBand="0" w:evenVBand="0" w:oddHBand="0" w:evenHBand="0" w:firstRowFirstColumn="0" w:firstRowLastColumn="0" w:lastRowFirstColumn="0" w:lastRowLastColumn="0"/>
            </w:pPr>
            <w:r>
              <w:t>Affected</w:t>
            </w:r>
          </w:p>
        </w:tc>
        <w:tc>
          <w:tcPr>
            <w:tcW w:w="3006" w:type="dxa"/>
          </w:tcPr>
          <w:p w14:paraId="4CCF9FA3" w14:textId="218530D0" w:rsidR="009F0047" w:rsidRDefault="00EE6B6E" w:rsidP="001B21C3">
            <w:pPr>
              <w:cnfStyle w:val="000000000000" w:firstRow="0" w:lastRow="0" w:firstColumn="0" w:lastColumn="0" w:oddVBand="0" w:evenVBand="0" w:oddHBand="0" w:evenHBand="0" w:firstRowFirstColumn="0" w:firstRowLastColumn="0" w:lastRowFirstColumn="0" w:lastRowLastColumn="0"/>
            </w:pPr>
            <w:r>
              <w:t>1.0002</w:t>
            </w:r>
          </w:p>
        </w:tc>
      </w:tr>
      <w:tr w:rsidR="009F0047" w14:paraId="501B90A2" w14:textId="77777777" w:rsidTr="00EE6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AC69306" w14:textId="77A1829D" w:rsidR="009F0047" w:rsidRDefault="00EE6B6E" w:rsidP="001B21C3">
            <w:r>
              <w:t>Affected</w:t>
            </w:r>
          </w:p>
        </w:tc>
        <w:tc>
          <w:tcPr>
            <w:tcW w:w="3005" w:type="dxa"/>
          </w:tcPr>
          <w:p w14:paraId="6F03181B" w14:textId="6DA68E9D" w:rsidR="009F0047" w:rsidRDefault="00EE6B6E" w:rsidP="001B21C3">
            <w:pPr>
              <w:cnfStyle w:val="000000100000" w:firstRow="0" w:lastRow="0" w:firstColumn="0" w:lastColumn="0" w:oddVBand="0" w:evenVBand="0" w:oddHBand="1" w:evenHBand="0" w:firstRowFirstColumn="0" w:firstRowLastColumn="0" w:lastRowFirstColumn="0" w:lastRowLastColumn="0"/>
            </w:pPr>
            <w:r>
              <w:t>Affected</w:t>
            </w:r>
          </w:p>
        </w:tc>
        <w:tc>
          <w:tcPr>
            <w:tcW w:w="3006" w:type="dxa"/>
          </w:tcPr>
          <w:p w14:paraId="64C0B639" w14:textId="42B7B6B3" w:rsidR="009F0047" w:rsidRDefault="00EE6B6E" w:rsidP="001B21C3">
            <w:pPr>
              <w:cnfStyle w:val="000000100000" w:firstRow="0" w:lastRow="0" w:firstColumn="0" w:lastColumn="0" w:oddVBand="0" w:evenVBand="0" w:oddHBand="1" w:evenHBand="0" w:firstRowFirstColumn="0" w:firstRowLastColumn="0" w:lastRowFirstColumn="0" w:lastRowLastColumn="0"/>
            </w:pPr>
            <w:r>
              <w:t>1.0029</w:t>
            </w:r>
          </w:p>
        </w:tc>
      </w:tr>
      <w:tr w:rsidR="009F0047" w14:paraId="2DEE605E" w14:textId="77777777" w:rsidTr="00EE6B6E">
        <w:tc>
          <w:tcPr>
            <w:cnfStyle w:val="001000000000" w:firstRow="0" w:lastRow="0" w:firstColumn="1" w:lastColumn="0" w:oddVBand="0" w:evenVBand="0" w:oddHBand="0" w:evenHBand="0" w:firstRowFirstColumn="0" w:firstRowLastColumn="0" w:lastRowFirstColumn="0" w:lastRowLastColumn="0"/>
            <w:tcW w:w="3005" w:type="dxa"/>
          </w:tcPr>
          <w:p w14:paraId="4C886E38" w14:textId="0A1CBEEC" w:rsidR="009F0047" w:rsidRDefault="00EE6B6E" w:rsidP="001B21C3">
            <w:r>
              <w:t>Affected</w:t>
            </w:r>
          </w:p>
        </w:tc>
        <w:tc>
          <w:tcPr>
            <w:tcW w:w="3005" w:type="dxa"/>
          </w:tcPr>
          <w:p w14:paraId="28F92C3E" w14:textId="29BA149F" w:rsidR="009F0047" w:rsidRDefault="00EE6B6E" w:rsidP="001B21C3">
            <w:pPr>
              <w:cnfStyle w:val="000000000000" w:firstRow="0" w:lastRow="0" w:firstColumn="0" w:lastColumn="0" w:oddVBand="0" w:evenVBand="0" w:oddHBand="0" w:evenHBand="0" w:firstRowFirstColumn="0" w:firstRowLastColumn="0" w:lastRowFirstColumn="0" w:lastRowLastColumn="0"/>
            </w:pPr>
            <w:r>
              <w:t>Affected</w:t>
            </w:r>
          </w:p>
        </w:tc>
        <w:tc>
          <w:tcPr>
            <w:tcW w:w="3006" w:type="dxa"/>
          </w:tcPr>
          <w:p w14:paraId="7A230E74" w14:textId="17A80680" w:rsidR="009F0047" w:rsidRDefault="00EE6B6E" w:rsidP="001B21C3">
            <w:pPr>
              <w:cnfStyle w:val="000000000000" w:firstRow="0" w:lastRow="0" w:firstColumn="0" w:lastColumn="0" w:oddVBand="0" w:evenVBand="0" w:oddHBand="0" w:evenHBand="0" w:firstRowFirstColumn="0" w:firstRowLastColumn="0" w:lastRowFirstColumn="0" w:lastRowLastColumn="0"/>
            </w:pPr>
            <w:r>
              <w:t>0.94462</w:t>
            </w:r>
          </w:p>
        </w:tc>
      </w:tr>
      <w:tr w:rsidR="009F0047" w14:paraId="43AF10AA" w14:textId="77777777" w:rsidTr="00EE6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CF3C31A" w14:textId="0BD50DEC" w:rsidR="009F0047" w:rsidRDefault="00EE6B6E" w:rsidP="001B21C3">
            <w:r>
              <w:t>Affected</w:t>
            </w:r>
          </w:p>
        </w:tc>
        <w:tc>
          <w:tcPr>
            <w:tcW w:w="3005" w:type="dxa"/>
          </w:tcPr>
          <w:p w14:paraId="1E9084D4" w14:textId="62B5EDB4" w:rsidR="009F0047" w:rsidRDefault="00EE6B6E" w:rsidP="001B21C3">
            <w:pPr>
              <w:cnfStyle w:val="000000100000" w:firstRow="0" w:lastRow="0" w:firstColumn="0" w:lastColumn="0" w:oddVBand="0" w:evenVBand="0" w:oddHBand="1" w:evenHBand="0" w:firstRowFirstColumn="0" w:firstRowLastColumn="0" w:lastRowFirstColumn="0" w:lastRowLastColumn="0"/>
            </w:pPr>
            <w:r>
              <w:t>Affected</w:t>
            </w:r>
          </w:p>
        </w:tc>
        <w:tc>
          <w:tcPr>
            <w:tcW w:w="3006" w:type="dxa"/>
          </w:tcPr>
          <w:p w14:paraId="29447E53" w14:textId="18C9C5DB" w:rsidR="009F0047" w:rsidRDefault="00EE6B6E" w:rsidP="001B21C3">
            <w:pPr>
              <w:cnfStyle w:val="000000100000" w:firstRow="0" w:lastRow="0" w:firstColumn="0" w:lastColumn="0" w:oddVBand="0" w:evenVBand="0" w:oddHBand="1" w:evenHBand="0" w:firstRowFirstColumn="0" w:firstRowLastColumn="0" w:lastRowFirstColumn="0" w:lastRowLastColumn="0"/>
            </w:pPr>
            <w:r>
              <w:t>1.0013</w:t>
            </w:r>
          </w:p>
        </w:tc>
      </w:tr>
      <w:tr w:rsidR="009F0047" w14:paraId="5C172176" w14:textId="77777777" w:rsidTr="00EE6B6E">
        <w:tc>
          <w:tcPr>
            <w:cnfStyle w:val="001000000000" w:firstRow="0" w:lastRow="0" w:firstColumn="1" w:lastColumn="0" w:oddVBand="0" w:evenVBand="0" w:oddHBand="0" w:evenHBand="0" w:firstRowFirstColumn="0" w:firstRowLastColumn="0" w:lastRowFirstColumn="0" w:lastRowLastColumn="0"/>
            <w:tcW w:w="3005" w:type="dxa"/>
          </w:tcPr>
          <w:p w14:paraId="2E1F33C8" w14:textId="0783D454" w:rsidR="009F0047" w:rsidRDefault="00EE6B6E" w:rsidP="001B21C3">
            <w:r>
              <w:t>Affected</w:t>
            </w:r>
          </w:p>
        </w:tc>
        <w:tc>
          <w:tcPr>
            <w:tcW w:w="3005" w:type="dxa"/>
          </w:tcPr>
          <w:p w14:paraId="7E125A51" w14:textId="786CF957" w:rsidR="009F0047" w:rsidRDefault="00EE6B6E" w:rsidP="001B21C3">
            <w:pPr>
              <w:cnfStyle w:val="000000000000" w:firstRow="0" w:lastRow="0" w:firstColumn="0" w:lastColumn="0" w:oddVBand="0" w:evenVBand="0" w:oddHBand="0" w:evenHBand="0" w:firstRowFirstColumn="0" w:firstRowLastColumn="0" w:lastRowFirstColumn="0" w:lastRowLastColumn="0"/>
            </w:pPr>
            <w:r>
              <w:t>Affected</w:t>
            </w:r>
          </w:p>
        </w:tc>
        <w:tc>
          <w:tcPr>
            <w:tcW w:w="3006" w:type="dxa"/>
          </w:tcPr>
          <w:p w14:paraId="211FCD63" w14:textId="51945CA7" w:rsidR="009F0047" w:rsidRDefault="00EE6B6E" w:rsidP="001B21C3">
            <w:pPr>
              <w:cnfStyle w:val="000000000000" w:firstRow="0" w:lastRow="0" w:firstColumn="0" w:lastColumn="0" w:oddVBand="0" w:evenVBand="0" w:oddHBand="0" w:evenHBand="0" w:firstRowFirstColumn="0" w:firstRowLastColumn="0" w:lastRowFirstColumn="0" w:lastRowLastColumn="0"/>
            </w:pPr>
            <w:r>
              <w:t>1.3967</w:t>
            </w:r>
          </w:p>
        </w:tc>
      </w:tr>
      <w:tr w:rsidR="009F0047" w14:paraId="67D7EEA9" w14:textId="77777777" w:rsidTr="00EE6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E6B852E" w14:textId="605D9D9A" w:rsidR="009F0047" w:rsidRDefault="00EE6B6E" w:rsidP="001B21C3">
            <w:r>
              <w:t>Control</w:t>
            </w:r>
          </w:p>
        </w:tc>
        <w:tc>
          <w:tcPr>
            <w:tcW w:w="3005" w:type="dxa"/>
          </w:tcPr>
          <w:p w14:paraId="7DE12354" w14:textId="07A66E7A" w:rsidR="009F0047" w:rsidRDefault="00EE6B6E" w:rsidP="001B21C3">
            <w:pPr>
              <w:cnfStyle w:val="000000100000" w:firstRow="0" w:lastRow="0" w:firstColumn="0" w:lastColumn="0" w:oddVBand="0" w:evenVBand="0" w:oddHBand="1" w:evenHBand="0" w:firstRowFirstColumn="0" w:firstRowLastColumn="0" w:lastRowFirstColumn="0" w:lastRowLastColumn="0"/>
            </w:pPr>
            <w:r>
              <w:t>Affected</w:t>
            </w:r>
          </w:p>
        </w:tc>
        <w:tc>
          <w:tcPr>
            <w:tcW w:w="3006" w:type="dxa"/>
          </w:tcPr>
          <w:p w14:paraId="411543D4" w14:textId="652E669D" w:rsidR="009F0047" w:rsidRDefault="00EE6B6E" w:rsidP="001B21C3">
            <w:pPr>
              <w:cnfStyle w:val="000000100000" w:firstRow="0" w:lastRow="0" w:firstColumn="0" w:lastColumn="0" w:oddVBand="0" w:evenVBand="0" w:oddHBand="1" w:evenHBand="0" w:firstRowFirstColumn="0" w:firstRowLastColumn="0" w:lastRowFirstColumn="0" w:lastRowLastColumn="0"/>
            </w:pPr>
            <w:r>
              <w:t>1.0003</w:t>
            </w:r>
          </w:p>
        </w:tc>
      </w:tr>
      <w:tr w:rsidR="009F0047" w14:paraId="001E6012" w14:textId="77777777" w:rsidTr="00EE6B6E">
        <w:tc>
          <w:tcPr>
            <w:cnfStyle w:val="001000000000" w:firstRow="0" w:lastRow="0" w:firstColumn="1" w:lastColumn="0" w:oddVBand="0" w:evenVBand="0" w:oddHBand="0" w:evenHBand="0" w:firstRowFirstColumn="0" w:firstRowLastColumn="0" w:lastRowFirstColumn="0" w:lastRowLastColumn="0"/>
            <w:tcW w:w="3005" w:type="dxa"/>
          </w:tcPr>
          <w:p w14:paraId="61EBB0A5" w14:textId="7E47D75F" w:rsidR="009F0047" w:rsidRDefault="00EE6B6E" w:rsidP="001B21C3">
            <w:r>
              <w:t>Control</w:t>
            </w:r>
          </w:p>
        </w:tc>
        <w:tc>
          <w:tcPr>
            <w:tcW w:w="3005" w:type="dxa"/>
          </w:tcPr>
          <w:p w14:paraId="29E48F52" w14:textId="16E8F924" w:rsidR="009F0047" w:rsidRDefault="00EE6B6E" w:rsidP="001B21C3">
            <w:pPr>
              <w:cnfStyle w:val="000000000000" w:firstRow="0" w:lastRow="0" w:firstColumn="0" w:lastColumn="0" w:oddVBand="0" w:evenVBand="0" w:oddHBand="0" w:evenHBand="0" w:firstRowFirstColumn="0" w:firstRowLastColumn="0" w:lastRowFirstColumn="0" w:lastRowLastColumn="0"/>
            </w:pPr>
            <w:r>
              <w:t>Affected</w:t>
            </w:r>
          </w:p>
        </w:tc>
        <w:tc>
          <w:tcPr>
            <w:tcW w:w="3006" w:type="dxa"/>
          </w:tcPr>
          <w:p w14:paraId="405B0D6A" w14:textId="616DE58A" w:rsidR="009F0047" w:rsidRDefault="00EE6B6E" w:rsidP="001B21C3">
            <w:pPr>
              <w:cnfStyle w:val="000000000000" w:firstRow="0" w:lastRow="0" w:firstColumn="0" w:lastColumn="0" w:oddVBand="0" w:evenVBand="0" w:oddHBand="0" w:evenHBand="0" w:firstRowFirstColumn="0" w:firstRowLastColumn="0" w:lastRowFirstColumn="0" w:lastRowLastColumn="0"/>
            </w:pPr>
            <w:r>
              <w:t>1.0056</w:t>
            </w:r>
          </w:p>
        </w:tc>
      </w:tr>
      <w:tr w:rsidR="009F0047" w14:paraId="51C1E5BB" w14:textId="77777777" w:rsidTr="00EE6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8584DBC" w14:textId="251E510C" w:rsidR="009F0047" w:rsidRDefault="00EE6B6E" w:rsidP="001B21C3">
            <w:r>
              <w:t>Control</w:t>
            </w:r>
          </w:p>
        </w:tc>
        <w:tc>
          <w:tcPr>
            <w:tcW w:w="3005" w:type="dxa"/>
          </w:tcPr>
          <w:p w14:paraId="5EAAEBCE" w14:textId="02AAA41D" w:rsidR="009F0047" w:rsidRDefault="00EE6B6E" w:rsidP="001B21C3">
            <w:pPr>
              <w:cnfStyle w:val="000000100000" w:firstRow="0" w:lastRow="0" w:firstColumn="0" w:lastColumn="0" w:oddVBand="0" w:evenVBand="0" w:oddHBand="1" w:evenHBand="0" w:firstRowFirstColumn="0" w:firstRowLastColumn="0" w:lastRowFirstColumn="0" w:lastRowLastColumn="0"/>
            </w:pPr>
            <w:r>
              <w:t>Affected</w:t>
            </w:r>
          </w:p>
        </w:tc>
        <w:tc>
          <w:tcPr>
            <w:tcW w:w="3006" w:type="dxa"/>
          </w:tcPr>
          <w:p w14:paraId="5E252323" w14:textId="6EBAC5BD" w:rsidR="009F0047" w:rsidRDefault="00EE6B6E" w:rsidP="001B21C3">
            <w:pPr>
              <w:cnfStyle w:val="000000100000" w:firstRow="0" w:lastRow="0" w:firstColumn="0" w:lastColumn="0" w:oddVBand="0" w:evenVBand="0" w:oddHBand="1" w:evenHBand="0" w:firstRowFirstColumn="0" w:firstRowLastColumn="0" w:lastRowFirstColumn="0" w:lastRowLastColumn="0"/>
            </w:pPr>
            <w:r>
              <w:t>0.99905</w:t>
            </w:r>
          </w:p>
        </w:tc>
      </w:tr>
      <w:tr w:rsidR="009F0047" w14:paraId="0CC9E8DB" w14:textId="77777777" w:rsidTr="00EE6B6E">
        <w:tc>
          <w:tcPr>
            <w:cnfStyle w:val="001000000000" w:firstRow="0" w:lastRow="0" w:firstColumn="1" w:lastColumn="0" w:oddVBand="0" w:evenVBand="0" w:oddHBand="0" w:evenHBand="0" w:firstRowFirstColumn="0" w:firstRowLastColumn="0" w:lastRowFirstColumn="0" w:lastRowLastColumn="0"/>
            <w:tcW w:w="3005" w:type="dxa"/>
          </w:tcPr>
          <w:p w14:paraId="169725FB" w14:textId="171804D1" w:rsidR="009F0047" w:rsidRDefault="00EE6B6E" w:rsidP="001B21C3">
            <w:r>
              <w:t>Control</w:t>
            </w:r>
          </w:p>
        </w:tc>
        <w:tc>
          <w:tcPr>
            <w:tcW w:w="3005" w:type="dxa"/>
          </w:tcPr>
          <w:p w14:paraId="3F98C901" w14:textId="67668B54" w:rsidR="009F0047" w:rsidRDefault="00EE6B6E" w:rsidP="001B21C3">
            <w:pPr>
              <w:cnfStyle w:val="000000000000" w:firstRow="0" w:lastRow="0" w:firstColumn="0" w:lastColumn="0" w:oddVBand="0" w:evenVBand="0" w:oddHBand="0" w:evenHBand="0" w:firstRowFirstColumn="0" w:firstRowLastColumn="0" w:lastRowFirstColumn="0" w:lastRowLastColumn="0"/>
            </w:pPr>
            <w:r>
              <w:t>Affected</w:t>
            </w:r>
          </w:p>
        </w:tc>
        <w:tc>
          <w:tcPr>
            <w:tcW w:w="3006" w:type="dxa"/>
          </w:tcPr>
          <w:p w14:paraId="6363F564" w14:textId="0A06FB96" w:rsidR="009F0047" w:rsidRDefault="00EE6B6E" w:rsidP="001B21C3">
            <w:pPr>
              <w:cnfStyle w:val="000000000000" w:firstRow="0" w:lastRow="0" w:firstColumn="0" w:lastColumn="0" w:oddVBand="0" w:evenVBand="0" w:oddHBand="0" w:evenHBand="0" w:firstRowFirstColumn="0" w:firstRowLastColumn="0" w:lastRowFirstColumn="0" w:lastRowLastColumn="0"/>
            </w:pPr>
            <w:r>
              <w:t>1.0009</w:t>
            </w:r>
          </w:p>
        </w:tc>
      </w:tr>
      <w:tr w:rsidR="009F0047" w14:paraId="65D5D0E2" w14:textId="77777777" w:rsidTr="00EE6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8F6BFC6" w14:textId="0F7D7608" w:rsidR="009F0047" w:rsidRDefault="00EE6B6E" w:rsidP="001B21C3">
            <w:r>
              <w:t>Control</w:t>
            </w:r>
          </w:p>
        </w:tc>
        <w:tc>
          <w:tcPr>
            <w:tcW w:w="3005" w:type="dxa"/>
          </w:tcPr>
          <w:p w14:paraId="6D27DAD4" w14:textId="63FC0875" w:rsidR="009F0047" w:rsidRDefault="00EE6B6E" w:rsidP="001B21C3">
            <w:pPr>
              <w:cnfStyle w:val="000000100000" w:firstRow="0" w:lastRow="0" w:firstColumn="0" w:lastColumn="0" w:oddVBand="0" w:evenVBand="0" w:oddHBand="1" w:evenHBand="0" w:firstRowFirstColumn="0" w:firstRowLastColumn="0" w:lastRowFirstColumn="0" w:lastRowLastColumn="0"/>
            </w:pPr>
            <w:r>
              <w:t>Affected</w:t>
            </w:r>
          </w:p>
        </w:tc>
        <w:tc>
          <w:tcPr>
            <w:tcW w:w="3006" w:type="dxa"/>
          </w:tcPr>
          <w:p w14:paraId="2D02F74B" w14:textId="7B40AA5B" w:rsidR="009F0047" w:rsidRDefault="00EE6B6E" w:rsidP="00EE6B6E">
            <w:pPr>
              <w:keepNext/>
              <w:cnfStyle w:val="000000100000" w:firstRow="0" w:lastRow="0" w:firstColumn="0" w:lastColumn="0" w:oddVBand="0" w:evenVBand="0" w:oddHBand="1" w:evenHBand="0" w:firstRowFirstColumn="0" w:firstRowLastColumn="0" w:lastRowFirstColumn="0" w:lastRowLastColumn="0"/>
            </w:pPr>
            <w:r>
              <w:t>0.9999</w:t>
            </w:r>
          </w:p>
        </w:tc>
      </w:tr>
    </w:tbl>
    <w:p w14:paraId="1E1502D6" w14:textId="34DB3312" w:rsidR="009F0047" w:rsidRDefault="00EE6B6E" w:rsidP="00EE6B6E">
      <w:pPr>
        <w:pStyle w:val="Caption"/>
        <w:jc w:val="center"/>
      </w:pPr>
      <w:bookmarkStart w:id="1469" w:name="_Toc39435849"/>
      <w:bookmarkStart w:id="1470" w:name="_Toc40461502"/>
      <w:r>
        <w:t xml:space="preserve">Table </w:t>
      </w:r>
      <w:fldSimple w:instr=" SEQ Table \* ARABIC ">
        <w:r w:rsidR="00110EAB">
          <w:rPr>
            <w:noProof/>
          </w:rPr>
          <w:t>5</w:t>
        </w:r>
      </w:fldSimple>
      <w:r>
        <w:t xml:space="preserve"> -Results of classifying dataset using SVM based off transforms required to map images onto average of controls, after Principal Component Analysis and Bayesian Optimisation.</w:t>
      </w:r>
      <w:bookmarkEnd w:id="1469"/>
      <w:bookmarkEnd w:id="1470"/>
    </w:p>
    <w:p w14:paraId="6FC91437" w14:textId="177EFCB9" w:rsidR="00E045F3" w:rsidRDefault="00E045F3" w:rsidP="00E045F3">
      <w:r>
        <w:t xml:space="preserve">These results may have been somewhat affected by the non-uniform nature of the dataset, with variation in the </w:t>
      </w:r>
      <w:r w:rsidR="00D26671">
        <w:t xml:space="preserve">angle of the heads during the scan potentially affecting the effectiveness of the ICP algorithm. If a full scan of the brain could be obtained and the affine transformation for the three-dimensional model used instead then the results may be more productive. </w:t>
      </w:r>
    </w:p>
    <w:p w14:paraId="7DB1F3E2" w14:textId="2EE62B86" w:rsidR="00D26671" w:rsidRDefault="00D26671">
      <w:r>
        <w:br w:type="page"/>
      </w:r>
    </w:p>
    <w:p w14:paraId="20620866" w14:textId="0F4B1091" w:rsidR="00FD6553" w:rsidRDefault="00FD6553" w:rsidP="00D84DF8">
      <w:pPr>
        <w:pStyle w:val="Heading1"/>
      </w:pPr>
      <w:bookmarkStart w:id="1471" w:name="_Toc40461458"/>
      <w:r>
        <w:lastRenderedPageBreak/>
        <w:t xml:space="preserve">Chapter 5: </w:t>
      </w:r>
      <w:r w:rsidR="00D26671">
        <w:t>Conclusions and Future Work</w:t>
      </w:r>
      <w:bookmarkEnd w:id="1471"/>
    </w:p>
    <w:p w14:paraId="73A44119" w14:textId="0949D66E" w:rsidR="005F43D4" w:rsidRDefault="005F43D4">
      <w:r>
        <w:t xml:space="preserve">Over the course of this project, multiple approaches to diagnosing Chiari-Like Malformation within canines through machine learning were attempted with various degrees of success. </w:t>
      </w:r>
      <w:r w:rsidR="00251340">
        <w:t>Transfer Learning with a Convolutional Neural Network provided the best results, with a peak accuracy of 0.7368. Classification based on the affine transformations needed to map edge maps of each image onto a generated average of the control images proved fruitless, with no correlation being found between this descriptor and the presence of CLM.</w:t>
      </w:r>
    </w:p>
    <w:p w14:paraId="42BF86D1" w14:textId="4565D70E" w:rsidR="00251340" w:rsidRDefault="005F43D4">
      <w:r>
        <w:t xml:space="preserve">Though none of the approaches explored over the course of this project met the high level of accuracy needed to be used within medicine, they were not without merit or potential. </w:t>
      </w:r>
      <w:r w:rsidR="00126506">
        <w:t>Based off the low specificity of this approach, it is possible that this may still result in the transfer learning approach being limited as a diagnostic tool, but it may still have use when attempting to understand the condition’s causes. The highlighting of regions identified by prior studies within the Class Activation Maps generated by the Transfer Learning approach indicate that further research with a larger dataset may potential provide weight to existing hypothesises</w:t>
      </w:r>
      <w:ins w:id="1472" w:author="Robert Clark" w:date="2020-05-15T18:51:00Z">
        <w:r w:rsidR="006B7175">
          <w:t>, particularly that of medullary kinking</w:t>
        </w:r>
      </w:ins>
      <w:r w:rsidR="00126506">
        <w:t>.</w:t>
      </w:r>
    </w:p>
    <w:p w14:paraId="2A4338D8" w14:textId="4C7C81DE" w:rsidR="00126506" w:rsidRDefault="00126506">
      <w:r>
        <w:t xml:space="preserve">The dataset was one of the great limitations for this project, with the small overall size and unequal distribution resulting in leave-one-out cross-validation to be used despite its unreliability. Few conclusions can be made about the ability to recognise control images due to the lack of results, and the neural networks inability to form accurate generalisations likely stems from the unequal split rather than any </w:t>
      </w:r>
      <w:r w:rsidR="00E8450F">
        <w:t>software-based</w:t>
      </w:r>
      <w:r>
        <w:t xml:space="preserve"> limitation.</w:t>
      </w:r>
    </w:p>
    <w:p w14:paraId="5F8F036E" w14:textId="482D9A6B" w:rsidR="00E8450F" w:rsidRDefault="00E8450F">
      <w:r>
        <w:t>Aside from repeating the investigation with a larger dataset, further work could involve attempting to create a three-dimensional model of the brain within the skull and attempting to retrain an existing network with that rather than the two-dimensional image of the central slice. This would eliminate the discrepancies which came as a result of varying head positioning within the scanner, and would allow for a deeper investigation of the correlation between the shape of the brain and the skull and CLM. The investigation performed here could even be attempted with central slices extrapolated from the generated three-dimensional model for more accurate results.</w:t>
      </w:r>
      <w:r w:rsidR="00794E63">
        <w:t xml:space="preserve"> If more consistent Class Activation Maps can then be generated, Google’s Deepdream could then be used to envisage an idealised version of a CLM afflicted head.</w:t>
      </w:r>
    </w:p>
    <w:p w14:paraId="29693CCD" w14:textId="01C12C07" w:rsidR="00000F44" w:rsidRDefault="00000F44">
      <w:r>
        <w:t xml:space="preserve">In addition to the issues with the dataset, this project was limited in scope by both time constraints and issues beyond the university which caused the aim of the project to be changed from investing canine elbow dysplasia to investigating Chiari-like malformation. These issues were largely unavoidable and could not have been foreseen when the project first began. As a result of this change, there was a considerable gap where no work could be performed other than fine tuning preliminary work which would later be revealed to be irrelevant. This has been reflected within the Gantt chart for this project shown in </w:t>
      </w:r>
    </w:p>
    <w:p w14:paraId="7E487965" w14:textId="6232BFBD" w:rsidR="00303A62" w:rsidRDefault="00303A62">
      <w:r>
        <w:t xml:space="preserve">Overall, while no definite conclusions can be made about CLM there have been multiple interesting avenues for potential future research revealed. The low specificity of transfer learning approach employed here mean that despite it’s high accuracy, the model developed would be of limited use to current veterinary </w:t>
      </w:r>
      <w:r w:rsidR="00000F44">
        <w:t>work,</w:t>
      </w:r>
      <w:r>
        <w:t xml:space="preserve"> but the high sensitivity </w:t>
      </w:r>
      <w:r w:rsidR="00C97E13">
        <w:t>indicates</w:t>
      </w:r>
      <w:r>
        <w:t xml:space="preserve"> that the use of machine learning in diagnosing CLM should be further investigated.</w:t>
      </w:r>
    </w:p>
    <w:p w14:paraId="667A17BF" w14:textId="77777777" w:rsidR="00126506" w:rsidRDefault="00126506"/>
    <w:p w14:paraId="565A05BD" w14:textId="680D7962" w:rsidR="0047404E" w:rsidRDefault="00FD6553">
      <w:r>
        <w:br w:type="page"/>
      </w:r>
    </w:p>
    <w:p w14:paraId="42B14210" w14:textId="48D3AA56" w:rsidR="0047404E" w:rsidRDefault="0047404E" w:rsidP="0047404E">
      <w:pPr>
        <w:pStyle w:val="Heading1"/>
      </w:pPr>
      <w:bookmarkStart w:id="1473" w:name="_Ref27702190"/>
      <w:bookmarkStart w:id="1474" w:name="_Ref40461389"/>
      <w:bookmarkStart w:id="1475" w:name="_Toc40461459"/>
      <w:r>
        <w:lastRenderedPageBreak/>
        <w:t>Appendix</w:t>
      </w:r>
      <w:bookmarkEnd w:id="1473"/>
      <w:r w:rsidR="00025403">
        <w:t xml:space="preserve"> A: Project Management</w:t>
      </w:r>
      <w:bookmarkEnd w:id="1474"/>
      <w:bookmarkEnd w:id="1475"/>
    </w:p>
    <w:p w14:paraId="2C0CCB02" w14:textId="77777777" w:rsidR="00D047BE" w:rsidRDefault="00000F44" w:rsidP="00D047BE">
      <w:pPr>
        <w:keepNext/>
        <w:jc w:val="center"/>
      </w:pPr>
      <w:r w:rsidRPr="00000F44">
        <w:rPr>
          <w:noProof/>
        </w:rPr>
        <w:drawing>
          <wp:inline distT="0" distB="0" distL="0" distR="0" wp14:anchorId="16633D6F" wp14:editId="1069E06F">
            <wp:extent cx="7815367" cy="3718922"/>
            <wp:effectExtent l="0" t="9207" r="5397" b="5398"/>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rot="5400000">
                      <a:off x="0" y="0"/>
                      <a:ext cx="7856300" cy="3738400"/>
                    </a:xfrm>
                    <a:prstGeom prst="rect">
                      <a:avLst/>
                    </a:prstGeom>
                    <a:noFill/>
                    <a:ln>
                      <a:noFill/>
                    </a:ln>
                  </pic:spPr>
                </pic:pic>
              </a:graphicData>
            </a:graphic>
          </wp:inline>
        </w:drawing>
      </w:r>
    </w:p>
    <w:p w14:paraId="320CA545" w14:textId="23E659EA" w:rsidR="0075674A" w:rsidRDefault="00D047BE" w:rsidP="00C46E80">
      <w:pPr>
        <w:pStyle w:val="Caption"/>
        <w:jc w:val="center"/>
      </w:pPr>
      <w:bookmarkStart w:id="1476" w:name="_Ref40461356"/>
      <w:bookmarkStart w:id="1477" w:name="_Toc40461503"/>
      <w:r>
        <w:t xml:space="preserve">Table </w:t>
      </w:r>
      <w:fldSimple w:instr=" SEQ Table \* ARABIC ">
        <w:r w:rsidR="00110EAB">
          <w:rPr>
            <w:noProof/>
          </w:rPr>
          <w:t>6</w:t>
        </w:r>
      </w:fldSimple>
      <w:bookmarkEnd w:id="1476"/>
      <w:r>
        <w:t xml:space="preserve"> - Gantt chart for the entirety of the project, updated to reflect the change in aim for the project. Deadlines are indicated with a "!".</w:t>
      </w:r>
      <w:bookmarkEnd w:id="1477"/>
    </w:p>
    <w:p w14:paraId="594097E8" w14:textId="4B24DCC7" w:rsidR="007B65F5" w:rsidRDefault="00252425" w:rsidP="00025403">
      <w:pPr>
        <w:pStyle w:val="Heading1"/>
      </w:pPr>
      <w:r>
        <w:br w:type="page"/>
      </w:r>
      <w:bookmarkStart w:id="1478" w:name="_Ref40213104"/>
      <w:bookmarkStart w:id="1479" w:name="_Toc40461460"/>
      <w:r w:rsidR="00025403">
        <w:lastRenderedPageBreak/>
        <w:t xml:space="preserve">Appendix B: </w:t>
      </w:r>
      <w:r w:rsidR="007B65F5">
        <w:t>Unabridged Results</w:t>
      </w:r>
      <w:r w:rsidR="00126506">
        <w:t xml:space="preserve"> of Classification through Transfer Learning</w:t>
      </w:r>
      <w:bookmarkEnd w:id="1478"/>
      <w:bookmarkEnd w:id="1479"/>
    </w:p>
    <w:tbl>
      <w:tblPr>
        <w:tblStyle w:val="GridTable5Dark-Accent5"/>
        <w:tblW w:w="0" w:type="auto"/>
        <w:tblLook w:val="04A0" w:firstRow="1" w:lastRow="0" w:firstColumn="1" w:lastColumn="0" w:noHBand="0" w:noVBand="1"/>
      </w:tblPr>
      <w:tblGrid>
        <w:gridCol w:w="2274"/>
        <w:gridCol w:w="2492"/>
        <w:gridCol w:w="2125"/>
        <w:gridCol w:w="2125"/>
      </w:tblGrid>
      <w:tr w:rsidR="007B65F5" w:rsidRPr="00025403" w14:paraId="1BA9DDCA" w14:textId="315B4644" w:rsidTr="007B6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Pr>
          <w:p w14:paraId="136FA653" w14:textId="77777777" w:rsidR="007B65F5" w:rsidRPr="007B65F5" w:rsidRDefault="007B65F5" w:rsidP="005D3292">
            <w:pPr>
              <w:rPr>
                <w:b w:val="0"/>
                <w:bCs w:val="0"/>
              </w:rPr>
            </w:pPr>
            <w:r w:rsidRPr="007B65F5">
              <w:rPr>
                <w:b w:val="0"/>
                <w:bCs w:val="0"/>
              </w:rPr>
              <w:t>True Label</w:t>
            </w:r>
          </w:p>
        </w:tc>
        <w:tc>
          <w:tcPr>
            <w:tcW w:w="2492" w:type="dxa"/>
          </w:tcPr>
          <w:p w14:paraId="3D4C7407" w14:textId="694695FC" w:rsidR="007B65F5" w:rsidRPr="007B65F5" w:rsidRDefault="007B65F5" w:rsidP="005D3292">
            <w:pPr>
              <w:cnfStyle w:val="100000000000" w:firstRow="1" w:lastRow="0" w:firstColumn="0" w:lastColumn="0" w:oddVBand="0" w:evenVBand="0" w:oddHBand="0" w:evenHBand="0" w:firstRowFirstColumn="0" w:firstRowLastColumn="0" w:lastRowFirstColumn="0" w:lastRowLastColumn="0"/>
              <w:rPr>
                <w:b w:val="0"/>
                <w:bCs w:val="0"/>
              </w:rPr>
            </w:pPr>
            <w:r w:rsidRPr="007B65F5">
              <w:rPr>
                <w:b w:val="0"/>
                <w:bCs w:val="0"/>
              </w:rPr>
              <w:t>Classification</w:t>
            </w:r>
          </w:p>
        </w:tc>
        <w:tc>
          <w:tcPr>
            <w:tcW w:w="2125" w:type="dxa"/>
          </w:tcPr>
          <w:p w14:paraId="390BFB06" w14:textId="51DE5FFB" w:rsidR="007B65F5" w:rsidRPr="007B65F5" w:rsidRDefault="007B65F5" w:rsidP="005D3292">
            <w:pPr>
              <w:cnfStyle w:val="100000000000" w:firstRow="1" w:lastRow="0" w:firstColumn="0" w:lastColumn="0" w:oddVBand="0" w:evenVBand="0" w:oddHBand="0" w:evenHBand="0" w:firstRowFirstColumn="0" w:firstRowLastColumn="0" w:lastRowFirstColumn="0" w:lastRowLastColumn="0"/>
              <w:rPr>
                <w:b w:val="0"/>
                <w:bCs w:val="0"/>
              </w:rPr>
            </w:pPr>
            <w:r w:rsidRPr="007B65F5">
              <w:rPr>
                <w:b w:val="0"/>
                <w:bCs w:val="0"/>
              </w:rPr>
              <w:t>Affected Score</w:t>
            </w:r>
          </w:p>
        </w:tc>
        <w:tc>
          <w:tcPr>
            <w:tcW w:w="2125" w:type="dxa"/>
          </w:tcPr>
          <w:p w14:paraId="15A37CE4" w14:textId="781522DD" w:rsidR="007B65F5" w:rsidRPr="007B65F5" w:rsidRDefault="007B65F5" w:rsidP="005D3292">
            <w:pPr>
              <w:cnfStyle w:val="100000000000" w:firstRow="1" w:lastRow="0" w:firstColumn="0" w:lastColumn="0" w:oddVBand="0" w:evenVBand="0" w:oddHBand="0" w:evenHBand="0" w:firstRowFirstColumn="0" w:firstRowLastColumn="0" w:lastRowFirstColumn="0" w:lastRowLastColumn="0"/>
              <w:rPr>
                <w:b w:val="0"/>
                <w:bCs w:val="0"/>
              </w:rPr>
            </w:pPr>
            <w:r w:rsidRPr="007B65F5">
              <w:rPr>
                <w:b w:val="0"/>
                <w:bCs w:val="0"/>
              </w:rPr>
              <w:t>Control Score</w:t>
            </w:r>
          </w:p>
        </w:tc>
      </w:tr>
      <w:tr w:rsidR="007B65F5" w:rsidRPr="00025403" w14:paraId="7BD9F5E8" w14:textId="3BFAF6AB" w:rsidTr="007B6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Pr>
          <w:p w14:paraId="5EAE423B" w14:textId="2F2A7111" w:rsidR="007B65F5" w:rsidRPr="00025403" w:rsidRDefault="007B65F5" w:rsidP="005D3292">
            <w:r>
              <w:t>Affected</w:t>
            </w:r>
          </w:p>
        </w:tc>
        <w:tc>
          <w:tcPr>
            <w:tcW w:w="2492" w:type="dxa"/>
          </w:tcPr>
          <w:p w14:paraId="5E2FC5F2" w14:textId="402F44BC"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Control</w:t>
            </w:r>
          </w:p>
        </w:tc>
        <w:tc>
          <w:tcPr>
            <w:tcW w:w="2125" w:type="dxa"/>
          </w:tcPr>
          <w:p w14:paraId="69C9C00F" w14:textId="23B40EDF"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0.00091011</w:t>
            </w:r>
          </w:p>
        </w:tc>
        <w:tc>
          <w:tcPr>
            <w:tcW w:w="2125" w:type="dxa"/>
          </w:tcPr>
          <w:p w14:paraId="25D5CEAC" w14:textId="793EBEA0"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0.99909</w:t>
            </w:r>
          </w:p>
        </w:tc>
      </w:tr>
      <w:tr w:rsidR="007B65F5" w:rsidRPr="00025403" w14:paraId="05DFB8F1" w14:textId="16665A14" w:rsidTr="007B65F5">
        <w:tc>
          <w:tcPr>
            <w:cnfStyle w:val="001000000000" w:firstRow="0" w:lastRow="0" w:firstColumn="1" w:lastColumn="0" w:oddVBand="0" w:evenVBand="0" w:oddHBand="0" w:evenHBand="0" w:firstRowFirstColumn="0" w:firstRowLastColumn="0" w:lastRowFirstColumn="0" w:lastRowLastColumn="0"/>
            <w:tcW w:w="2274" w:type="dxa"/>
          </w:tcPr>
          <w:p w14:paraId="73BBCC26" w14:textId="7723FD7A" w:rsidR="007B65F5" w:rsidRPr="00025403" w:rsidRDefault="007B65F5" w:rsidP="005D3292">
            <w:r>
              <w:t>Affected</w:t>
            </w:r>
          </w:p>
        </w:tc>
        <w:tc>
          <w:tcPr>
            <w:tcW w:w="2492" w:type="dxa"/>
          </w:tcPr>
          <w:p w14:paraId="0693CC36" w14:textId="3AC02D2D"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Affected</w:t>
            </w:r>
          </w:p>
        </w:tc>
        <w:tc>
          <w:tcPr>
            <w:tcW w:w="2125" w:type="dxa"/>
          </w:tcPr>
          <w:p w14:paraId="6F0DF793" w14:textId="1F19C3FB"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0.98229</w:t>
            </w:r>
          </w:p>
        </w:tc>
        <w:tc>
          <w:tcPr>
            <w:tcW w:w="2125" w:type="dxa"/>
          </w:tcPr>
          <w:p w14:paraId="6F9A7094" w14:textId="2E4FEF1E"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0.017708</w:t>
            </w:r>
          </w:p>
        </w:tc>
      </w:tr>
      <w:tr w:rsidR="007B65F5" w:rsidRPr="00025403" w14:paraId="4BC065C9" w14:textId="12DDCA44" w:rsidTr="007B6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Pr>
          <w:p w14:paraId="72C6B6D0" w14:textId="4B95194E" w:rsidR="007B65F5" w:rsidRPr="00025403" w:rsidRDefault="007B65F5" w:rsidP="005D3292">
            <w:r>
              <w:t>Affected</w:t>
            </w:r>
          </w:p>
        </w:tc>
        <w:tc>
          <w:tcPr>
            <w:tcW w:w="2492" w:type="dxa"/>
          </w:tcPr>
          <w:p w14:paraId="4C602B6B" w14:textId="31F8A326"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Affected</w:t>
            </w:r>
          </w:p>
        </w:tc>
        <w:tc>
          <w:tcPr>
            <w:tcW w:w="2125" w:type="dxa"/>
          </w:tcPr>
          <w:p w14:paraId="206E8A67" w14:textId="0232EC07"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0.62008</w:t>
            </w:r>
          </w:p>
        </w:tc>
        <w:tc>
          <w:tcPr>
            <w:tcW w:w="2125" w:type="dxa"/>
          </w:tcPr>
          <w:p w14:paraId="61A546C7" w14:textId="6F47F7E6"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0.37992</w:t>
            </w:r>
          </w:p>
        </w:tc>
      </w:tr>
      <w:tr w:rsidR="007B65F5" w:rsidRPr="00025403" w14:paraId="38F603A5" w14:textId="1C99235A" w:rsidTr="007B65F5">
        <w:tc>
          <w:tcPr>
            <w:cnfStyle w:val="001000000000" w:firstRow="0" w:lastRow="0" w:firstColumn="1" w:lastColumn="0" w:oddVBand="0" w:evenVBand="0" w:oddHBand="0" w:evenHBand="0" w:firstRowFirstColumn="0" w:firstRowLastColumn="0" w:lastRowFirstColumn="0" w:lastRowLastColumn="0"/>
            <w:tcW w:w="2274" w:type="dxa"/>
          </w:tcPr>
          <w:p w14:paraId="2F0DBE17" w14:textId="36FE1550" w:rsidR="007B65F5" w:rsidRPr="00025403" w:rsidRDefault="007B65F5" w:rsidP="005D3292">
            <w:r>
              <w:t>Affected</w:t>
            </w:r>
          </w:p>
        </w:tc>
        <w:tc>
          <w:tcPr>
            <w:tcW w:w="2492" w:type="dxa"/>
          </w:tcPr>
          <w:p w14:paraId="3D424BAD" w14:textId="5740806F"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Control</w:t>
            </w:r>
          </w:p>
        </w:tc>
        <w:tc>
          <w:tcPr>
            <w:tcW w:w="2125" w:type="dxa"/>
          </w:tcPr>
          <w:p w14:paraId="335E0517" w14:textId="7C2D25ED"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0.033639</w:t>
            </w:r>
          </w:p>
        </w:tc>
        <w:tc>
          <w:tcPr>
            <w:tcW w:w="2125" w:type="dxa"/>
          </w:tcPr>
          <w:p w14:paraId="39EDEC1E" w14:textId="1491DC37"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0.96636</w:t>
            </w:r>
          </w:p>
        </w:tc>
      </w:tr>
      <w:tr w:rsidR="007B65F5" w:rsidRPr="00025403" w14:paraId="420261B1" w14:textId="77880C1E" w:rsidTr="007B6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Pr>
          <w:p w14:paraId="50F6A4EF" w14:textId="3AB9DF08" w:rsidR="007B65F5" w:rsidRPr="00025403" w:rsidRDefault="007B65F5" w:rsidP="005D3292">
            <w:r>
              <w:t>Affected</w:t>
            </w:r>
          </w:p>
        </w:tc>
        <w:tc>
          <w:tcPr>
            <w:tcW w:w="2492" w:type="dxa"/>
          </w:tcPr>
          <w:p w14:paraId="2122566B" w14:textId="264FA264"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Control</w:t>
            </w:r>
          </w:p>
        </w:tc>
        <w:tc>
          <w:tcPr>
            <w:tcW w:w="2125" w:type="dxa"/>
          </w:tcPr>
          <w:p w14:paraId="3D5A086F" w14:textId="296CC471"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0.22736</w:t>
            </w:r>
          </w:p>
        </w:tc>
        <w:tc>
          <w:tcPr>
            <w:tcW w:w="2125" w:type="dxa"/>
          </w:tcPr>
          <w:p w14:paraId="3945D735" w14:textId="2040B605"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0.77264</w:t>
            </w:r>
          </w:p>
        </w:tc>
      </w:tr>
      <w:tr w:rsidR="007B65F5" w:rsidRPr="00025403" w14:paraId="2A1937D0" w14:textId="475DCCEB" w:rsidTr="007B65F5">
        <w:tc>
          <w:tcPr>
            <w:cnfStyle w:val="001000000000" w:firstRow="0" w:lastRow="0" w:firstColumn="1" w:lastColumn="0" w:oddVBand="0" w:evenVBand="0" w:oddHBand="0" w:evenHBand="0" w:firstRowFirstColumn="0" w:firstRowLastColumn="0" w:lastRowFirstColumn="0" w:lastRowLastColumn="0"/>
            <w:tcW w:w="2274" w:type="dxa"/>
          </w:tcPr>
          <w:p w14:paraId="706A9532" w14:textId="6D939BC8" w:rsidR="007B65F5" w:rsidRPr="00025403" w:rsidRDefault="007B65F5" w:rsidP="005D3292">
            <w:r>
              <w:t>Affected</w:t>
            </w:r>
          </w:p>
        </w:tc>
        <w:tc>
          <w:tcPr>
            <w:tcW w:w="2492" w:type="dxa"/>
          </w:tcPr>
          <w:p w14:paraId="43EA8D75" w14:textId="52CC29D0"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Affected</w:t>
            </w:r>
          </w:p>
        </w:tc>
        <w:tc>
          <w:tcPr>
            <w:tcW w:w="2125" w:type="dxa"/>
          </w:tcPr>
          <w:p w14:paraId="1841A9BB" w14:textId="48BC4756"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0.96106</w:t>
            </w:r>
          </w:p>
        </w:tc>
        <w:tc>
          <w:tcPr>
            <w:tcW w:w="2125" w:type="dxa"/>
          </w:tcPr>
          <w:p w14:paraId="748B23D7" w14:textId="63E333F8"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0.038938</w:t>
            </w:r>
          </w:p>
        </w:tc>
      </w:tr>
      <w:tr w:rsidR="007B65F5" w:rsidRPr="00025403" w14:paraId="3AAF9383" w14:textId="18EAF275" w:rsidTr="007B6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Pr>
          <w:p w14:paraId="247EE7FA" w14:textId="1E4D8E88" w:rsidR="007B65F5" w:rsidRPr="00025403" w:rsidRDefault="007B65F5" w:rsidP="005D3292">
            <w:r>
              <w:t>Affected</w:t>
            </w:r>
          </w:p>
        </w:tc>
        <w:tc>
          <w:tcPr>
            <w:tcW w:w="2492" w:type="dxa"/>
          </w:tcPr>
          <w:p w14:paraId="33962B40" w14:textId="2061BE4A"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Affected</w:t>
            </w:r>
          </w:p>
        </w:tc>
        <w:tc>
          <w:tcPr>
            <w:tcW w:w="2125" w:type="dxa"/>
          </w:tcPr>
          <w:p w14:paraId="23061064" w14:textId="398AE308"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0.91918</w:t>
            </w:r>
          </w:p>
        </w:tc>
        <w:tc>
          <w:tcPr>
            <w:tcW w:w="2125" w:type="dxa"/>
          </w:tcPr>
          <w:p w14:paraId="08643605" w14:textId="2F96214E"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0.08082</w:t>
            </w:r>
          </w:p>
        </w:tc>
      </w:tr>
      <w:tr w:rsidR="007B65F5" w:rsidRPr="00025403" w14:paraId="2604C9ED" w14:textId="0779042F" w:rsidTr="007B65F5">
        <w:tc>
          <w:tcPr>
            <w:cnfStyle w:val="001000000000" w:firstRow="0" w:lastRow="0" w:firstColumn="1" w:lastColumn="0" w:oddVBand="0" w:evenVBand="0" w:oddHBand="0" w:evenHBand="0" w:firstRowFirstColumn="0" w:firstRowLastColumn="0" w:lastRowFirstColumn="0" w:lastRowLastColumn="0"/>
            <w:tcW w:w="2274" w:type="dxa"/>
          </w:tcPr>
          <w:p w14:paraId="7CBAD17E" w14:textId="2D88762B" w:rsidR="007B65F5" w:rsidRPr="00025403" w:rsidRDefault="007B65F5" w:rsidP="005D3292">
            <w:r>
              <w:t>Affected</w:t>
            </w:r>
          </w:p>
        </w:tc>
        <w:tc>
          <w:tcPr>
            <w:tcW w:w="2492" w:type="dxa"/>
          </w:tcPr>
          <w:p w14:paraId="2603C4DD" w14:textId="672A1860"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Affected</w:t>
            </w:r>
          </w:p>
        </w:tc>
        <w:tc>
          <w:tcPr>
            <w:tcW w:w="2125" w:type="dxa"/>
          </w:tcPr>
          <w:p w14:paraId="79A40FF3" w14:textId="7473D18D"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0.8943</w:t>
            </w:r>
          </w:p>
        </w:tc>
        <w:tc>
          <w:tcPr>
            <w:tcW w:w="2125" w:type="dxa"/>
          </w:tcPr>
          <w:p w14:paraId="48A2328D" w14:textId="5279DCAC"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0.1057</w:t>
            </w:r>
          </w:p>
        </w:tc>
      </w:tr>
      <w:tr w:rsidR="007B65F5" w:rsidRPr="00025403" w14:paraId="58E6AA4A" w14:textId="117A1CE6" w:rsidTr="007B6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Pr>
          <w:p w14:paraId="20C34B43" w14:textId="28139D2F" w:rsidR="007B65F5" w:rsidRPr="00025403" w:rsidRDefault="007B65F5" w:rsidP="005D3292">
            <w:r>
              <w:t>Affected</w:t>
            </w:r>
          </w:p>
        </w:tc>
        <w:tc>
          <w:tcPr>
            <w:tcW w:w="2492" w:type="dxa"/>
          </w:tcPr>
          <w:p w14:paraId="7F2B0BB9" w14:textId="1381E0BB"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Affected</w:t>
            </w:r>
          </w:p>
        </w:tc>
        <w:tc>
          <w:tcPr>
            <w:tcW w:w="2125" w:type="dxa"/>
          </w:tcPr>
          <w:p w14:paraId="316DB5DD" w14:textId="1C6B991E"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0.9593</w:t>
            </w:r>
          </w:p>
        </w:tc>
        <w:tc>
          <w:tcPr>
            <w:tcW w:w="2125" w:type="dxa"/>
          </w:tcPr>
          <w:p w14:paraId="14B35695" w14:textId="20D5726F"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0.040696</w:t>
            </w:r>
          </w:p>
        </w:tc>
      </w:tr>
      <w:tr w:rsidR="007B65F5" w:rsidRPr="00025403" w14:paraId="1CC6BEEA" w14:textId="3F0D605B" w:rsidTr="007B65F5">
        <w:tc>
          <w:tcPr>
            <w:cnfStyle w:val="001000000000" w:firstRow="0" w:lastRow="0" w:firstColumn="1" w:lastColumn="0" w:oddVBand="0" w:evenVBand="0" w:oddHBand="0" w:evenHBand="0" w:firstRowFirstColumn="0" w:firstRowLastColumn="0" w:lastRowFirstColumn="0" w:lastRowLastColumn="0"/>
            <w:tcW w:w="2274" w:type="dxa"/>
          </w:tcPr>
          <w:p w14:paraId="241FABE8" w14:textId="3793C8C1" w:rsidR="007B65F5" w:rsidRPr="00025403" w:rsidRDefault="007B65F5" w:rsidP="005D3292">
            <w:r>
              <w:t>Affected</w:t>
            </w:r>
          </w:p>
        </w:tc>
        <w:tc>
          <w:tcPr>
            <w:tcW w:w="2492" w:type="dxa"/>
          </w:tcPr>
          <w:p w14:paraId="6E12A0A5" w14:textId="3B896DB1"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Affected</w:t>
            </w:r>
          </w:p>
        </w:tc>
        <w:tc>
          <w:tcPr>
            <w:tcW w:w="2125" w:type="dxa"/>
          </w:tcPr>
          <w:p w14:paraId="5BA9D113" w14:textId="1D29AB02"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0.99944</w:t>
            </w:r>
          </w:p>
        </w:tc>
        <w:tc>
          <w:tcPr>
            <w:tcW w:w="2125" w:type="dxa"/>
          </w:tcPr>
          <w:p w14:paraId="7F364ECF" w14:textId="7E1B6C32"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0.00056119</w:t>
            </w:r>
          </w:p>
        </w:tc>
      </w:tr>
      <w:tr w:rsidR="007B65F5" w:rsidRPr="00025403" w14:paraId="74E02450" w14:textId="617A4D8A" w:rsidTr="007B6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Pr>
          <w:p w14:paraId="0F96D7E6" w14:textId="7D12AA41" w:rsidR="007B65F5" w:rsidRPr="00025403" w:rsidRDefault="007B65F5" w:rsidP="005D3292">
            <w:r>
              <w:t>Affected</w:t>
            </w:r>
          </w:p>
        </w:tc>
        <w:tc>
          <w:tcPr>
            <w:tcW w:w="2492" w:type="dxa"/>
          </w:tcPr>
          <w:p w14:paraId="28E55192" w14:textId="501A75A0"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Affected</w:t>
            </w:r>
          </w:p>
        </w:tc>
        <w:tc>
          <w:tcPr>
            <w:tcW w:w="2125" w:type="dxa"/>
          </w:tcPr>
          <w:p w14:paraId="00771EAB" w14:textId="15CF0B51"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0.99762</w:t>
            </w:r>
          </w:p>
        </w:tc>
        <w:tc>
          <w:tcPr>
            <w:tcW w:w="2125" w:type="dxa"/>
          </w:tcPr>
          <w:p w14:paraId="2BFD882B" w14:textId="52582635"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0.0023837</w:t>
            </w:r>
          </w:p>
        </w:tc>
      </w:tr>
      <w:tr w:rsidR="007B65F5" w:rsidRPr="00025403" w14:paraId="161CA9FA" w14:textId="385D95B7" w:rsidTr="007B65F5">
        <w:tc>
          <w:tcPr>
            <w:cnfStyle w:val="001000000000" w:firstRow="0" w:lastRow="0" w:firstColumn="1" w:lastColumn="0" w:oddVBand="0" w:evenVBand="0" w:oddHBand="0" w:evenHBand="0" w:firstRowFirstColumn="0" w:firstRowLastColumn="0" w:lastRowFirstColumn="0" w:lastRowLastColumn="0"/>
            <w:tcW w:w="2274" w:type="dxa"/>
          </w:tcPr>
          <w:p w14:paraId="55DE18FC" w14:textId="1ABEA502" w:rsidR="007B65F5" w:rsidRPr="00025403" w:rsidRDefault="007B65F5" w:rsidP="005D3292">
            <w:r>
              <w:t>Affected</w:t>
            </w:r>
          </w:p>
        </w:tc>
        <w:tc>
          <w:tcPr>
            <w:tcW w:w="2492" w:type="dxa"/>
          </w:tcPr>
          <w:p w14:paraId="44714D98" w14:textId="1ECD0AD5"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Affected</w:t>
            </w:r>
          </w:p>
        </w:tc>
        <w:tc>
          <w:tcPr>
            <w:tcW w:w="2125" w:type="dxa"/>
          </w:tcPr>
          <w:p w14:paraId="49BA9616" w14:textId="5420065F"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0.58716</w:t>
            </w:r>
          </w:p>
        </w:tc>
        <w:tc>
          <w:tcPr>
            <w:tcW w:w="2125" w:type="dxa"/>
          </w:tcPr>
          <w:p w14:paraId="79455AE1" w14:textId="2CDC7753"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0.41284</w:t>
            </w:r>
          </w:p>
        </w:tc>
      </w:tr>
      <w:tr w:rsidR="007B65F5" w:rsidRPr="00025403" w14:paraId="3045BEDA" w14:textId="74BC5BED" w:rsidTr="007B6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Pr>
          <w:p w14:paraId="64B1A972" w14:textId="20DA83B8" w:rsidR="007B65F5" w:rsidRPr="00025403" w:rsidRDefault="007B65F5" w:rsidP="005D3292">
            <w:r>
              <w:t>Affected</w:t>
            </w:r>
          </w:p>
        </w:tc>
        <w:tc>
          <w:tcPr>
            <w:tcW w:w="2492" w:type="dxa"/>
          </w:tcPr>
          <w:p w14:paraId="0EBE5B26" w14:textId="79FBF824"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Affected</w:t>
            </w:r>
          </w:p>
        </w:tc>
        <w:tc>
          <w:tcPr>
            <w:tcW w:w="2125" w:type="dxa"/>
          </w:tcPr>
          <w:p w14:paraId="37BB8763" w14:textId="5E6A1602"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0.96921</w:t>
            </w:r>
          </w:p>
        </w:tc>
        <w:tc>
          <w:tcPr>
            <w:tcW w:w="2125" w:type="dxa"/>
          </w:tcPr>
          <w:p w14:paraId="791F8C67" w14:textId="6484313A"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0.030791</w:t>
            </w:r>
          </w:p>
        </w:tc>
      </w:tr>
      <w:tr w:rsidR="007B65F5" w:rsidRPr="00025403" w14:paraId="0E1B00AD" w14:textId="4A5A4E9E" w:rsidTr="007B65F5">
        <w:tc>
          <w:tcPr>
            <w:cnfStyle w:val="001000000000" w:firstRow="0" w:lastRow="0" w:firstColumn="1" w:lastColumn="0" w:oddVBand="0" w:evenVBand="0" w:oddHBand="0" w:evenHBand="0" w:firstRowFirstColumn="0" w:firstRowLastColumn="0" w:lastRowFirstColumn="0" w:lastRowLastColumn="0"/>
            <w:tcW w:w="2274" w:type="dxa"/>
          </w:tcPr>
          <w:p w14:paraId="7EB77B85" w14:textId="3E615E81" w:rsidR="007B65F5" w:rsidRPr="00025403" w:rsidRDefault="007B65F5" w:rsidP="005D3292">
            <w:r>
              <w:t>Affected</w:t>
            </w:r>
          </w:p>
        </w:tc>
        <w:tc>
          <w:tcPr>
            <w:tcW w:w="2492" w:type="dxa"/>
          </w:tcPr>
          <w:p w14:paraId="600AA4B6" w14:textId="38734BF0"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Affected</w:t>
            </w:r>
          </w:p>
        </w:tc>
        <w:tc>
          <w:tcPr>
            <w:tcW w:w="2125" w:type="dxa"/>
          </w:tcPr>
          <w:p w14:paraId="135DBCA7" w14:textId="725FA42B"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0.99877</w:t>
            </w:r>
          </w:p>
        </w:tc>
        <w:tc>
          <w:tcPr>
            <w:tcW w:w="2125" w:type="dxa"/>
          </w:tcPr>
          <w:p w14:paraId="0586DF57" w14:textId="4DEAE62E"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0.0012266</w:t>
            </w:r>
          </w:p>
        </w:tc>
      </w:tr>
      <w:tr w:rsidR="007B65F5" w:rsidRPr="00025403" w14:paraId="6F1FCBF7" w14:textId="2232BB37" w:rsidTr="007B6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Pr>
          <w:p w14:paraId="3CF5B48E" w14:textId="3067800E" w:rsidR="007B65F5" w:rsidRPr="00025403" w:rsidRDefault="007B65F5" w:rsidP="005D3292">
            <w:r>
              <w:t>Control</w:t>
            </w:r>
          </w:p>
        </w:tc>
        <w:tc>
          <w:tcPr>
            <w:tcW w:w="2492" w:type="dxa"/>
          </w:tcPr>
          <w:p w14:paraId="391C7EE8" w14:textId="0DA86D4F"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Affected</w:t>
            </w:r>
          </w:p>
        </w:tc>
        <w:tc>
          <w:tcPr>
            <w:tcW w:w="2125" w:type="dxa"/>
          </w:tcPr>
          <w:p w14:paraId="153D6386" w14:textId="123C2306"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1</w:t>
            </w:r>
          </w:p>
        </w:tc>
        <w:tc>
          <w:tcPr>
            <w:tcW w:w="2125" w:type="dxa"/>
          </w:tcPr>
          <w:p w14:paraId="0F44DFB6" w14:textId="517C042B"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2.6329e-06</w:t>
            </w:r>
          </w:p>
        </w:tc>
      </w:tr>
      <w:tr w:rsidR="007B65F5" w:rsidRPr="00025403" w14:paraId="33DEBC58" w14:textId="6046FB78" w:rsidTr="007B65F5">
        <w:tc>
          <w:tcPr>
            <w:cnfStyle w:val="001000000000" w:firstRow="0" w:lastRow="0" w:firstColumn="1" w:lastColumn="0" w:oddVBand="0" w:evenVBand="0" w:oddHBand="0" w:evenHBand="0" w:firstRowFirstColumn="0" w:firstRowLastColumn="0" w:lastRowFirstColumn="0" w:lastRowLastColumn="0"/>
            <w:tcW w:w="2274" w:type="dxa"/>
          </w:tcPr>
          <w:p w14:paraId="31E0BD17" w14:textId="1DB8CBAD" w:rsidR="007B65F5" w:rsidRPr="00025403" w:rsidRDefault="007B65F5" w:rsidP="005D3292">
            <w:r>
              <w:t>Control</w:t>
            </w:r>
          </w:p>
        </w:tc>
        <w:tc>
          <w:tcPr>
            <w:tcW w:w="2492" w:type="dxa"/>
          </w:tcPr>
          <w:p w14:paraId="15C2E6A9" w14:textId="556A6E75"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Control</w:t>
            </w:r>
          </w:p>
        </w:tc>
        <w:tc>
          <w:tcPr>
            <w:tcW w:w="2125" w:type="dxa"/>
          </w:tcPr>
          <w:p w14:paraId="7117A9EC" w14:textId="059C150C"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0.051473</w:t>
            </w:r>
          </w:p>
        </w:tc>
        <w:tc>
          <w:tcPr>
            <w:tcW w:w="2125" w:type="dxa"/>
          </w:tcPr>
          <w:p w14:paraId="1E2A06D5" w14:textId="0D2A2DA1"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0.94853</w:t>
            </w:r>
          </w:p>
        </w:tc>
      </w:tr>
      <w:tr w:rsidR="007B65F5" w:rsidRPr="00025403" w14:paraId="2BA2635F" w14:textId="4D54E3DB" w:rsidTr="007B6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Pr>
          <w:p w14:paraId="02EC4E52" w14:textId="26253296" w:rsidR="007B65F5" w:rsidRPr="00025403" w:rsidRDefault="007B65F5" w:rsidP="005D3292">
            <w:r>
              <w:t>Control</w:t>
            </w:r>
          </w:p>
        </w:tc>
        <w:tc>
          <w:tcPr>
            <w:tcW w:w="2492" w:type="dxa"/>
          </w:tcPr>
          <w:p w14:paraId="3E8544CE" w14:textId="15316C2E"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Affected</w:t>
            </w:r>
          </w:p>
        </w:tc>
        <w:tc>
          <w:tcPr>
            <w:tcW w:w="2125" w:type="dxa"/>
          </w:tcPr>
          <w:p w14:paraId="19AD6257" w14:textId="2933C419"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0.99911</w:t>
            </w:r>
          </w:p>
        </w:tc>
        <w:tc>
          <w:tcPr>
            <w:tcW w:w="2125" w:type="dxa"/>
          </w:tcPr>
          <w:p w14:paraId="4CB63787" w14:textId="580DFA62"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0.00089427</w:t>
            </w:r>
          </w:p>
        </w:tc>
      </w:tr>
      <w:tr w:rsidR="007B65F5" w:rsidRPr="00025403" w14:paraId="3510D25C" w14:textId="057D1043" w:rsidTr="007B65F5">
        <w:tc>
          <w:tcPr>
            <w:cnfStyle w:val="001000000000" w:firstRow="0" w:lastRow="0" w:firstColumn="1" w:lastColumn="0" w:oddVBand="0" w:evenVBand="0" w:oddHBand="0" w:evenHBand="0" w:firstRowFirstColumn="0" w:firstRowLastColumn="0" w:lastRowFirstColumn="0" w:lastRowLastColumn="0"/>
            <w:tcW w:w="2274" w:type="dxa"/>
          </w:tcPr>
          <w:p w14:paraId="0FCAFD18" w14:textId="2B4B7465" w:rsidR="007B65F5" w:rsidRPr="00025403" w:rsidRDefault="007B65F5" w:rsidP="005D3292">
            <w:r>
              <w:t>Control</w:t>
            </w:r>
          </w:p>
        </w:tc>
        <w:tc>
          <w:tcPr>
            <w:tcW w:w="2492" w:type="dxa"/>
          </w:tcPr>
          <w:p w14:paraId="795C436D" w14:textId="08BD04A9"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Control</w:t>
            </w:r>
          </w:p>
        </w:tc>
        <w:tc>
          <w:tcPr>
            <w:tcW w:w="2125" w:type="dxa"/>
          </w:tcPr>
          <w:p w14:paraId="6393B843" w14:textId="5CDBA09C"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0.00013338</w:t>
            </w:r>
          </w:p>
        </w:tc>
        <w:tc>
          <w:tcPr>
            <w:tcW w:w="2125" w:type="dxa"/>
          </w:tcPr>
          <w:p w14:paraId="29E58221" w14:textId="744F1229" w:rsidR="007B65F5" w:rsidRPr="00025403" w:rsidRDefault="007B65F5" w:rsidP="005D3292">
            <w:pPr>
              <w:cnfStyle w:val="000000000000" w:firstRow="0" w:lastRow="0" w:firstColumn="0" w:lastColumn="0" w:oddVBand="0" w:evenVBand="0" w:oddHBand="0" w:evenHBand="0" w:firstRowFirstColumn="0" w:firstRowLastColumn="0" w:lastRowFirstColumn="0" w:lastRowLastColumn="0"/>
            </w:pPr>
            <w:r>
              <w:t>0.99987</w:t>
            </w:r>
          </w:p>
        </w:tc>
      </w:tr>
      <w:tr w:rsidR="007B65F5" w:rsidRPr="00025403" w14:paraId="456D777A" w14:textId="64BDF0C5" w:rsidTr="007B6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Pr>
          <w:p w14:paraId="6162DC1A" w14:textId="1878B6D1" w:rsidR="007B65F5" w:rsidRPr="00025403" w:rsidRDefault="007B65F5" w:rsidP="005D3292">
            <w:r>
              <w:t>Control</w:t>
            </w:r>
          </w:p>
        </w:tc>
        <w:tc>
          <w:tcPr>
            <w:tcW w:w="2492" w:type="dxa"/>
          </w:tcPr>
          <w:p w14:paraId="28A2B2A1" w14:textId="6FDECA2B"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Affected</w:t>
            </w:r>
          </w:p>
        </w:tc>
        <w:tc>
          <w:tcPr>
            <w:tcW w:w="2125" w:type="dxa"/>
          </w:tcPr>
          <w:p w14:paraId="04AB9485" w14:textId="188C3A92" w:rsidR="007B65F5" w:rsidRPr="00025403" w:rsidRDefault="007B65F5" w:rsidP="005D3292">
            <w:pPr>
              <w:cnfStyle w:val="000000100000" w:firstRow="0" w:lastRow="0" w:firstColumn="0" w:lastColumn="0" w:oddVBand="0" w:evenVBand="0" w:oddHBand="1" w:evenHBand="0" w:firstRowFirstColumn="0" w:firstRowLastColumn="0" w:lastRowFirstColumn="0" w:lastRowLastColumn="0"/>
            </w:pPr>
            <w:r>
              <w:t>0.93774</w:t>
            </w:r>
          </w:p>
        </w:tc>
        <w:tc>
          <w:tcPr>
            <w:tcW w:w="2125" w:type="dxa"/>
          </w:tcPr>
          <w:p w14:paraId="65CAAC07" w14:textId="008F29AB" w:rsidR="007B65F5" w:rsidRPr="00025403" w:rsidRDefault="007B65F5" w:rsidP="007B65F5">
            <w:pPr>
              <w:keepNext/>
              <w:cnfStyle w:val="000000100000" w:firstRow="0" w:lastRow="0" w:firstColumn="0" w:lastColumn="0" w:oddVBand="0" w:evenVBand="0" w:oddHBand="1" w:evenHBand="0" w:firstRowFirstColumn="0" w:firstRowLastColumn="0" w:lastRowFirstColumn="0" w:lastRowLastColumn="0"/>
            </w:pPr>
            <w:r>
              <w:t>0.062257</w:t>
            </w:r>
          </w:p>
        </w:tc>
      </w:tr>
    </w:tbl>
    <w:p w14:paraId="78A5D121" w14:textId="273EE7B4" w:rsidR="007B65F5" w:rsidRDefault="007B65F5" w:rsidP="007B65F5">
      <w:pPr>
        <w:pStyle w:val="Caption"/>
        <w:jc w:val="center"/>
      </w:pPr>
      <w:bookmarkStart w:id="1480" w:name="_Toc39435850"/>
      <w:bookmarkStart w:id="1481" w:name="_Toc40461504"/>
      <w:r>
        <w:t xml:space="preserve">Table </w:t>
      </w:r>
      <w:fldSimple w:instr=" SEQ Table \* ARABIC ">
        <w:r w:rsidR="00110EAB">
          <w:rPr>
            <w:noProof/>
          </w:rPr>
          <w:t>7</w:t>
        </w:r>
      </w:fldSimple>
      <w:r>
        <w:t xml:space="preserve"> - Classifications and scores for each of the 19 unaligned central slices classified by a retrained VGG19 CNN.</w:t>
      </w:r>
      <w:bookmarkEnd w:id="1480"/>
      <w:bookmarkEnd w:id="1481"/>
    </w:p>
    <w:tbl>
      <w:tblPr>
        <w:tblStyle w:val="GridTable5Dark-Accent3"/>
        <w:tblW w:w="0" w:type="auto"/>
        <w:tblLook w:val="04A0" w:firstRow="1" w:lastRow="0" w:firstColumn="1" w:lastColumn="0" w:noHBand="0" w:noVBand="1"/>
      </w:tblPr>
      <w:tblGrid>
        <w:gridCol w:w="2254"/>
        <w:gridCol w:w="2254"/>
        <w:gridCol w:w="2254"/>
        <w:gridCol w:w="2254"/>
      </w:tblGrid>
      <w:tr w:rsidR="00E418EE" w14:paraId="0452472C" w14:textId="77777777" w:rsidTr="00E418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1BB7D4E" w14:textId="62411293" w:rsidR="00E418EE" w:rsidRPr="00E418EE" w:rsidRDefault="00E418EE" w:rsidP="00E418EE">
            <w:pPr>
              <w:rPr>
                <w:b w:val="0"/>
                <w:bCs w:val="0"/>
              </w:rPr>
            </w:pPr>
            <w:r w:rsidRPr="00E418EE">
              <w:rPr>
                <w:b w:val="0"/>
                <w:bCs w:val="0"/>
              </w:rPr>
              <w:t>True Label</w:t>
            </w:r>
          </w:p>
        </w:tc>
        <w:tc>
          <w:tcPr>
            <w:tcW w:w="2254" w:type="dxa"/>
          </w:tcPr>
          <w:p w14:paraId="20C2E8B0" w14:textId="7572798D" w:rsidR="00E418EE" w:rsidRPr="00E418EE" w:rsidRDefault="00E418EE" w:rsidP="00E418EE">
            <w:pPr>
              <w:cnfStyle w:val="100000000000" w:firstRow="1" w:lastRow="0" w:firstColumn="0" w:lastColumn="0" w:oddVBand="0" w:evenVBand="0" w:oddHBand="0" w:evenHBand="0" w:firstRowFirstColumn="0" w:firstRowLastColumn="0" w:lastRowFirstColumn="0" w:lastRowLastColumn="0"/>
              <w:rPr>
                <w:b w:val="0"/>
                <w:bCs w:val="0"/>
              </w:rPr>
            </w:pPr>
            <w:r w:rsidRPr="00E418EE">
              <w:rPr>
                <w:b w:val="0"/>
                <w:bCs w:val="0"/>
              </w:rPr>
              <w:t>Classification</w:t>
            </w:r>
          </w:p>
        </w:tc>
        <w:tc>
          <w:tcPr>
            <w:tcW w:w="2254" w:type="dxa"/>
          </w:tcPr>
          <w:p w14:paraId="7065691F" w14:textId="43AE027F" w:rsidR="00E418EE" w:rsidRPr="00E418EE" w:rsidRDefault="00E418EE" w:rsidP="00E418EE">
            <w:pPr>
              <w:cnfStyle w:val="100000000000" w:firstRow="1" w:lastRow="0" w:firstColumn="0" w:lastColumn="0" w:oddVBand="0" w:evenVBand="0" w:oddHBand="0" w:evenHBand="0" w:firstRowFirstColumn="0" w:firstRowLastColumn="0" w:lastRowFirstColumn="0" w:lastRowLastColumn="0"/>
              <w:rPr>
                <w:b w:val="0"/>
                <w:bCs w:val="0"/>
              </w:rPr>
            </w:pPr>
            <w:r w:rsidRPr="00E418EE">
              <w:rPr>
                <w:b w:val="0"/>
                <w:bCs w:val="0"/>
              </w:rPr>
              <w:t>Affected Score</w:t>
            </w:r>
          </w:p>
        </w:tc>
        <w:tc>
          <w:tcPr>
            <w:tcW w:w="2254" w:type="dxa"/>
          </w:tcPr>
          <w:p w14:paraId="7D7ECB82" w14:textId="05A287C0" w:rsidR="00E418EE" w:rsidRPr="00E418EE" w:rsidRDefault="00E418EE" w:rsidP="00E418EE">
            <w:pPr>
              <w:cnfStyle w:val="100000000000" w:firstRow="1" w:lastRow="0" w:firstColumn="0" w:lastColumn="0" w:oddVBand="0" w:evenVBand="0" w:oddHBand="0" w:evenHBand="0" w:firstRowFirstColumn="0" w:firstRowLastColumn="0" w:lastRowFirstColumn="0" w:lastRowLastColumn="0"/>
              <w:rPr>
                <w:b w:val="0"/>
                <w:bCs w:val="0"/>
              </w:rPr>
            </w:pPr>
            <w:r w:rsidRPr="00E418EE">
              <w:rPr>
                <w:b w:val="0"/>
                <w:bCs w:val="0"/>
              </w:rPr>
              <w:t>Control Score</w:t>
            </w:r>
          </w:p>
        </w:tc>
      </w:tr>
      <w:tr w:rsidR="00E418EE" w14:paraId="7FB21A4D" w14:textId="77777777" w:rsidTr="00E418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38109B8" w14:textId="7A3FE7D6" w:rsidR="00E418EE" w:rsidRDefault="00E418EE" w:rsidP="00E418EE">
            <w:r>
              <w:t>Affected</w:t>
            </w:r>
          </w:p>
        </w:tc>
        <w:tc>
          <w:tcPr>
            <w:tcW w:w="2254" w:type="dxa"/>
          </w:tcPr>
          <w:p w14:paraId="685ED486" w14:textId="4EA71906" w:rsidR="00E418EE" w:rsidRDefault="00E418EE" w:rsidP="00E418EE">
            <w:pPr>
              <w:cnfStyle w:val="000000100000" w:firstRow="0" w:lastRow="0" w:firstColumn="0" w:lastColumn="0" w:oddVBand="0" w:evenVBand="0" w:oddHBand="1" w:evenHBand="0" w:firstRowFirstColumn="0" w:firstRowLastColumn="0" w:lastRowFirstColumn="0" w:lastRowLastColumn="0"/>
            </w:pPr>
            <w:r>
              <w:t>Affected</w:t>
            </w:r>
          </w:p>
        </w:tc>
        <w:tc>
          <w:tcPr>
            <w:tcW w:w="2254" w:type="dxa"/>
          </w:tcPr>
          <w:p w14:paraId="190BFC1D" w14:textId="5A90D7DD" w:rsidR="00E418EE" w:rsidRDefault="006E3FA0" w:rsidP="00E418EE">
            <w:pPr>
              <w:cnfStyle w:val="000000100000" w:firstRow="0" w:lastRow="0" w:firstColumn="0" w:lastColumn="0" w:oddVBand="0" w:evenVBand="0" w:oddHBand="1" w:evenHBand="0" w:firstRowFirstColumn="0" w:firstRowLastColumn="0" w:lastRowFirstColumn="0" w:lastRowLastColumn="0"/>
            </w:pPr>
            <w:r w:rsidRPr="006E3FA0">
              <w:t>0.95951</w:t>
            </w:r>
          </w:p>
        </w:tc>
        <w:tc>
          <w:tcPr>
            <w:tcW w:w="2254" w:type="dxa"/>
          </w:tcPr>
          <w:p w14:paraId="7BD3996E" w14:textId="1228ADF4" w:rsidR="00E418EE" w:rsidRDefault="006E3FA0" w:rsidP="00E418EE">
            <w:pPr>
              <w:cnfStyle w:val="000000100000" w:firstRow="0" w:lastRow="0" w:firstColumn="0" w:lastColumn="0" w:oddVBand="0" w:evenVBand="0" w:oddHBand="1" w:evenHBand="0" w:firstRowFirstColumn="0" w:firstRowLastColumn="0" w:lastRowFirstColumn="0" w:lastRowLastColumn="0"/>
            </w:pPr>
            <w:r>
              <w:t>0.040494</w:t>
            </w:r>
          </w:p>
        </w:tc>
      </w:tr>
      <w:tr w:rsidR="00E418EE" w14:paraId="274C24F0" w14:textId="77777777" w:rsidTr="00E418EE">
        <w:tc>
          <w:tcPr>
            <w:cnfStyle w:val="001000000000" w:firstRow="0" w:lastRow="0" w:firstColumn="1" w:lastColumn="0" w:oddVBand="0" w:evenVBand="0" w:oddHBand="0" w:evenHBand="0" w:firstRowFirstColumn="0" w:firstRowLastColumn="0" w:lastRowFirstColumn="0" w:lastRowLastColumn="0"/>
            <w:tcW w:w="2254" w:type="dxa"/>
          </w:tcPr>
          <w:p w14:paraId="6EA7FA39" w14:textId="00AE07BD" w:rsidR="00E418EE" w:rsidRDefault="00E418EE" w:rsidP="00E418EE">
            <w:r>
              <w:t>Affected</w:t>
            </w:r>
          </w:p>
        </w:tc>
        <w:tc>
          <w:tcPr>
            <w:tcW w:w="2254" w:type="dxa"/>
          </w:tcPr>
          <w:p w14:paraId="3D375F75" w14:textId="40EA3C3B" w:rsidR="00E418EE" w:rsidRDefault="00E418EE" w:rsidP="00E418EE">
            <w:pPr>
              <w:cnfStyle w:val="000000000000" w:firstRow="0" w:lastRow="0" w:firstColumn="0" w:lastColumn="0" w:oddVBand="0" w:evenVBand="0" w:oddHBand="0" w:evenHBand="0" w:firstRowFirstColumn="0" w:firstRowLastColumn="0" w:lastRowFirstColumn="0" w:lastRowLastColumn="0"/>
            </w:pPr>
            <w:r>
              <w:t>Affected</w:t>
            </w:r>
          </w:p>
        </w:tc>
        <w:tc>
          <w:tcPr>
            <w:tcW w:w="2254" w:type="dxa"/>
          </w:tcPr>
          <w:p w14:paraId="1055E3FF" w14:textId="3FEAD258" w:rsidR="00E418EE" w:rsidRDefault="006E3FA0" w:rsidP="00E418EE">
            <w:pPr>
              <w:cnfStyle w:val="000000000000" w:firstRow="0" w:lastRow="0" w:firstColumn="0" w:lastColumn="0" w:oddVBand="0" w:evenVBand="0" w:oddHBand="0" w:evenHBand="0" w:firstRowFirstColumn="0" w:firstRowLastColumn="0" w:lastRowFirstColumn="0" w:lastRowLastColumn="0"/>
            </w:pPr>
            <w:r>
              <w:t>0.97798</w:t>
            </w:r>
          </w:p>
        </w:tc>
        <w:tc>
          <w:tcPr>
            <w:tcW w:w="2254" w:type="dxa"/>
          </w:tcPr>
          <w:p w14:paraId="4A1874F8" w14:textId="03B97E0E" w:rsidR="00E418EE" w:rsidRDefault="006E3FA0" w:rsidP="00E418EE">
            <w:pPr>
              <w:cnfStyle w:val="000000000000" w:firstRow="0" w:lastRow="0" w:firstColumn="0" w:lastColumn="0" w:oddVBand="0" w:evenVBand="0" w:oddHBand="0" w:evenHBand="0" w:firstRowFirstColumn="0" w:firstRowLastColumn="0" w:lastRowFirstColumn="0" w:lastRowLastColumn="0"/>
            </w:pPr>
            <w:r>
              <w:t>0.022023</w:t>
            </w:r>
          </w:p>
        </w:tc>
      </w:tr>
      <w:tr w:rsidR="00E418EE" w14:paraId="2FA7FD03" w14:textId="77777777" w:rsidTr="00E418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F31D2AC" w14:textId="2F6B8F0A" w:rsidR="00E418EE" w:rsidRDefault="00E418EE" w:rsidP="00E418EE">
            <w:r>
              <w:t>Affected</w:t>
            </w:r>
          </w:p>
        </w:tc>
        <w:tc>
          <w:tcPr>
            <w:tcW w:w="2254" w:type="dxa"/>
          </w:tcPr>
          <w:p w14:paraId="256BCEE7" w14:textId="0FEDC7E2" w:rsidR="00E418EE" w:rsidRDefault="00E418EE" w:rsidP="00E418EE">
            <w:pPr>
              <w:cnfStyle w:val="000000100000" w:firstRow="0" w:lastRow="0" w:firstColumn="0" w:lastColumn="0" w:oddVBand="0" w:evenVBand="0" w:oddHBand="1" w:evenHBand="0" w:firstRowFirstColumn="0" w:firstRowLastColumn="0" w:lastRowFirstColumn="0" w:lastRowLastColumn="0"/>
            </w:pPr>
            <w:r>
              <w:t>Affected</w:t>
            </w:r>
          </w:p>
        </w:tc>
        <w:tc>
          <w:tcPr>
            <w:tcW w:w="2254" w:type="dxa"/>
          </w:tcPr>
          <w:p w14:paraId="33ED3329" w14:textId="6EDCDA3E" w:rsidR="00E418EE" w:rsidRDefault="006E3FA0" w:rsidP="00E418EE">
            <w:pPr>
              <w:cnfStyle w:val="000000100000" w:firstRow="0" w:lastRow="0" w:firstColumn="0" w:lastColumn="0" w:oddVBand="0" w:evenVBand="0" w:oddHBand="1" w:evenHBand="0" w:firstRowFirstColumn="0" w:firstRowLastColumn="0" w:lastRowFirstColumn="0" w:lastRowLastColumn="0"/>
            </w:pPr>
            <w:r>
              <w:t>0.97973</w:t>
            </w:r>
          </w:p>
        </w:tc>
        <w:tc>
          <w:tcPr>
            <w:tcW w:w="2254" w:type="dxa"/>
          </w:tcPr>
          <w:p w14:paraId="2DD06B0F" w14:textId="0713F7D1" w:rsidR="00E418EE" w:rsidRDefault="006E3FA0" w:rsidP="00E418EE">
            <w:pPr>
              <w:cnfStyle w:val="000000100000" w:firstRow="0" w:lastRow="0" w:firstColumn="0" w:lastColumn="0" w:oddVBand="0" w:evenVBand="0" w:oddHBand="1" w:evenHBand="0" w:firstRowFirstColumn="0" w:firstRowLastColumn="0" w:lastRowFirstColumn="0" w:lastRowLastColumn="0"/>
            </w:pPr>
            <w:r>
              <w:t>0.020274</w:t>
            </w:r>
          </w:p>
        </w:tc>
      </w:tr>
      <w:tr w:rsidR="00E418EE" w14:paraId="33A9A0C5" w14:textId="77777777" w:rsidTr="00E418EE">
        <w:tc>
          <w:tcPr>
            <w:cnfStyle w:val="001000000000" w:firstRow="0" w:lastRow="0" w:firstColumn="1" w:lastColumn="0" w:oddVBand="0" w:evenVBand="0" w:oddHBand="0" w:evenHBand="0" w:firstRowFirstColumn="0" w:firstRowLastColumn="0" w:lastRowFirstColumn="0" w:lastRowLastColumn="0"/>
            <w:tcW w:w="2254" w:type="dxa"/>
          </w:tcPr>
          <w:p w14:paraId="5AA21868" w14:textId="4C5B4102" w:rsidR="00E418EE" w:rsidRDefault="00E418EE" w:rsidP="00E418EE">
            <w:r>
              <w:t>Affected</w:t>
            </w:r>
          </w:p>
        </w:tc>
        <w:tc>
          <w:tcPr>
            <w:tcW w:w="2254" w:type="dxa"/>
          </w:tcPr>
          <w:p w14:paraId="178F3017" w14:textId="23A17B9B" w:rsidR="00E418EE" w:rsidRDefault="00E418EE" w:rsidP="00E418EE">
            <w:pPr>
              <w:cnfStyle w:val="000000000000" w:firstRow="0" w:lastRow="0" w:firstColumn="0" w:lastColumn="0" w:oddVBand="0" w:evenVBand="0" w:oddHBand="0" w:evenHBand="0" w:firstRowFirstColumn="0" w:firstRowLastColumn="0" w:lastRowFirstColumn="0" w:lastRowLastColumn="0"/>
            </w:pPr>
            <w:r>
              <w:t>Affected</w:t>
            </w:r>
          </w:p>
        </w:tc>
        <w:tc>
          <w:tcPr>
            <w:tcW w:w="2254" w:type="dxa"/>
          </w:tcPr>
          <w:p w14:paraId="6B34A1D1" w14:textId="1A5584C5" w:rsidR="00E418EE" w:rsidRDefault="006E3FA0" w:rsidP="00E418EE">
            <w:pPr>
              <w:cnfStyle w:val="000000000000" w:firstRow="0" w:lastRow="0" w:firstColumn="0" w:lastColumn="0" w:oddVBand="0" w:evenVBand="0" w:oddHBand="0" w:evenHBand="0" w:firstRowFirstColumn="0" w:firstRowLastColumn="0" w:lastRowFirstColumn="0" w:lastRowLastColumn="0"/>
            </w:pPr>
            <w:r>
              <w:t>1</w:t>
            </w:r>
          </w:p>
        </w:tc>
        <w:tc>
          <w:tcPr>
            <w:tcW w:w="2254" w:type="dxa"/>
          </w:tcPr>
          <w:p w14:paraId="5D30C95B" w14:textId="59141591" w:rsidR="00E418EE" w:rsidRDefault="006E3FA0" w:rsidP="00E418EE">
            <w:pPr>
              <w:cnfStyle w:val="000000000000" w:firstRow="0" w:lastRow="0" w:firstColumn="0" w:lastColumn="0" w:oddVBand="0" w:evenVBand="0" w:oddHBand="0" w:evenHBand="0" w:firstRowFirstColumn="0" w:firstRowLastColumn="0" w:lastRowFirstColumn="0" w:lastRowLastColumn="0"/>
            </w:pPr>
            <w:r>
              <w:t>4.8532e-07</w:t>
            </w:r>
          </w:p>
        </w:tc>
      </w:tr>
      <w:tr w:rsidR="00E418EE" w14:paraId="6195CC76" w14:textId="77777777" w:rsidTr="00E418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D8970F3" w14:textId="63D9CEEA" w:rsidR="00E418EE" w:rsidRDefault="00E418EE" w:rsidP="00E418EE">
            <w:r>
              <w:t>Affected</w:t>
            </w:r>
          </w:p>
        </w:tc>
        <w:tc>
          <w:tcPr>
            <w:tcW w:w="2254" w:type="dxa"/>
          </w:tcPr>
          <w:p w14:paraId="6CBEC369" w14:textId="19D5609F" w:rsidR="00E418EE" w:rsidRDefault="006E3FA0" w:rsidP="00E418EE">
            <w:pPr>
              <w:cnfStyle w:val="000000100000" w:firstRow="0" w:lastRow="0" w:firstColumn="0" w:lastColumn="0" w:oddVBand="0" w:evenVBand="0" w:oddHBand="1" w:evenHBand="0" w:firstRowFirstColumn="0" w:firstRowLastColumn="0" w:lastRowFirstColumn="0" w:lastRowLastColumn="0"/>
            </w:pPr>
            <w:r>
              <w:t>Affected</w:t>
            </w:r>
          </w:p>
        </w:tc>
        <w:tc>
          <w:tcPr>
            <w:tcW w:w="2254" w:type="dxa"/>
          </w:tcPr>
          <w:p w14:paraId="6D5B88A1" w14:textId="21F2A9AF" w:rsidR="00E418EE" w:rsidRDefault="006E3FA0" w:rsidP="00E418EE">
            <w:pPr>
              <w:cnfStyle w:val="000000100000" w:firstRow="0" w:lastRow="0" w:firstColumn="0" w:lastColumn="0" w:oddVBand="0" w:evenVBand="0" w:oddHBand="1" w:evenHBand="0" w:firstRowFirstColumn="0" w:firstRowLastColumn="0" w:lastRowFirstColumn="0" w:lastRowLastColumn="0"/>
            </w:pPr>
            <w:r>
              <w:t>0.80494</w:t>
            </w:r>
          </w:p>
        </w:tc>
        <w:tc>
          <w:tcPr>
            <w:tcW w:w="2254" w:type="dxa"/>
          </w:tcPr>
          <w:p w14:paraId="6B95817F" w14:textId="0CF3600F" w:rsidR="00E418EE" w:rsidRDefault="006E3FA0" w:rsidP="00E418EE">
            <w:pPr>
              <w:cnfStyle w:val="000000100000" w:firstRow="0" w:lastRow="0" w:firstColumn="0" w:lastColumn="0" w:oddVBand="0" w:evenVBand="0" w:oddHBand="1" w:evenHBand="0" w:firstRowFirstColumn="0" w:firstRowLastColumn="0" w:lastRowFirstColumn="0" w:lastRowLastColumn="0"/>
            </w:pPr>
            <w:r>
              <w:t>0.19506</w:t>
            </w:r>
          </w:p>
        </w:tc>
      </w:tr>
      <w:tr w:rsidR="00E418EE" w14:paraId="63B13CFA" w14:textId="77777777" w:rsidTr="00E418EE">
        <w:tc>
          <w:tcPr>
            <w:cnfStyle w:val="001000000000" w:firstRow="0" w:lastRow="0" w:firstColumn="1" w:lastColumn="0" w:oddVBand="0" w:evenVBand="0" w:oddHBand="0" w:evenHBand="0" w:firstRowFirstColumn="0" w:firstRowLastColumn="0" w:lastRowFirstColumn="0" w:lastRowLastColumn="0"/>
            <w:tcW w:w="2254" w:type="dxa"/>
          </w:tcPr>
          <w:p w14:paraId="4AD1B74A" w14:textId="35E3DFCB" w:rsidR="00E418EE" w:rsidRDefault="00E418EE" w:rsidP="00E418EE">
            <w:r>
              <w:t>Affected</w:t>
            </w:r>
          </w:p>
        </w:tc>
        <w:tc>
          <w:tcPr>
            <w:tcW w:w="2254" w:type="dxa"/>
          </w:tcPr>
          <w:p w14:paraId="6A71655A" w14:textId="42D5720C" w:rsidR="00E418EE" w:rsidRDefault="00E418EE" w:rsidP="00E418EE">
            <w:pPr>
              <w:cnfStyle w:val="000000000000" w:firstRow="0" w:lastRow="0" w:firstColumn="0" w:lastColumn="0" w:oddVBand="0" w:evenVBand="0" w:oddHBand="0" w:evenHBand="0" w:firstRowFirstColumn="0" w:firstRowLastColumn="0" w:lastRowFirstColumn="0" w:lastRowLastColumn="0"/>
            </w:pPr>
            <w:r>
              <w:t>Affected</w:t>
            </w:r>
          </w:p>
        </w:tc>
        <w:tc>
          <w:tcPr>
            <w:tcW w:w="2254" w:type="dxa"/>
          </w:tcPr>
          <w:p w14:paraId="1B4A14E0" w14:textId="2E2ED174" w:rsidR="00E418EE" w:rsidRDefault="00E418EE" w:rsidP="00E418EE">
            <w:pPr>
              <w:cnfStyle w:val="000000000000" w:firstRow="0" w:lastRow="0" w:firstColumn="0" w:lastColumn="0" w:oddVBand="0" w:evenVBand="0" w:oddHBand="0" w:evenHBand="0" w:firstRowFirstColumn="0" w:firstRowLastColumn="0" w:lastRowFirstColumn="0" w:lastRowLastColumn="0"/>
            </w:pPr>
            <w:r>
              <w:t>0</w:t>
            </w:r>
            <w:r w:rsidR="006E3FA0">
              <w:t>.96783</w:t>
            </w:r>
          </w:p>
        </w:tc>
        <w:tc>
          <w:tcPr>
            <w:tcW w:w="2254" w:type="dxa"/>
          </w:tcPr>
          <w:p w14:paraId="040F8D6D" w14:textId="651508B8" w:rsidR="00E418EE" w:rsidRDefault="006E3FA0" w:rsidP="00E418EE">
            <w:pPr>
              <w:cnfStyle w:val="000000000000" w:firstRow="0" w:lastRow="0" w:firstColumn="0" w:lastColumn="0" w:oddVBand="0" w:evenVBand="0" w:oddHBand="0" w:evenHBand="0" w:firstRowFirstColumn="0" w:firstRowLastColumn="0" w:lastRowFirstColumn="0" w:lastRowLastColumn="0"/>
            </w:pPr>
            <w:r>
              <w:t>0.032171</w:t>
            </w:r>
          </w:p>
        </w:tc>
      </w:tr>
      <w:tr w:rsidR="00E418EE" w14:paraId="55BC4EF5" w14:textId="77777777" w:rsidTr="00E418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17D2D5F" w14:textId="020D4119" w:rsidR="00E418EE" w:rsidRDefault="00E418EE" w:rsidP="00E418EE">
            <w:r>
              <w:t>Affected</w:t>
            </w:r>
          </w:p>
        </w:tc>
        <w:tc>
          <w:tcPr>
            <w:tcW w:w="2254" w:type="dxa"/>
          </w:tcPr>
          <w:p w14:paraId="5A42543A" w14:textId="050F6327" w:rsidR="00E418EE" w:rsidRDefault="006E3FA0" w:rsidP="00E418EE">
            <w:pPr>
              <w:cnfStyle w:val="000000100000" w:firstRow="0" w:lastRow="0" w:firstColumn="0" w:lastColumn="0" w:oddVBand="0" w:evenVBand="0" w:oddHBand="1" w:evenHBand="0" w:firstRowFirstColumn="0" w:firstRowLastColumn="0" w:lastRowFirstColumn="0" w:lastRowLastColumn="0"/>
            </w:pPr>
            <w:r>
              <w:t>Control</w:t>
            </w:r>
          </w:p>
        </w:tc>
        <w:tc>
          <w:tcPr>
            <w:tcW w:w="2254" w:type="dxa"/>
          </w:tcPr>
          <w:p w14:paraId="3DA6102F" w14:textId="55C039EF" w:rsidR="00E418EE" w:rsidRDefault="006E3FA0" w:rsidP="00E418EE">
            <w:pPr>
              <w:cnfStyle w:val="000000100000" w:firstRow="0" w:lastRow="0" w:firstColumn="0" w:lastColumn="0" w:oddVBand="0" w:evenVBand="0" w:oddHBand="1" w:evenHBand="0" w:firstRowFirstColumn="0" w:firstRowLastColumn="0" w:lastRowFirstColumn="0" w:lastRowLastColumn="0"/>
            </w:pPr>
            <w:r>
              <w:t>0.27432</w:t>
            </w:r>
          </w:p>
        </w:tc>
        <w:tc>
          <w:tcPr>
            <w:tcW w:w="2254" w:type="dxa"/>
          </w:tcPr>
          <w:p w14:paraId="26C7B01F" w14:textId="7383CD91" w:rsidR="00E418EE" w:rsidRDefault="006E3FA0" w:rsidP="00E418EE">
            <w:pPr>
              <w:cnfStyle w:val="000000100000" w:firstRow="0" w:lastRow="0" w:firstColumn="0" w:lastColumn="0" w:oddVBand="0" w:evenVBand="0" w:oddHBand="1" w:evenHBand="0" w:firstRowFirstColumn="0" w:firstRowLastColumn="0" w:lastRowFirstColumn="0" w:lastRowLastColumn="0"/>
            </w:pPr>
            <w:r>
              <w:t>0.72568</w:t>
            </w:r>
          </w:p>
        </w:tc>
      </w:tr>
      <w:tr w:rsidR="00E418EE" w14:paraId="68B3C95C" w14:textId="77777777" w:rsidTr="00E418EE">
        <w:tc>
          <w:tcPr>
            <w:cnfStyle w:val="001000000000" w:firstRow="0" w:lastRow="0" w:firstColumn="1" w:lastColumn="0" w:oddVBand="0" w:evenVBand="0" w:oddHBand="0" w:evenHBand="0" w:firstRowFirstColumn="0" w:firstRowLastColumn="0" w:lastRowFirstColumn="0" w:lastRowLastColumn="0"/>
            <w:tcW w:w="2254" w:type="dxa"/>
          </w:tcPr>
          <w:p w14:paraId="342DE199" w14:textId="51870119" w:rsidR="00E418EE" w:rsidRDefault="00E418EE" w:rsidP="00E418EE">
            <w:r>
              <w:t>Affected</w:t>
            </w:r>
          </w:p>
        </w:tc>
        <w:tc>
          <w:tcPr>
            <w:tcW w:w="2254" w:type="dxa"/>
          </w:tcPr>
          <w:p w14:paraId="5F348731" w14:textId="6D00C4B1" w:rsidR="00E418EE" w:rsidRDefault="00E418EE" w:rsidP="00E418EE">
            <w:pPr>
              <w:cnfStyle w:val="000000000000" w:firstRow="0" w:lastRow="0" w:firstColumn="0" w:lastColumn="0" w:oddVBand="0" w:evenVBand="0" w:oddHBand="0" w:evenHBand="0" w:firstRowFirstColumn="0" w:firstRowLastColumn="0" w:lastRowFirstColumn="0" w:lastRowLastColumn="0"/>
            </w:pPr>
            <w:r>
              <w:t>Affected</w:t>
            </w:r>
          </w:p>
        </w:tc>
        <w:tc>
          <w:tcPr>
            <w:tcW w:w="2254" w:type="dxa"/>
          </w:tcPr>
          <w:p w14:paraId="7D33501E" w14:textId="70A89E0A" w:rsidR="00E418EE" w:rsidRDefault="006E3FA0" w:rsidP="00E418EE">
            <w:pPr>
              <w:cnfStyle w:val="000000000000" w:firstRow="0" w:lastRow="0" w:firstColumn="0" w:lastColumn="0" w:oddVBand="0" w:evenVBand="0" w:oddHBand="0" w:evenHBand="0" w:firstRowFirstColumn="0" w:firstRowLastColumn="0" w:lastRowFirstColumn="0" w:lastRowLastColumn="0"/>
            </w:pPr>
            <w:r>
              <w:t>0.96542</w:t>
            </w:r>
          </w:p>
        </w:tc>
        <w:tc>
          <w:tcPr>
            <w:tcW w:w="2254" w:type="dxa"/>
          </w:tcPr>
          <w:p w14:paraId="34958FA0" w14:textId="082892B0" w:rsidR="00E418EE" w:rsidRDefault="006E3FA0" w:rsidP="00E418EE">
            <w:pPr>
              <w:cnfStyle w:val="000000000000" w:firstRow="0" w:lastRow="0" w:firstColumn="0" w:lastColumn="0" w:oddVBand="0" w:evenVBand="0" w:oddHBand="0" w:evenHBand="0" w:firstRowFirstColumn="0" w:firstRowLastColumn="0" w:lastRowFirstColumn="0" w:lastRowLastColumn="0"/>
            </w:pPr>
            <w:r>
              <w:t>0.034583</w:t>
            </w:r>
          </w:p>
        </w:tc>
      </w:tr>
      <w:tr w:rsidR="00E418EE" w14:paraId="5192E8AE" w14:textId="77777777" w:rsidTr="00E418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440BF43" w14:textId="4341EB95" w:rsidR="00E418EE" w:rsidRDefault="00E418EE" w:rsidP="00E418EE">
            <w:r>
              <w:t>Affected</w:t>
            </w:r>
          </w:p>
        </w:tc>
        <w:tc>
          <w:tcPr>
            <w:tcW w:w="2254" w:type="dxa"/>
          </w:tcPr>
          <w:p w14:paraId="52F65C4F" w14:textId="49582992" w:rsidR="00E418EE" w:rsidRDefault="00E418EE" w:rsidP="00E418EE">
            <w:pPr>
              <w:cnfStyle w:val="000000100000" w:firstRow="0" w:lastRow="0" w:firstColumn="0" w:lastColumn="0" w:oddVBand="0" w:evenVBand="0" w:oddHBand="1" w:evenHBand="0" w:firstRowFirstColumn="0" w:firstRowLastColumn="0" w:lastRowFirstColumn="0" w:lastRowLastColumn="0"/>
            </w:pPr>
            <w:r>
              <w:t>Affected</w:t>
            </w:r>
          </w:p>
        </w:tc>
        <w:tc>
          <w:tcPr>
            <w:tcW w:w="2254" w:type="dxa"/>
          </w:tcPr>
          <w:p w14:paraId="50401CEA" w14:textId="59F92CC4" w:rsidR="00E418EE" w:rsidRDefault="006E3FA0" w:rsidP="00E418EE">
            <w:pPr>
              <w:cnfStyle w:val="000000100000" w:firstRow="0" w:lastRow="0" w:firstColumn="0" w:lastColumn="0" w:oddVBand="0" w:evenVBand="0" w:oddHBand="1" w:evenHBand="0" w:firstRowFirstColumn="0" w:firstRowLastColumn="0" w:lastRowFirstColumn="0" w:lastRowLastColumn="0"/>
            </w:pPr>
            <w:r>
              <w:t>0.76618</w:t>
            </w:r>
          </w:p>
        </w:tc>
        <w:tc>
          <w:tcPr>
            <w:tcW w:w="2254" w:type="dxa"/>
          </w:tcPr>
          <w:p w14:paraId="46A20B28" w14:textId="645BCE29" w:rsidR="00E418EE" w:rsidRDefault="006E3FA0" w:rsidP="00E418EE">
            <w:pPr>
              <w:cnfStyle w:val="000000100000" w:firstRow="0" w:lastRow="0" w:firstColumn="0" w:lastColumn="0" w:oddVBand="0" w:evenVBand="0" w:oddHBand="1" w:evenHBand="0" w:firstRowFirstColumn="0" w:firstRowLastColumn="0" w:lastRowFirstColumn="0" w:lastRowLastColumn="0"/>
            </w:pPr>
            <w:r>
              <w:t>0.23382</w:t>
            </w:r>
          </w:p>
        </w:tc>
      </w:tr>
      <w:tr w:rsidR="00E418EE" w14:paraId="0E4F7B58" w14:textId="77777777" w:rsidTr="00E418EE">
        <w:tc>
          <w:tcPr>
            <w:cnfStyle w:val="001000000000" w:firstRow="0" w:lastRow="0" w:firstColumn="1" w:lastColumn="0" w:oddVBand="0" w:evenVBand="0" w:oddHBand="0" w:evenHBand="0" w:firstRowFirstColumn="0" w:firstRowLastColumn="0" w:lastRowFirstColumn="0" w:lastRowLastColumn="0"/>
            <w:tcW w:w="2254" w:type="dxa"/>
          </w:tcPr>
          <w:p w14:paraId="0BF52B50" w14:textId="52F79941" w:rsidR="00E418EE" w:rsidRDefault="00E418EE" w:rsidP="00E418EE">
            <w:r>
              <w:t>Affected</w:t>
            </w:r>
          </w:p>
        </w:tc>
        <w:tc>
          <w:tcPr>
            <w:tcW w:w="2254" w:type="dxa"/>
          </w:tcPr>
          <w:p w14:paraId="578B5635" w14:textId="49E06AD2" w:rsidR="00E418EE" w:rsidRDefault="00E418EE" w:rsidP="00E418EE">
            <w:pPr>
              <w:cnfStyle w:val="000000000000" w:firstRow="0" w:lastRow="0" w:firstColumn="0" w:lastColumn="0" w:oddVBand="0" w:evenVBand="0" w:oddHBand="0" w:evenHBand="0" w:firstRowFirstColumn="0" w:firstRowLastColumn="0" w:lastRowFirstColumn="0" w:lastRowLastColumn="0"/>
            </w:pPr>
            <w:r>
              <w:t>Affected</w:t>
            </w:r>
          </w:p>
        </w:tc>
        <w:tc>
          <w:tcPr>
            <w:tcW w:w="2254" w:type="dxa"/>
          </w:tcPr>
          <w:p w14:paraId="1777074C" w14:textId="36208B9C" w:rsidR="00E418EE" w:rsidRDefault="006E3FA0" w:rsidP="00E418EE">
            <w:pPr>
              <w:cnfStyle w:val="000000000000" w:firstRow="0" w:lastRow="0" w:firstColumn="0" w:lastColumn="0" w:oddVBand="0" w:evenVBand="0" w:oddHBand="0" w:evenHBand="0" w:firstRowFirstColumn="0" w:firstRowLastColumn="0" w:lastRowFirstColumn="0" w:lastRowLastColumn="0"/>
            </w:pPr>
            <w:r>
              <w:t>0.84741</w:t>
            </w:r>
          </w:p>
        </w:tc>
        <w:tc>
          <w:tcPr>
            <w:tcW w:w="2254" w:type="dxa"/>
          </w:tcPr>
          <w:p w14:paraId="4C5FB27E" w14:textId="781BF8E9" w:rsidR="00E418EE" w:rsidRDefault="006E3FA0" w:rsidP="00E418EE">
            <w:pPr>
              <w:cnfStyle w:val="000000000000" w:firstRow="0" w:lastRow="0" w:firstColumn="0" w:lastColumn="0" w:oddVBand="0" w:evenVBand="0" w:oddHBand="0" w:evenHBand="0" w:firstRowFirstColumn="0" w:firstRowLastColumn="0" w:lastRowFirstColumn="0" w:lastRowLastColumn="0"/>
            </w:pPr>
            <w:r>
              <w:t>0.15259</w:t>
            </w:r>
          </w:p>
        </w:tc>
      </w:tr>
      <w:tr w:rsidR="00E418EE" w14:paraId="5D0FDE09" w14:textId="77777777" w:rsidTr="00E418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A3BA435" w14:textId="7FBF428D" w:rsidR="00E418EE" w:rsidRDefault="00E418EE" w:rsidP="00E418EE">
            <w:r>
              <w:t>Affected</w:t>
            </w:r>
          </w:p>
        </w:tc>
        <w:tc>
          <w:tcPr>
            <w:tcW w:w="2254" w:type="dxa"/>
          </w:tcPr>
          <w:p w14:paraId="7D17326F" w14:textId="39AD8680" w:rsidR="00E418EE" w:rsidRDefault="00E418EE" w:rsidP="00E418EE">
            <w:pPr>
              <w:cnfStyle w:val="000000100000" w:firstRow="0" w:lastRow="0" w:firstColumn="0" w:lastColumn="0" w:oddVBand="0" w:evenVBand="0" w:oddHBand="1" w:evenHBand="0" w:firstRowFirstColumn="0" w:firstRowLastColumn="0" w:lastRowFirstColumn="0" w:lastRowLastColumn="0"/>
            </w:pPr>
            <w:r>
              <w:t>Affected</w:t>
            </w:r>
          </w:p>
        </w:tc>
        <w:tc>
          <w:tcPr>
            <w:tcW w:w="2254" w:type="dxa"/>
          </w:tcPr>
          <w:p w14:paraId="7DF6BA77" w14:textId="0E2AF8F9" w:rsidR="00E418EE" w:rsidRDefault="006E3FA0" w:rsidP="00E418EE">
            <w:pPr>
              <w:cnfStyle w:val="000000100000" w:firstRow="0" w:lastRow="0" w:firstColumn="0" w:lastColumn="0" w:oddVBand="0" w:evenVBand="0" w:oddHBand="1" w:evenHBand="0" w:firstRowFirstColumn="0" w:firstRowLastColumn="0" w:lastRowFirstColumn="0" w:lastRowLastColumn="0"/>
            </w:pPr>
            <w:r>
              <w:t>0.98453</w:t>
            </w:r>
          </w:p>
        </w:tc>
        <w:tc>
          <w:tcPr>
            <w:tcW w:w="2254" w:type="dxa"/>
          </w:tcPr>
          <w:p w14:paraId="7D5C6807" w14:textId="237C89A4" w:rsidR="00E418EE" w:rsidRDefault="006E3FA0" w:rsidP="00E418EE">
            <w:pPr>
              <w:cnfStyle w:val="000000100000" w:firstRow="0" w:lastRow="0" w:firstColumn="0" w:lastColumn="0" w:oddVBand="0" w:evenVBand="0" w:oddHBand="1" w:evenHBand="0" w:firstRowFirstColumn="0" w:firstRowLastColumn="0" w:lastRowFirstColumn="0" w:lastRowLastColumn="0"/>
            </w:pPr>
            <w:r>
              <w:t>0.015259</w:t>
            </w:r>
          </w:p>
        </w:tc>
      </w:tr>
      <w:tr w:rsidR="00E418EE" w14:paraId="563E4D77" w14:textId="77777777" w:rsidTr="00E418EE">
        <w:tc>
          <w:tcPr>
            <w:cnfStyle w:val="001000000000" w:firstRow="0" w:lastRow="0" w:firstColumn="1" w:lastColumn="0" w:oddVBand="0" w:evenVBand="0" w:oddHBand="0" w:evenHBand="0" w:firstRowFirstColumn="0" w:firstRowLastColumn="0" w:lastRowFirstColumn="0" w:lastRowLastColumn="0"/>
            <w:tcW w:w="2254" w:type="dxa"/>
          </w:tcPr>
          <w:p w14:paraId="44C5E519" w14:textId="676929A9" w:rsidR="00E418EE" w:rsidRDefault="00E418EE" w:rsidP="00E418EE">
            <w:r>
              <w:t>Affected</w:t>
            </w:r>
          </w:p>
        </w:tc>
        <w:tc>
          <w:tcPr>
            <w:tcW w:w="2254" w:type="dxa"/>
          </w:tcPr>
          <w:p w14:paraId="76F2C426" w14:textId="199A769F" w:rsidR="00E418EE" w:rsidRDefault="00E418EE" w:rsidP="00E418EE">
            <w:pPr>
              <w:cnfStyle w:val="000000000000" w:firstRow="0" w:lastRow="0" w:firstColumn="0" w:lastColumn="0" w:oddVBand="0" w:evenVBand="0" w:oddHBand="0" w:evenHBand="0" w:firstRowFirstColumn="0" w:firstRowLastColumn="0" w:lastRowFirstColumn="0" w:lastRowLastColumn="0"/>
            </w:pPr>
            <w:r>
              <w:t>Affected</w:t>
            </w:r>
          </w:p>
        </w:tc>
        <w:tc>
          <w:tcPr>
            <w:tcW w:w="2254" w:type="dxa"/>
          </w:tcPr>
          <w:p w14:paraId="5A5BDE5D" w14:textId="7981229E" w:rsidR="00E418EE" w:rsidRDefault="006E3FA0" w:rsidP="00E418EE">
            <w:pPr>
              <w:cnfStyle w:val="000000000000" w:firstRow="0" w:lastRow="0" w:firstColumn="0" w:lastColumn="0" w:oddVBand="0" w:evenVBand="0" w:oddHBand="0" w:evenHBand="0" w:firstRowFirstColumn="0" w:firstRowLastColumn="0" w:lastRowFirstColumn="0" w:lastRowLastColumn="0"/>
            </w:pPr>
            <w:r>
              <w:t>0.99717</w:t>
            </w:r>
          </w:p>
        </w:tc>
        <w:tc>
          <w:tcPr>
            <w:tcW w:w="2254" w:type="dxa"/>
          </w:tcPr>
          <w:p w14:paraId="116E79AB" w14:textId="682473B3" w:rsidR="00E418EE" w:rsidRDefault="006E3FA0" w:rsidP="00E418EE">
            <w:pPr>
              <w:cnfStyle w:val="000000000000" w:firstRow="0" w:lastRow="0" w:firstColumn="0" w:lastColumn="0" w:oddVBand="0" w:evenVBand="0" w:oddHBand="0" w:evenHBand="0" w:firstRowFirstColumn="0" w:firstRowLastColumn="0" w:lastRowFirstColumn="0" w:lastRowLastColumn="0"/>
            </w:pPr>
            <w:r>
              <w:t>0.0028332</w:t>
            </w:r>
          </w:p>
        </w:tc>
      </w:tr>
      <w:tr w:rsidR="00E418EE" w14:paraId="054A8392" w14:textId="77777777" w:rsidTr="00E418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F2EBED9" w14:textId="48701DC6" w:rsidR="00E418EE" w:rsidRDefault="00E418EE" w:rsidP="00E418EE">
            <w:r>
              <w:t>Affected</w:t>
            </w:r>
          </w:p>
        </w:tc>
        <w:tc>
          <w:tcPr>
            <w:tcW w:w="2254" w:type="dxa"/>
          </w:tcPr>
          <w:p w14:paraId="2F5C64E6" w14:textId="0EE33CD4" w:rsidR="00E418EE" w:rsidRDefault="006E3FA0" w:rsidP="00E418EE">
            <w:pPr>
              <w:cnfStyle w:val="000000100000" w:firstRow="0" w:lastRow="0" w:firstColumn="0" w:lastColumn="0" w:oddVBand="0" w:evenVBand="0" w:oddHBand="1" w:evenHBand="0" w:firstRowFirstColumn="0" w:firstRowLastColumn="0" w:lastRowFirstColumn="0" w:lastRowLastColumn="0"/>
            </w:pPr>
            <w:r>
              <w:t>Affected</w:t>
            </w:r>
          </w:p>
        </w:tc>
        <w:tc>
          <w:tcPr>
            <w:tcW w:w="2254" w:type="dxa"/>
          </w:tcPr>
          <w:p w14:paraId="06978BC6" w14:textId="159D7C67" w:rsidR="00E418EE" w:rsidRDefault="006E3FA0" w:rsidP="00E418EE">
            <w:pPr>
              <w:cnfStyle w:val="000000100000" w:firstRow="0" w:lastRow="0" w:firstColumn="0" w:lastColumn="0" w:oddVBand="0" w:evenVBand="0" w:oddHBand="1" w:evenHBand="0" w:firstRowFirstColumn="0" w:firstRowLastColumn="0" w:lastRowFirstColumn="0" w:lastRowLastColumn="0"/>
            </w:pPr>
            <w:r>
              <w:t>0.98542</w:t>
            </w:r>
          </w:p>
        </w:tc>
        <w:tc>
          <w:tcPr>
            <w:tcW w:w="2254" w:type="dxa"/>
          </w:tcPr>
          <w:p w14:paraId="7ED9D197" w14:textId="188EC995" w:rsidR="00E418EE" w:rsidRDefault="006E3FA0" w:rsidP="00E418EE">
            <w:pPr>
              <w:cnfStyle w:val="000000100000" w:firstRow="0" w:lastRow="0" w:firstColumn="0" w:lastColumn="0" w:oddVBand="0" w:evenVBand="0" w:oddHBand="1" w:evenHBand="0" w:firstRowFirstColumn="0" w:firstRowLastColumn="0" w:lastRowFirstColumn="0" w:lastRowLastColumn="0"/>
            </w:pPr>
            <w:r>
              <w:t>0.014581</w:t>
            </w:r>
          </w:p>
        </w:tc>
      </w:tr>
      <w:tr w:rsidR="00E418EE" w14:paraId="4F9AD45C" w14:textId="77777777" w:rsidTr="00E418EE">
        <w:tc>
          <w:tcPr>
            <w:cnfStyle w:val="001000000000" w:firstRow="0" w:lastRow="0" w:firstColumn="1" w:lastColumn="0" w:oddVBand="0" w:evenVBand="0" w:oddHBand="0" w:evenHBand="0" w:firstRowFirstColumn="0" w:firstRowLastColumn="0" w:lastRowFirstColumn="0" w:lastRowLastColumn="0"/>
            <w:tcW w:w="2254" w:type="dxa"/>
          </w:tcPr>
          <w:p w14:paraId="16A6394E" w14:textId="1033058E" w:rsidR="00E418EE" w:rsidRDefault="00E418EE" w:rsidP="00E418EE">
            <w:r>
              <w:t>Affected</w:t>
            </w:r>
          </w:p>
        </w:tc>
        <w:tc>
          <w:tcPr>
            <w:tcW w:w="2254" w:type="dxa"/>
          </w:tcPr>
          <w:p w14:paraId="01F120D5" w14:textId="5EA21781" w:rsidR="00E418EE" w:rsidRDefault="00E418EE" w:rsidP="00E418EE">
            <w:pPr>
              <w:cnfStyle w:val="000000000000" w:firstRow="0" w:lastRow="0" w:firstColumn="0" w:lastColumn="0" w:oddVBand="0" w:evenVBand="0" w:oddHBand="0" w:evenHBand="0" w:firstRowFirstColumn="0" w:firstRowLastColumn="0" w:lastRowFirstColumn="0" w:lastRowLastColumn="0"/>
            </w:pPr>
            <w:r>
              <w:t>Affected</w:t>
            </w:r>
          </w:p>
        </w:tc>
        <w:tc>
          <w:tcPr>
            <w:tcW w:w="2254" w:type="dxa"/>
          </w:tcPr>
          <w:p w14:paraId="1A854766" w14:textId="1CA9E596" w:rsidR="00E418EE" w:rsidRDefault="006E3FA0" w:rsidP="00E418EE">
            <w:pPr>
              <w:cnfStyle w:val="000000000000" w:firstRow="0" w:lastRow="0" w:firstColumn="0" w:lastColumn="0" w:oddVBand="0" w:evenVBand="0" w:oddHBand="0" w:evenHBand="0" w:firstRowFirstColumn="0" w:firstRowLastColumn="0" w:lastRowFirstColumn="0" w:lastRowLastColumn="0"/>
            </w:pPr>
            <w:r>
              <w:t>0.82044</w:t>
            </w:r>
          </w:p>
        </w:tc>
        <w:tc>
          <w:tcPr>
            <w:tcW w:w="2254" w:type="dxa"/>
          </w:tcPr>
          <w:p w14:paraId="0610DA7E" w14:textId="07EA5038" w:rsidR="00E418EE" w:rsidRDefault="006E3FA0" w:rsidP="00E418EE">
            <w:pPr>
              <w:cnfStyle w:val="000000000000" w:firstRow="0" w:lastRow="0" w:firstColumn="0" w:lastColumn="0" w:oddVBand="0" w:evenVBand="0" w:oddHBand="0" w:evenHBand="0" w:firstRowFirstColumn="0" w:firstRowLastColumn="0" w:lastRowFirstColumn="0" w:lastRowLastColumn="0"/>
            </w:pPr>
            <w:r>
              <w:t>0.17956</w:t>
            </w:r>
          </w:p>
        </w:tc>
      </w:tr>
      <w:tr w:rsidR="00E418EE" w14:paraId="68D3A02D" w14:textId="77777777" w:rsidTr="00E418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1D1BD4B" w14:textId="1068DD26" w:rsidR="00E418EE" w:rsidRDefault="00E418EE" w:rsidP="00E418EE">
            <w:r>
              <w:t>Control</w:t>
            </w:r>
          </w:p>
        </w:tc>
        <w:tc>
          <w:tcPr>
            <w:tcW w:w="2254" w:type="dxa"/>
          </w:tcPr>
          <w:p w14:paraId="6657A0FD" w14:textId="59FD5394" w:rsidR="00E418EE" w:rsidRDefault="00E418EE" w:rsidP="00E418EE">
            <w:pPr>
              <w:cnfStyle w:val="000000100000" w:firstRow="0" w:lastRow="0" w:firstColumn="0" w:lastColumn="0" w:oddVBand="0" w:evenVBand="0" w:oddHBand="1" w:evenHBand="0" w:firstRowFirstColumn="0" w:firstRowLastColumn="0" w:lastRowFirstColumn="0" w:lastRowLastColumn="0"/>
            </w:pPr>
            <w:r>
              <w:t>Affected</w:t>
            </w:r>
          </w:p>
        </w:tc>
        <w:tc>
          <w:tcPr>
            <w:tcW w:w="2254" w:type="dxa"/>
          </w:tcPr>
          <w:p w14:paraId="4AC7F356" w14:textId="01BDDF27" w:rsidR="00E418EE" w:rsidRDefault="006E3FA0" w:rsidP="00E418EE">
            <w:pPr>
              <w:cnfStyle w:val="000000100000" w:firstRow="0" w:lastRow="0" w:firstColumn="0" w:lastColumn="0" w:oddVBand="0" w:evenVBand="0" w:oddHBand="1" w:evenHBand="0" w:firstRowFirstColumn="0" w:firstRowLastColumn="0" w:lastRowFirstColumn="0" w:lastRowLastColumn="0"/>
            </w:pPr>
            <w:r>
              <w:t>0.88552</w:t>
            </w:r>
          </w:p>
        </w:tc>
        <w:tc>
          <w:tcPr>
            <w:tcW w:w="2254" w:type="dxa"/>
          </w:tcPr>
          <w:p w14:paraId="73CF0A86" w14:textId="4DA26288" w:rsidR="00E418EE" w:rsidRDefault="006E3FA0" w:rsidP="00E418EE">
            <w:pPr>
              <w:cnfStyle w:val="000000100000" w:firstRow="0" w:lastRow="0" w:firstColumn="0" w:lastColumn="0" w:oddVBand="0" w:evenVBand="0" w:oddHBand="1" w:evenHBand="0" w:firstRowFirstColumn="0" w:firstRowLastColumn="0" w:lastRowFirstColumn="0" w:lastRowLastColumn="0"/>
            </w:pPr>
            <w:r>
              <w:t>0.11448</w:t>
            </w:r>
          </w:p>
        </w:tc>
      </w:tr>
      <w:tr w:rsidR="00E418EE" w14:paraId="623D0B94" w14:textId="77777777" w:rsidTr="00E418EE">
        <w:tc>
          <w:tcPr>
            <w:cnfStyle w:val="001000000000" w:firstRow="0" w:lastRow="0" w:firstColumn="1" w:lastColumn="0" w:oddVBand="0" w:evenVBand="0" w:oddHBand="0" w:evenHBand="0" w:firstRowFirstColumn="0" w:firstRowLastColumn="0" w:lastRowFirstColumn="0" w:lastRowLastColumn="0"/>
            <w:tcW w:w="2254" w:type="dxa"/>
          </w:tcPr>
          <w:p w14:paraId="19B4D4F6" w14:textId="21F8B600" w:rsidR="00E418EE" w:rsidRDefault="00E418EE" w:rsidP="00E418EE">
            <w:r>
              <w:t>Control</w:t>
            </w:r>
          </w:p>
        </w:tc>
        <w:tc>
          <w:tcPr>
            <w:tcW w:w="2254" w:type="dxa"/>
          </w:tcPr>
          <w:p w14:paraId="495AA973" w14:textId="389BF21D" w:rsidR="00E418EE" w:rsidRDefault="00E418EE" w:rsidP="00E418EE">
            <w:pPr>
              <w:cnfStyle w:val="000000000000" w:firstRow="0" w:lastRow="0" w:firstColumn="0" w:lastColumn="0" w:oddVBand="0" w:evenVBand="0" w:oddHBand="0" w:evenHBand="0" w:firstRowFirstColumn="0" w:firstRowLastColumn="0" w:lastRowFirstColumn="0" w:lastRowLastColumn="0"/>
            </w:pPr>
            <w:r>
              <w:t>Control</w:t>
            </w:r>
          </w:p>
        </w:tc>
        <w:tc>
          <w:tcPr>
            <w:tcW w:w="2254" w:type="dxa"/>
          </w:tcPr>
          <w:p w14:paraId="36237094" w14:textId="27C6F268" w:rsidR="00E418EE" w:rsidRDefault="006E3FA0" w:rsidP="00E418EE">
            <w:pPr>
              <w:cnfStyle w:val="000000000000" w:firstRow="0" w:lastRow="0" w:firstColumn="0" w:lastColumn="0" w:oddVBand="0" w:evenVBand="0" w:oddHBand="0" w:evenHBand="0" w:firstRowFirstColumn="0" w:firstRowLastColumn="0" w:lastRowFirstColumn="0" w:lastRowLastColumn="0"/>
            </w:pPr>
            <w:r>
              <w:t>0.14675</w:t>
            </w:r>
          </w:p>
        </w:tc>
        <w:tc>
          <w:tcPr>
            <w:tcW w:w="2254" w:type="dxa"/>
          </w:tcPr>
          <w:p w14:paraId="08A2A267" w14:textId="139F42E8" w:rsidR="00E418EE" w:rsidRDefault="006E3FA0" w:rsidP="00E418EE">
            <w:pPr>
              <w:cnfStyle w:val="000000000000" w:firstRow="0" w:lastRow="0" w:firstColumn="0" w:lastColumn="0" w:oddVBand="0" w:evenVBand="0" w:oddHBand="0" w:evenHBand="0" w:firstRowFirstColumn="0" w:firstRowLastColumn="0" w:lastRowFirstColumn="0" w:lastRowLastColumn="0"/>
            </w:pPr>
            <w:r>
              <w:t>0.85325</w:t>
            </w:r>
          </w:p>
        </w:tc>
      </w:tr>
      <w:tr w:rsidR="00E418EE" w14:paraId="107B7AAD" w14:textId="77777777" w:rsidTr="00E418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AF21584" w14:textId="5D6AE482" w:rsidR="00E418EE" w:rsidRDefault="00E418EE" w:rsidP="00E418EE">
            <w:r>
              <w:t>Control</w:t>
            </w:r>
          </w:p>
        </w:tc>
        <w:tc>
          <w:tcPr>
            <w:tcW w:w="2254" w:type="dxa"/>
          </w:tcPr>
          <w:p w14:paraId="1430403F" w14:textId="4B176E34" w:rsidR="00E418EE" w:rsidRDefault="00E418EE" w:rsidP="00E418EE">
            <w:pPr>
              <w:cnfStyle w:val="000000100000" w:firstRow="0" w:lastRow="0" w:firstColumn="0" w:lastColumn="0" w:oddVBand="0" w:evenVBand="0" w:oddHBand="1" w:evenHBand="0" w:firstRowFirstColumn="0" w:firstRowLastColumn="0" w:lastRowFirstColumn="0" w:lastRowLastColumn="0"/>
            </w:pPr>
            <w:r>
              <w:t>Affected</w:t>
            </w:r>
          </w:p>
        </w:tc>
        <w:tc>
          <w:tcPr>
            <w:tcW w:w="2254" w:type="dxa"/>
          </w:tcPr>
          <w:p w14:paraId="1A1D7BD1" w14:textId="4F306758" w:rsidR="00E418EE" w:rsidRDefault="006E3FA0" w:rsidP="00E418EE">
            <w:pPr>
              <w:cnfStyle w:val="000000100000" w:firstRow="0" w:lastRow="0" w:firstColumn="0" w:lastColumn="0" w:oddVBand="0" w:evenVBand="0" w:oddHBand="1" w:evenHBand="0" w:firstRowFirstColumn="0" w:firstRowLastColumn="0" w:lastRowFirstColumn="0" w:lastRowLastColumn="0"/>
            </w:pPr>
            <w:r>
              <w:t>0.77376</w:t>
            </w:r>
          </w:p>
        </w:tc>
        <w:tc>
          <w:tcPr>
            <w:tcW w:w="2254" w:type="dxa"/>
          </w:tcPr>
          <w:p w14:paraId="7823CCFA" w14:textId="3B366F14" w:rsidR="00E418EE" w:rsidRDefault="006E3FA0" w:rsidP="00E418EE">
            <w:pPr>
              <w:cnfStyle w:val="000000100000" w:firstRow="0" w:lastRow="0" w:firstColumn="0" w:lastColumn="0" w:oddVBand="0" w:evenVBand="0" w:oddHBand="1" w:evenHBand="0" w:firstRowFirstColumn="0" w:firstRowLastColumn="0" w:lastRowFirstColumn="0" w:lastRowLastColumn="0"/>
            </w:pPr>
            <w:r>
              <w:t>0.22624</w:t>
            </w:r>
          </w:p>
        </w:tc>
      </w:tr>
      <w:tr w:rsidR="00E418EE" w14:paraId="53CB0B7C" w14:textId="77777777" w:rsidTr="00E418EE">
        <w:tc>
          <w:tcPr>
            <w:cnfStyle w:val="001000000000" w:firstRow="0" w:lastRow="0" w:firstColumn="1" w:lastColumn="0" w:oddVBand="0" w:evenVBand="0" w:oddHBand="0" w:evenHBand="0" w:firstRowFirstColumn="0" w:firstRowLastColumn="0" w:lastRowFirstColumn="0" w:lastRowLastColumn="0"/>
            <w:tcW w:w="2254" w:type="dxa"/>
          </w:tcPr>
          <w:p w14:paraId="6C1DE908" w14:textId="68CD2624" w:rsidR="00E418EE" w:rsidRDefault="00E418EE" w:rsidP="00E418EE">
            <w:r>
              <w:t>Control</w:t>
            </w:r>
          </w:p>
        </w:tc>
        <w:tc>
          <w:tcPr>
            <w:tcW w:w="2254" w:type="dxa"/>
          </w:tcPr>
          <w:p w14:paraId="5281BBDC" w14:textId="7A33361B" w:rsidR="00E418EE" w:rsidRDefault="00E418EE" w:rsidP="00E418EE">
            <w:pPr>
              <w:cnfStyle w:val="000000000000" w:firstRow="0" w:lastRow="0" w:firstColumn="0" w:lastColumn="0" w:oddVBand="0" w:evenVBand="0" w:oddHBand="0" w:evenHBand="0" w:firstRowFirstColumn="0" w:firstRowLastColumn="0" w:lastRowFirstColumn="0" w:lastRowLastColumn="0"/>
            </w:pPr>
            <w:r>
              <w:t>Affected</w:t>
            </w:r>
          </w:p>
        </w:tc>
        <w:tc>
          <w:tcPr>
            <w:tcW w:w="2254" w:type="dxa"/>
          </w:tcPr>
          <w:p w14:paraId="5610CCC0" w14:textId="68807B13" w:rsidR="00E418EE" w:rsidRDefault="006E3FA0" w:rsidP="00E418EE">
            <w:pPr>
              <w:cnfStyle w:val="000000000000" w:firstRow="0" w:lastRow="0" w:firstColumn="0" w:lastColumn="0" w:oddVBand="0" w:evenVBand="0" w:oddHBand="0" w:evenHBand="0" w:firstRowFirstColumn="0" w:firstRowLastColumn="0" w:lastRowFirstColumn="0" w:lastRowLastColumn="0"/>
            </w:pPr>
            <w:r>
              <w:t>0.93469</w:t>
            </w:r>
          </w:p>
        </w:tc>
        <w:tc>
          <w:tcPr>
            <w:tcW w:w="2254" w:type="dxa"/>
          </w:tcPr>
          <w:p w14:paraId="5D8BB5D1" w14:textId="3CAFABDC" w:rsidR="00E418EE" w:rsidRDefault="006E3FA0" w:rsidP="00E418EE">
            <w:pPr>
              <w:cnfStyle w:val="000000000000" w:firstRow="0" w:lastRow="0" w:firstColumn="0" w:lastColumn="0" w:oddVBand="0" w:evenVBand="0" w:oddHBand="0" w:evenHBand="0" w:firstRowFirstColumn="0" w:firstRowLastColumn="0" w:lastRowFirstColumn="0" w:lastRowLastColumn="0"/>
            </w:pPr>
            <w:r>
              <w:t>0.065309</w:t>
            </w:r>
          </w:p>
        </w:tc>
      </w:tr>
      <w:tr w:rsidR="00E418EE" w14:paraId="1B183E1A" w14:textId="77777777" w:rsidTr="00E418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F8477DA" w14:textId="213D27E5" w:rsidR="00E418EE" w:rsidRDefault="00E418EE" w:rsidP="00E418EE">
            <w:r>
              <w:t>Control</w:t>
            </w:r>
          </w:p>
        </w:tc>
        <w:tc>
          <w:tcPr>
            <w:tcW w:w="2254" w:type="dxa"/>
          </w:tcPr>
          <w:p w14:paraId="07F6BDF1" w14:textId="112F507B" w:rsidR="00E418EE" w:rsidRDefault="00E418EE" w:rsidP="00E418EE">
            <w:pPr>
              <w:cnfStyle w:val="000000100000" w:firstRow="0" w:lastRow="0" w:firstColumn="0" w:lastColumn="0" w:oddVBand="0" w:evenVBand="0" w:oddHBand="1" w:evenHBand="0" w:firstRowFirstColumn="0" w:firstRowLastColumn="0" w:lastRowFirstColumn="0" w:lastRowLastColumn="0"/>
            </w:pPr>
            <w:r>
              <w:t>Affected</w:t>
            </w:r>
          </w:p>
        </w:tc>
        <w:tc>
          <w:tcPr>
            <w:tcW w:w="2254" w:type="dxa"/>
          </w:tcPr>
          <w:p w14:paraId="1FE16E91" w14:textId="059EA8C4" w:rsidR="00E418EE" w:rsidRDefault="006E3FA0" w:rsidP="00E418EE">
            <w:pPr>
              <w:cnfStyle w:val="000000100000" w:firstRow="0" w:lastRow="0" w:firstColumn="0" w:lastColumn="0" w:oddVBand="0" w:evenVBand="0" w:oddHBand="1" w:evenHBand="0" w:firstRowFirstColumn="0" w:firstRowLastColumn="0" w:lastRowFirstColumn="0" w:lastRowLastColumn="0"/>
            </w:pPr>
            <w:r>
              <w:t>0.99635</w:t>
            </w:r>
          </w:p>
        </w:tc>
        <w:tc>
          <w:tcPr>
            <w:tcW w:w="2254" w:type="dxa"/>
          </w:tcPr>
          <w:p w14:paraId="265B6401" w14:textId="584A1530" w:rsidR="00E418EE" w:rsidRDefault="006E3FA0" w:rsidP="005D3292">
            <w:pPr>
              <w:keepNext/>
              <w:cnfStyle w:val="000000100000" w:firstRow="0" w:lastRow="0" w:firstColumn="0" w:lastColumn="0" w:oddVBand="0" w:evenVBand="0" w:oddHBand="1" w:evenHBand="0" w:firstRowFirstColumn="0" w:firstRowLastColumn="0" w:lastRowFirstColumn="0" w:lastRowLastColumn="0"/>
            </w:pPr>
            <w:r>
              <w:t>0.0036514</w:t>
            </w:r>
          </w:p>
        </w:tc>
      </w:tr>
    </w:tbl>
    <w:p w14:paraId="57E286FD" w14:textId="6139C85B" w:rsidR="005F113B" w:rsidRPr="005F113B" w:rsidRDefault="005D3292" w:rsidP="005F113B">
      <w:pPr>
        <w:pStyle w:val="Caption"/>
        <w:jc w:val="center"/>
      </w:pPr>
      <w:bookmarkStart w:id="1482" w:name="_Toc39435851"/>
      <w:bookmarkStart w:id="1483" w:name="_Toc40461505"/>
      <w:r>
        <w:t xml:space="preserve">Table </w:t>
      </w:r>
      <w:fldSimple w:instr=" SEQ Table \* ARABIC ">
        <w:r w:rsidR="00110EAB">
          <w:rPr>
            <w:noProof/>
          </w:rPr>
          <w:t>8</w:t>
        </w:r>
      </w:fldSimple>
      <w:r>
        <w:t xml:space="preserve"> - Classifications and scores for each of the 19 aligned central slices classified by a retraining VGG19 CNN.</w:t>
      </w:r>
      <w:bookmarkEnd w:id="1482"/>
      <w:bookmarkEnd w:id="1483"/>
    </w:p>
    <w:p w14:paraId="6F659737" w14:textId="1E107441" w:rsidR="00025403" w:rsidRDefault="00025403" w:rsidP="007B65F5">
      <w:r>
        <w:br w:type="page"/>
      </w:r>
    </w:p>
    <w:bookmarkStart w:id="1484" w:name="_Toc40461461" w:displacedByCustomXml="next"/>
    <w:sdt>
      <w:sdtPr>
        <w:rPr>
          <w:rFonts w:asciiTheme="minorHAnsi" w:eastAsiaTheme="minorHAnsi" w:hAnsiTheme="minorHAnsi" w:cstheme="minorBidi"/>
          <w:color w:val="auto"/>
          <w:sz w:val="22"/>
          <w:szCs w:val="22"/>
        </w:rPr>
        <w:id w:val="-1993248538"/>
        <w:docPartObj>
          <w:docPartGallery w:val="Bibliographies"/>
          <w:docPartUnique/>
        </w:docPartObj>
      </w:sdtPr>
      <w:sdtContent>
        <w:p w14:paraId="7EE82660" w14:textId="77777777" w:rsidR="003E34CA" w:rsidRPr="0090230A" w:rsidRDefault="003E34CA">
          <w:pPr>
            <w:pStyle w:val="Heading1"/>
          </w:pPr>
          <w:r w:rsidRPr="0090230A">
            <w:t>References</w:t>
          </w:r>
          <w:bookmarkEnd w:id="1484"/>
        </w:p>
        <w:sdt>
          <w:sdtPr>
            <w:id w:val="-573587230"/>
            <w:bibliography/>
          </w:sdtPr>
          <w:sdtContent>
            <w:p w14:paraId="5B522C51" w14:textId="77777777" w:rsidR="00110EAB" w:rsidRDefault="003E34CA" w:rsidP="00A07BF6">
              <w:pPr>
                <w:rPr>
                  <w:noProof/>
                </w:rPr>
              </w:pPr>
              <w:r w:rsidRPr="0090230A">
                <w:fldChar w:fldCharType="begin"/>
              </w:r>
              <w:r w:rsidRPr="0090230A">
                <w:instrText xml:space="preserve"> BIBLIOGRAPHY </w:instrText>
              </w:r>
              <w:r w:rsidRPr="0090230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110EAB" w14:paraId="30BA665F" w14:textId="77777777">
                <w:trPr>
                  <w:divId w:val="2112234727"/>
                  <w:tblCellSpacing w:w="15" w:type="dxa"/>
                  <w:ins w:id="1485" w:author="Robert Clark" w:date="2020-05-15T18:56:00Z"/>
                </w:trPr>
                <w:tc>
                  <w:tcPr>
                    <w:tcW w:w="50" w:type="pct"/>
                    <w:hideMark/>
                  </w:tcPr>
                  <w:p w14:paraId="4343D3CA" w14:textId="08C07B98" w:rsidR="00110EAB" w:rsidRDefault="00110EAB">
                    <w:pPr>
                      <w:pStyle w:val="Bibliography"/>
                      <w:rPr>
                        <w:ins w:id="1486" w:author="Robert Clark" w:date="2020-05-15T18:56:00Z"/>
                        <w:noProof/>
                        <w:sz w:val="24"/>
                        <w:szCs w:val="24"/>
                      </w:rPr>
                    </w:pPr>
                    <w:ins w:id="1487" w:author="Robert Clark" w:date="2020-05-15T18:56:00Z">
                      <w:r>
                        <w:rPr>
                          <w:noProof/>
                        </w:rPr>
                        <w:t xml:space="preserve">[1] </w:t>
                      </w:r>
                    </w:ins>
                  </w:p>
                </w:tc>
                <w:tc>
                  <w:tcPr>
                    <w:tcW w:w="0" w:type="auto"/>
                    <w:hideMark/>
                  </w:tcPr>
                  <w:p w14:paraId="1C20C88C" w14:textId="77777777" w:rsidR="00110EAB" w:rsidRDefault="00110EAB">
                    <w:pPr>
                      <w:pStyle w:val="Bibliography"/>
                      <w:rPr>
                        <w:ins w:id="1488" w:author="Robert Clark" w:date="2020-05-15T18:56:00Z"/>
                        <w:noProof/>
                      </w:rPr>
                    </w:pPr>
                    <w:ins w:id="1489" w:author="Robert Clark" w:date="2020-05-15T18:56:00Z">
                      <w:r>
                        <w:rPr>
                          <w:noProof/>
                        </w:rPr>
                        <w:t>M. J. Pead and S. Guthrie, “Elbow dysplasia in dogs - a new scheme,” British Veterinary Association (BVA), London, 2011.</w:t>
                      </w:r>
                    </w:ins>
                  </w:p>
                </w:tc>
              </w:tr>
              <w:tr w:rsidR="00110EAB" w14:paraId="4FF126BF" w14:textId="77777777">
                <w:trPr>
                  <w:divId w:val="2112234727"/>
                  <w:tblCellSpacing w:w="15" w:type="dxa"/>
                  <w:ins w:id="1490" w:author="Robert Clark" w:date="2020-05-15T18:56:00Z"/>
                </w:trPr>
                <w:tc>
                  <w:tcPr>
                    <w:tcW w:w="50" w:type="pct"/>
                    <w:hideMark/>
                  </w:tcPr>
                  <w:p w14:paraId="79F6173C" w14:textId="77777777" w:rsidR="00110EAB" w:rsidRDefault="00110EAB">
                    <w:pPr>
                      <w:pStyle w:val="Bibliography"/>
                      <w:rPr>
                        <w:ins w:id="1491" w:author="Robert Clark" w:date="2020-05-15T18:56:00Z"/>
                        <w:noProof/>
                      </w:rPr>
                    </w:pPr>
                    <w:ins w:id="1492" w:author="Robert Clark" w:date="2020-05-15T18:56:00Z">
                      <w:r>
                        <w:rPr>
                          <w:noProof/>
                        </w:rPr>
                        <w:t xml:space="preserve">[2] </w:t>
                      </w:r>
                    </w:ins>
                  </w:p>
                </w:tc>
                <w:tc>
                  <w:tcPr>
                    <w:tcW w:w="0" w:type="auto"/>
                    <w:hideMark/>
                  </w:tcPr>
                  <w:p w14:paraId="70E658FF" w14:textId="77777777" w:rsidR="00110EAB" w:rsidRDefault="00110EAB">
                    <w:pPr>
                      <w:pStyle w:val="Bibliography"/>
                      <w:rPr>
                        <w:ins w:id="1493" w:author="Robert Clark" w:date="2020-05-15T18:56:00Z"/>
                        <w:noProof/>
                      </w:rPr>
                    </w:pPr>
                    <w:ins w:id="1494" w:author="Robert Clark" w:date="2020-05-15T18:56:00Z">
                      <w:r>
                        <w:rPr>
                          <w:noProof/>
                        </w:rPr>
                        <w:t xml:space="preserve">A &amp; C Black, Black's Veterinary Dictionary, London: A &amp; C Black, 2014. </w:t>
                      </w:r>
                    </w:ins>
                  </w:p>
                </w:tc>
              </w:tr>
              <w:tr w:rsidR="00110EAB" w14:paraId="0BC4B1F2" w14:textId="77777777">
                <w:trPr>
                  <w:divId w:val="2112234727"/>
                  <w:tblCellSpacing w:w="15" w:type="dxa"/>
                  <w:ins w:id="1495" w:author="Robert Clark" w:date="2020-05-15T18:56:00Z"/>
                </w:trPr>
                <w:tc>
                  <w:tcPr>
                    <w:tcW w:w="50" w:type="pct"/>
                    <w:hideMark/>
                  </w:tcPr>
                  <w:p w14:paraId="71684DD1" w14:textId="77777777" w:rsidR="00110EAB" w:rsidRDefault="00110EAB">
                    <w:pPr>
                      <w:pStyle w:val="Bibliography"/>
                      <w:rPr>
                        <w:ins w:id="1496" w:author="Robert Clark" w:date="2020-05-15T18:56:00Z"/>
                        <w:noProof/>
                      </w:rPr>
                    </w:pPr>
                    <w:ins w:id="1497" w:author="Robert Clark" w:date="2020-05-15T18:56:00Z">
                      <w:r>
                        <w:rPr>
                          <w:noProof/>
                        </w:rPr>
                        <w:t xml:space="preserve">[3] </w:t>
                      </w:r>
                    </w:ins>
                  </w:p>
                </w:tc>
                <w:tc>
                  <w:tcPr>
                    <w:tcW w:w="0" w:type="auto"/>
                    <w:hideMark/>
                  </w:tcPr>
                  <w:p w14:paraId="497E425C" w14:textId="77777777" w:rsidR="00110EAB" w:rsidRDefault="00110EAB">
                    <w:pPr>
                      <w:pStyle w:val="Bibliography"/>
                      <w:rPr>
                        <w:ins w:id="1498" w:author="Robert Clark" w:date="2020-05-15T18:56:00Z"/>
                        <w:noProof/>
                      </w:rPr>
                    </w:pPr>
                    <w:ins w:id="1499" w:author="Robert Clark" w:date="2020-05-15T18:56:00Z">
                      <w:r>
                        <w:rPr>
                          <w:noProof/>
                        </w:rPr>
                        <w:t xml:space="preserve">J. Temwichitr, A. P. A. Leegwater and A. H. A. Hazewinkel, “Fragmented coronoid process in the dog: A heritable disease,” </w:t>
                      </w:r>
                      <w:r>
                        <w:rPr>
                          <w:i/>
                          <w:iCs/>
                          <w:noProof/>
                        </w:rPr>
                        <w:t xml:space="preserve">The Veterinary Journal, </w:t>
                      </w:r>
                      <w:r>
                        <w:rPr>
                          <w:noProof/>
                        </w:rPr>
                        <w:t xml:space="preserve">vol. 185, no. 2, pp. 123-129, 2010. </w:t>
                      </w:r>
                    </w:ins>
                  </w:p>
                </w:tc>
              </w:tr>
              <w:tr w:rsidR="00110EAB" w14:paraId="7C601DDE" w14:textId="77777777">
                <w:trPr>
                  <w:divId w:val="2112234727"/>
                  <w:tblCellSpacing w:w="15" w:type="dxa"/>
                  <w:ins w:id="1500" w:author="Robert Clark" w:date="2020-05-15T18:56:00Z"/>
                </w:trPr>
                <w:tc>
                  <w:tcPr>
                    <w:tcW w:w="50" w:type="pct"/>
                    <w:hideMark/>
                  </w:tcPr>
                  <w:p w14:paraId="13EB4152" w14:textId="77777777" w:rsidR="00110EAB" w:rsidRDefault="00110EAB">
                    <w:pPr>
                      <w:pStyle w:val="Bibliography"/>
                      <w:rPr>
                        <w:ins w:id="1501" w:author="Robert Clark" w:date="2020-05-15T18:56:00Z"/>
                        <w:noProof/>
                      </w:rPr>
                    </w:pPr>
                    <w:ins w:id="1502" w:author="Robert Clark" w:date="2020-05-15T18:56:00Z">
                      <w:r>
                        <w:rPr>
                          <w:noProof/>
                        </w:rPr>
                        <w:t xml:space="preserve">[4] </w:t>
                      </w:r>
                    </w:ins>
                  </w:p>
                </w:tc>
                <w:tc>
                  <w:tcPr>
                    <w:tcW w:w="0" w:type="auto"/>
                    <w:hideMark/>
                  </w:tcPr>
                  <w:p w14:paraId="4335A74D" w14:textId="77777777" w:rsidR="00110EAB" w:rsidRDefault="00110EAB">
                    <w:pPr>
                      <w:pStyle w:val="Bibliography"/>
                      <w:rPr>
                        <w:ins w:id="1503" w:author="Robert Clark" w:date="2020-05-15T18:56:00Z"/>
                        <w:noProof/>
                      </w:rPr>
                    </w:pPr>
                    <w:ins w:id="1504" w:author="Robert Clark" w:date="2020-05-15T18:56:00Z">
                      <w:r>
                        <w:rPr>
                          <w:noProof/>
                        </w:rPr>
                        <w:t xml:space="preserve">J. Michelsen, “Canine elbow dysplasia: Aetiopathogenesis and current treatment recommendations,” </w:t>
                      </w:r>
                      <w:r>
                        <w:rPr>
                          <w:i/>
                          <w:iCs/>
                          <w:noProof/>
                        </w:rPr>
                        <w:t xml:space="preserve">The Veterinary Journal, </w:t>
                      </w:r>
                      <w:r>
                        <w:rPr>
                          <w:noProof/>
                        </w:rPr>
                        <w:t xml:space="preserve">vol. 196, no. 1, pp. 12-19, 2013. </w:t>
                      </w:r>
                    </w:ins>
                  </w:p>
                </w:tc>
              </w:tr>
              <w:tr w:rsidR="00110EAB" w14:paraId="5BFDDE4A" w14:textId="77777777">
                <w:trPr>
                  <w:divId w:val="2112234727"/>
                  <w:tblCellSpacing w:w="15" w:type="dxa"/>
                  <w:ins w:id="1505" w:author="Robert Clark" w:date="2020-05-15T18:56:00Z"/>
                </w:trPr>
                <w:tc>
                  <w:tcPr>
                    <w:tcW w:w="50" w:type="pct"/>
                    <w:hideMark/>
                  </w:tcPr>
                  <w:p w14:paraId="0E66D93E" w14:textId="77777777" w:rsidR="00110EAB" w:rsidRDefault="00110EAB">
                    <w:pPr>
                      <w:pStyle w:val="Bibliography"/>
                      <w:rPr>
                        <w:ins w:id="1506" w:author="Robert Clark" w:date="2020-05-15T18:56:00Z"/>
                        <w:noProof/>
                      </w:rPr>
                    </w:pPr>
                    <w:ins w:id="1507" w:author="Robert Clark" w:date="2020-05-15T18:56:00Z">
                      <w:r>
                        <w:rPr>
                          <w:noProof/>
                        </w:rPr>
                        <w:t xml:space="preserve">[5] </w:t>
                      </w:r>
                    </w:ins>
                  </w:p>
                </w:tc>
                <w:tc>
                  <w:tcPr>
                    <w:tcW w:w="0" w:type="auto"/>
                    <w:hideMark/>
                  </w:tcPr>
                  <w:p w14:paraId="1AA8E24A" w14:textId="77777777" w:rsidR="00110EAB" w:rsidRDefault="00110EAB">
                    <w:pPr>
                      <w:pStyle w:val="Bibliography"/>
                      <w:rPr>
                        <w:ins w:id="1508" w:author="Robert Clark" w:date="2020-05-15T18:56:00Z"/>
                        <w:noProof/>
                      </w:rPr>
                    </w:pPr>
                    <w:ins w:id="1509" w:author="Robert Clark" w:date="2020-05-15T18:56:00Z">
                      <w:r>
                        <w:rPr>
                          <w:noProof/>
                        </w:rPr>
                        <w:t xml:space="preserve">T. Gemmill and D. Clements, “Fragmented coronoid process in the dog: is there a role for incongruency?,” </w:t>
                      </w:r>
                      <w:r>
                        <w:rPr>
                          <w:i/>
                          <w:iCs/>
                          <w:noProof/>
                        </w:rPr>
                        <w:t xml:space="preserve">Journal of Small Animal Practice, </w:t>
                      </w:r>
                      <w:r>
                        <w:rPr>
                          <w:noProof/>
                        </w:rPr>
                        <w:t xml:space="preserve">no. 48, pp. 361-368, 2007. </w:t>
                      </w:r>
                    </w:ins>
                  </w:p>
                </w:tc>
              </w:tr>
              <w:tr w:rsidR="00110EAB" w14:paraId="793930F8" w14:textId="77777777">
                <w:trPr>
                  <w:divId w:val="2112234727"/>
                  <w:tblCellSpacing w:w="15" w:type="dxa"/>
                  <w:ins w:id="1510" w:author="Robert Clark" w:date="2020-05-15T18:56:00Z"/>
                </w:trPr>
                <w:tc>
                  <w:tcPr>
                    <w:tcW w:w="50" w:type="pct"/>
                    <w:hideMark/>
                  </w:tcPr>
                  <w:p w14:paraId="35459992" w14:textId="77777777" w:rsidR="00110EAB" w:rsidRDefault="00110EAB">
                    <w:pPr>
                      <w:pStyle w:val="Bibliography"/>
                      <w:rPr>
                        <w:ins w:id="1511" w:author="Robert Clark" w:date="2020-05-15T18:56:00Z"/>
                        <w:noProof/>
                      </w:rPr>
                    </w:pPr>
                    <w:ins w:id="1512" w:author="Robert Clark" w:date="2020-05-15T18:56:00Z">
                      <w:r>
                        <w:rPr>
                          <w:noProof/>
                        </w:rPr>
                        <w:t xml:space="preserve">[6] </w:t>
                      </w:r>
                    </w:ins>
                  </w:p>
                </w:tc>
                <w:tc>
                  <w:tcPr>
                    <w:tcW w:w="0" w:type="auto"/>
                    <w:hideMark/>
                  </w:tcPr>
                  <w:p w14:paraId="4A2143F7" w14:textId="77777777" w:rsidR="00110EAB" w:rsidRDefault="00110EAB">
                    <w:pPr>
                      <w:pStyle w:val="Bibliography"/>
                      <w:rPr>
                        <w:ins w:id="1513" w:author="Robert Clark" w:date="2020-05-15T18:56:00Z"/>
                        <w:noProof/>
                      </w:rPr>
                    </w:pPr>
                    <w:ins w:id="1514" w:author="Robert Clark" w:date="2020-05-15T18:56:00Z">
                      <w:r>
                        <w:rPr>
                          <w:noProof/>
                        </w:rPr>
                        <w:t xml:space="preserve">N. M. C. C. Fitzpatrick and R. M. V. Yeadon, “Working Algorithm for Treatment Decision Making for Developmental Disease of the Medial Compartment of the Elbow in Dogs,” </w:t>
                      </w:r>
                      <w:r>
                        <w:rPr>
                          <w:i/>
                          <w:iCs/>
                          <w:noProof/>
                        </w:rPr>
                        <w:t xml:space="preserve">Veterinary Surgery, </w:t>
                      </w:r>
                      <w:r>
                        <w:rPr>
                          <w:noProof/>
                        </w:rPr>
                        <w:t xml:space="preserve">vol. 38, no. 2, pp. 285-300, 2009. </w:t>
                      </w:r>
                    </w:ins>
                  </w:p>
                </w:tc>
              </w:tr>
              <w:tr w:rsidR="00110EAB" w14:paraId="736A0875" w14:textId="77777777">
                <w:trPr>
                  <w:divId w:val="2112234727"/>
                  <w:tblCellSpacing w:w="15" w:type="dxa"/>
                  <w:ins w:id="1515" w:author="Robert Clark" w:date="2020-05-15T18:56:00Z"/>
                </w:trPr>
                <w:tc>
                  <w:tcPr>
                    <w:tcW w:w="50" w:type="pct"/>
                    <w:hideMark/>
                  </w:tcPr>
                  <w:p w14:paraId="22189CEC" w14:textId="77777777" w:rsidR="00110EAB" w:rsidRDefault="00110EAB">
                    <w:pPr>
                      <w:pStyle w:val="Bibliography"/>
                      <w:rPr>
                        <w:ins w:id="1516" w:author="Robert Clark" w:date="2020-05-15T18:56:00Z"/>
                        <w:noProof/>
                      </w:rPr>
                    </w:pPr>
                    <w:ins w:id="1517" w:author="Robert Clark" w:date="2020-05-15T18:56:00Z">
                      <w:r>
                        <w:rPr>
                          <w:noProof/>
                        </w:rPr>
                        <w:t xml:space="preserve">[7] </w:t>
                      </w:r>
                    </w:ins>
                  </w:p>
                </w:tc>
                <w:tc>
                  <w:tcPr>
                    <w:tcW w:w="0" w:type="auto"/>
                    <w:hideMark/>
                  </w:tcPr>
                  <w:p w14:paraId="2548C2E8" w14:textId="77777777" w:rsidR="00110EAB" w:rsidRDefault="00110EAB">
                    <w:pPr>
                      <w:pStyle w:val="Bibliography"/>
                      <w:rPr>
                        <w:ins w:id="1518" w:author="Robert Clark" w:date="2020-05-15T18:56:00Z"/>
                        <w:noProof/>
                      </w:rPr>
                    </w:pPr>
                    <w:ins w:id="1519" w:author="Robert Clark" w:date="2020-05-15T18:56:00Z">
                      <w:r>
                        <w:rPr>
                          <w:noProof/>
                        </w:rPr>
                        <w:t xml:space="preserve">J. D. Demko and R. D. D. McLaughlin, “Developmental Orthopedic Disease,” </w:t>
                      </w:r>
                      <w:r>
                        <w:rPr>
                          <w:i/>
                          <w:iCs/>
                          <w:noProof/>
                        </w:rPr>
                        <w:t xml:space="preserve">Veterinary Clinics of North America: Small Animal Practice, </w:t>
                      </w:r>
                      <w:r>
                        <w:rPr>
                          <w:noProof/>
                        </w:rPr>
                        <w:t xml:space="preserve">vol. 35, no. 5, pp. 1111-1135, 2005. </w:t>
                      </w:r>
                    </w:ins>
                  </w:p>
                </w:tc>
              </w:tr>
              <w:tr w:rsidR="00110EAB" w14:paraId="1E5A51B3" w14:textId="77777777">
                <w:trPr>
                  <w:divId w:val="2112234727"/>
                  <w:tblCellSpacing w:w="15" w:type="dxa"/>
                  <w:ins w:id="1520" w:author="Robert Clark" w:date="2020-05-15T18:56:00Z"/>
                </w:trPr>
                <w:tc>
                  <w:tcPr>
                    <w:tcW w:w="50" w:type="pct"/>
                    <w:hideMark/>
                  </w:tcPr>
                  <w:p w14:paraId="45D369F6" w14:textId="77777777" w:rsidR="00110EAB" w:rsidRDefault="00110EAB">
                    <w:pPr>
                      <w:pStyle w:val="Bibliography"/>
                      <w:rPr>
                        <w:ins w:id="1521" w:author="Robert Clark" w:date="2020-05-15T18:56:00Z"/>
                        <w:noProof/>
                      </w:rPr>
                    </w:pPr>
                    <w:ins w:id="1522" w:author="Robert Clark" w:date="2020-05-15T18:56:00Z">
                      <w:r>
                        <w:rPr>
                          <w:noProof/>
                        </w:rPr>
                        <w:t xml:space="preserve">[8] </w:t>
                      </w:r>
                    </w:ins>
                  </w:p>
                </w:tc>
                <w:tc>
                  <w:tcPr>
                    <w:tcW w:w="0" w:type="auto"/>
                    <w:hideMark/>
                  </w:tcPr>
                  <w:p w14:paraId="5A94ED24" w14:textId="77777777" w:rsidR="00110EAB" w:rsidRDefault="00110EAB">
                    <w:pPr>
                      <w:pStyle w:val="Bibliography"/>
                      <w:rPr>
                        <w:ins w:id="1523" w:author="Robert Clark" w:date="2020-05-15T18:56:00Z"/>
                        <w:noProof/>
                      </w:rPr>
                    </w:pPr>
                    <w:ins w:id="1524" w:author="Robert Clark" w:date="2020-05-15T18:56:00Z">
                      <w:r>
                        <w:rPr>
                          <w:noProof/>
                        </w:rPr>
                        <w:t xml:space="preserve">E. L. Hilton and L. J. Henderson, “Neurosurgical considerations in posttraumatic syringomyelia,” </w:t>
                      </w:r>
                      <w:r>
                        <w:rPr>
                          <w:i/>
                          <w:iCs/>
                          <w:noProof/>
                        </w:rPr>
                        <w:t xml:space="preserve">AORN Journal, </w:t>
                      </w:r>
                      <w:r>
                        <w:rPr>
                          <w:noProof/>
                        </w:rPr>
                        <w:t xml:space="preserve">vol. 77, no. 1, pp. 135-150, 2003. </w:t>
                      </w:r>
                    </w:ins>
                  </w:p>
                </w:tc>
              </w:tr>
              <w:tr w:rsidR="00110EAB" w14:paraId="6B938A5C" w14:textId="77777777">
                <w:trPr>
                  <w:divId w:val="2112234727"/>
                  <w:tblCellSpacing w:w="15" w:type="dxa"/>
                  <w:ins w:id="1525" w:author="Robert Clark" w:date="2020-05-15T18:56:00Z"/>
                </w:trPr>
                <w:tc>
                  <w:tcPr>
                    <w:tcW w:w="50" w:type="pct"/>
                    <w:hideMark/>
                  </w:tcPr>
                  <w:p w14:paraId="09FD0EC8" w14:textId="77777777" w:rsidR="00110EAB" w:rsidRDefault="00110EAB">
                    <w:pPr>
                      <w:pStyle w:val="Bibliography"/>
                      <w:rPr>
                        <w:ins w:id="1526" w:author="Robert Clark" w:date="2020-05-15T18:56:00Z"/>
                        <w:noProof/>
                      </w:rPr>
                    </w:pPr>
                    <w:ins w:id="1527" w:author="Robert Clark" w:date="2020-05-15T18:56:00Z">
                      <w:r>
                        <w:rPr>
                          <w:noProof/>
                        </w:rPr>
                        <w:t xml:space="preserve">[9] </w:t>
                      </w:r>
                    </w:ins>
                  </w:p>
                </w:tc>
                <w:tc>
                  <w:tcPr>
                    <w:tcW w:w="0" w:type="auto"/>
                    <w:hideMark/>
                  </w:tcPr>
                  <w:p w14:paraId="4C2CBE76" w14:textId="77777777" w:rsidR="00110EAB" w:rsidRDefault="00110EAB">
                    <w:pPr>
                      <w:pStyle w:val="Bibliography"/>
                      <w:rPr>
                        <w:ins w:id="1528" w:author="Robert Clark" w:date="2020-05-15T18:56:00Z"/>
                        <w:noProof/>
                      </w:rPr>
                    </w:pPr>
                    <w:ins w:id="1529" w:author="Robert Clark" w:date="2020-05-15T18:56:00Z">
                      <w:r>
                        <w:rPr>
                          <w:noProof/>
                        </w:rPr>
                        <w:t xml:space="preserve">“Use of Morphometric Mapping to Characterise Symptomatic Chiari-Like Malformation, Secondary Syringomyelia and Associated Brachycephaly in the Cavalier King Charles Spaniel,” </w:t>
                      </w:r>
                      <w:r>
                        <w:rPr>
                          <w:i/>
                          <w:iCs/>
                          <w:noProof/>
                        </w:rPr>
                        <w:t xml:space="preserve">PLoS One, </w:t>
                      </w:r>
                      <w:r>
                        <w:rPr>
                          <w:noProof/>
                        </w:rPr>
                        <w:t xml:space="preserve">vol. 12, no. 1, 2017. </w:t>
                      </w:r>
                    </w:ins>
                  </w:p>
                </w:tc>
              </w:tr>
              <w:tr w:rsidR="00110EAB" w14:paraId="13714161" w14:textId="77777777">
                <w:trPr>
                  <w:divId w:val="2112234727"/>
                  <w:tblCellSpacing w:w="15" w:type="dxa"/>
                  <w:ins w:id="1530" w:author="Robert Clark" w:date="2020-05-15T18:56:00Z"/>
                </w:trPr>
                <w:tc>
                  <w:tcPr>
                    <w:tcW w:w="50" w:type="pct"/>
                    <w:hideMark/>
                  </w:tcPr>
                  <w:p w14:paraId="162FCEEE" w14:textId="77777777" w:rsidR="00110EAB" w:rsidRDefault="00110EAB">
                    <w:pPr>
                      <w:pStyle w:val="Bibliography"/>
                      <w:rPr>
                        <w:ins w:id="1531" w:author="Robert Clark" w:date="2020-05-15T18:56:00Z"/>
                        <w:noProof/>
                      </w:rPr>
                    </w:pPr>
                    <w:ins w:id="1532" w:author="Robert Clark" w:date="2020-05-15T18:56:00Z">
                      <w:r>
                        <w:rPr>
                          <w:noProof/>
                        </w:rPr>
                        <w:t xml:space="preserve">[10] </w:t>
                      </w:r>
                    </w:ins>
                  </w:p>
                </w:tc>
                <w:tc>
                  <w:tcPr>
                    <w:tcW w:w="0" w:type="auto"/>
                    <w:hideMark/>
                  </w:tcPr>
                  <w:p w14:paraId="43223C54" w14:textId="77777777" w:rsidR="00110EAB" w:rsidRDefault="00110EAB">
                    <w:pPr>
                      <w:pStyle w:val="Bibliography"/>
                      <w:rPr>
                        <w:ins w:id="1533" w:author="Robert Clark" w:date="2020-05-15T18:56:00Z"/>
                        <w:noProof/>
                      </w:rPr>
                    </w:pPr>
                    <w:ins w:id="1534" w:author="Robert Clark" w:date="2020-05-15T18:56:00Z">
                      <w:r>
                        <w:rPr>
                          <w:noProof/>
                        </w:rPr>
                        <w:t xml:space="preserve">C. A. Loughin, “Chiari-like Malformation,” </w:t>
                      </w:r>
                      <w:r>
                        <w:rPr>
                          <w:i/>
                          <w:iCs/>
                          <w:noProof/>
                        </w:rPr>
                        <w:t xml:space="preserve">Veterinary Clinics of North America: Small Animal Practice, </w:t>
                      </w:r>
                      <w:r>
                        <w:rPr>
                          <w:noProof/>
                        </w:rPr>
                        <w:t xml:space="preserve">vol. 46, no. 2, pp. 231-242, 2016. </w:t>
                      </w:r>
                    </w:ins>
                  </w:p>
                </w:tc>
              </w:tr>
              <w:tr w:rsidR="00110EAB" w14:paraId="0E847EF7" w14:textId="77777777">
                <w:trPr>
                  <w:divId w:val="2112234727"/>
                  <w:tblCellSpacing w:w="15" w:type="dxa"/>
                  <w:ins w:id="1535" w:author="Robert Clark" w:date="2020-05-15T18:56:00Z"/>
                </w:trPr>
                <w:tc>
                  <w:tcPr>
                    <w:tcW w:w="50" w:type="pct"/>
                    <w:hideMark/>
                  </w:tcPr>
                  <w:p w14:paraId="7AE5D810" w14:textId="77777777" w:rsidR="00110EAB" w:rsidRDefault="00110EAB">
                    <w:pPr>
                      <w:pStyle w:val="Bibliography"/>
                      <w:rPr>
                        <w:ins w:id="1536" w:author="Robert Clark" w:date="2020-05-15T18:56:00Z"/>
                        <w:noProof/>
                      </w:rPr>
                    </w:pPr>
                    <w:ins w:id="1537" w:author="Robert Clark" w:date="2020-05-15T18:56:00Z">
                      <w:r>
                        <w:rPr>
                          <w:noProof/>
                        </w:rPr>
                        <w:t xml:space="preserve">[11] </w:t>
                      </w:r>
                    </w:ins>
                  </w:p>
                </w:tc>
                <w:tc>
                  <w:tcPr>
                    <w:tcW w:w="0" w:type="auto"/>
                    <w:hideMark/>
                  </w:tcPr>
                  <w:p w14:paraId="5E9ED5FF" w14:textId="77777777" w:rsidR="00110EAB" w:rsidRDefault="00110EAB">
                    <w:pPr>
                      <w:pStyle w:val="Bibliography"/>
                      <w:rPr>
                        <w:ins w:id="1538" w:author="Robert Clark" w:date="2020-05-15T18:56:00Z"/>
                        <w:noProof/>
                      </w:rPr>
                    </w:pPr>
                    <w:ins w:id="1539" w:author="Robert Clark" w:date="2020-05-15T18:56:00Z">
                      <w:r>
                        <w:rPr>
                          <w:noProof/>
                        </w:rPr>
                        <w:t xml:space="preserve">C. Rusbridge, “Chiari–like malformation and syringomyelia,” </w:t>
                      </w:r>
                      <w:r>
                        <w:rPr>
                          <w:i/>
                          <w:iCs/>
                          <w:noProof/>
                        </w:rPr>
                        <w:t xml:space="preserve">European Journal of Companion Animal Practice, </w:t>
                      </w:r>
                      <w:r>
                        <w:rPr>
                          <w:noProof/>
                        </w:rPr>
                        <w:t xml:space="preserve">vol. 23, no. 3, p. 70, 2013. </w:t>
                      </w:r>
                    </w:ins>
                  </w:p>
                </w:tc>
              </w:tr>
              <w:tr w:rsidR="00110EAB" w14:paraId="28A1277C" w14:textId="77777777">
                <w:trPr>
                  <w:divId w:val="2112234727"/>
                  <w:tblCellSpacing w:w="15" w:type="dxa"/>
                  <w:ins w:id="1540" w:author="Robert Clark" w:date="2020-05-15T18:56:00Z"/>
                </w:trPr>
                <w:tc>
                  <w:tcPr>
                    <w:tcW w:w="50" w:type="pct"/>
                    <w:hideMark/>
                  </w:tcPr>
                  <w:p w14:paraId="0C078FB8" w14:textId="77777777" w:rsidR="00110EAB" w:rsidRDefault="00110EAB">
                    <w:pPr>
                      <w:pStyle w:val="Bibliography"/>
                      <w:rPr>
                        <w:ins w:id="1541" w:author="Robert Clark" w:date="2020-05-15T18:56:00Z"/>
                        <w:noProof/>
                      </w:rPr>
                    </w:pPr>
                    <w:ins w:id="1542" w:author="Robert Clark" w:date="2020-05-15T18:56:00Z">
                      <w:r>
                        <w:rPr>
                          <w:noProof/>
                        </w:rPr>
                        <w:t xml:space="preserve">[12] </w:t>
                      </w:r>
                    </w:ins>
                  </w:p>
                </w:tc>
                <w:tc>
                  <w:tcPr>
                    <w:tcW w:w="0" w:type="auto"/>
                    <w:hideMark/>
                  </w:tcPr>
                  <w:p w14:paraId="19212BFC" w14:textId="77777777" w:rsidR="00110EAB" w:rsidRDefault="00110EAB">
                    <w:pPr>
                      <w:pStyle w:val="Bibliography"/>
                      <w:rPr>
                        <w:ins w:id="1543" w:author="Robert Clark" w:date="2020-05-15T18:56:00Z"/>
                        <w:noProof/>
                      </w:rPr>
                    </w:pPr>
                    <w:ins w:id="1544" w:author="Robert Clark" w:date="2020-05-15T18:56:00Z">
                      <w:r>
                        <w:rPr>
                          <w:noProof/>
                        </w:rPr>
                        <w:t>M. D. Shen, “Wikimedia Commons,” 13 December 2018. [Online]. Available: https://commons.wikimedia.org/wiki/File:CSF_circulation.png. [Accessed 20 April 2020].</w:t>
                      </w:r>
                    </w:ins>
                  </w:p>
                </w:tc>
              </w:tr>
              <w:tr w:rsidR="00110EAB" w14:paraId="69EE58F6" w14:textId="77777777">
                <w:trPr>
                  <w:divId w:val="2112234727"/>
                  <w:tblCellSpacing w:w="15" w:type="dxa"/>
                  <w:ins w:id="1545" w:author="Robert Clark" w:date="2020-05-15T18:56:00Z"/>
                </w:trPr>
                <w:tc>
                  <w:tcPr>
                    <w:tcW w:w="50" w:type="pct"/>
                    <w:hideMark/>
                  </w:tcPr>
                  <w:p w14:paraId="497477B8" w14:textId="77777777" w:rsidR="00110EAB" w:rsidRDefault="00110EAB">
                    <w:pPr>
                      <w:pStyle w:val="Bibliography"/>
                      <w:rPr>
                        <w:ins w:id="1546" w:author="Robert Clark" w:date="2020-05-15T18:56:00Z"/>
                        <w:noProof/>
                      </w:rPr>
                    </w:pPr>
                    <w:ins w:id="1547" w:author="Robert Clark" w:date="2020-05-15T18:56:00Z">
                      <w:r>
                        <w:rPr>
                          <w:noProof/>
                        </w:rPr>
                        <w:t xml:space="preserve">[13] </w:t>
                      </w:r>
                    </w:ins>
                  </w:p>
                </w:tc>
                <w:tc>
                  <w:tcPr>
                    <w:tcW w:w="0" w:type="auto"/>
                    <w:hideMark/>
                  </w:tcPr>
                  <w:p w14:paraId="1421A61D" w14:textId="77777777" w:rsidR="00110EAB" w:rsidRDefault="00110EAB">
                    <w:pPr>
                      <w:pStyle w:val="Bibliography"/>
                      <w:rPr>
                        <w:ins w:id="1548" w:author="Robert Clark" w:date="2020-05-15T18:56:00Z"/>
                        <w:noProof/>
                      </w:rPr>
                    </w:pPr>
                    <w:ins w:id="1549" w:author="Robert Clark" w:date="2020-05-15T18:56:00Z">
                      <w:r>
                        <w:rPr>
                          <w:noProof/>
                        </w:rPr>
                        <w:t xml:space="preserve">C. Rusbridge, F. Stringer and S. P. Knowler, “Clinical Application of Diagnostic Imaging of Chiari-Like Malformation and Syringomyelia,” </w:t>
                      </w:r>
                      <w:r>
                        <w:rPr>
                          <w:i/>
                          <w:iCs/>
                          <w:noProof/>
                        </w:rPr>
                        <w:t xml:space="preserve">Front Vet Sci, </w:t>
                      </w:r>
                      <w:r>
                        <w:rPr>
                          <w:noProof/>
                        </w:rPr>
                        <w:t xml:space="preserve">vol. 5, no. 280, 2018. </w:t>
                      </w:r>
                    </w:ins>
                  </w:p>
                </w:tc>
              </w:tr>
              <w:tr w:rsidR="00110EAB" w14:paraId="4473F2E5" w14:textId="77777777">
                <w:trPr>
                  <w:divId w:val="2112234727"/>
                  <w:tblCellSpacing w:w="15" w:type="dxa"/>
                  <w:ins w:id="1550" w:author="Robert Clark" w:date="2020-05-15T18:56:00Z"/>
                </w:trPr>
                <w:tc>
                  <w:tcPr>
                    <w:tcW w:w="50" w:type="pct"/>
                    <w:hideMark/>
                  </w:tcPr>
                  <w:p w14:paraId="77D7B892" w14:textId="77777777" w:rsidR="00110EAB" w:rsidRDefault="00110EAB">
                    <w:pPr>
                      <w:pStyle w:val="Bibliography"/>
                      <w:rPr>
                        <w:ins w:id="1551" w:author="Robert Clark" w:date="2020-05-15T18:56:00Z"/>
                        <w:noProof/>
                      </w:rPr>
                    </w:pPr>
                    <w:ins w:id="1552" w:author="Robert Clark" w:date="2020-05-15T18:56:00Z">
                      <w:r>
                        <w:rPr>
                          <w:noProof/>
                        </w:rPr>
                        <w:t xml:space="preserve">[14] </w:t>
                      </w:r>
                    </w:ins>
                  </w:p>
                </w:tc>
                <w:tc>
                  <w:tcPr>
                    <w:tcW w:w="0" w:type="auto"/>
                    <w:hideMark/>
                  </w:tcPr>
                  <w:p w14:paraId="29D0A5C3" w14:textId="77777777" w:rsidR="00110EAB" w:rsidRDefault="00110EAB">
                    <w:pPr>
                      <w:pStyle w:val="Bibliography"/>
                      <w:rPr>
                        <w:ins w:id="1553" w:author="Robert Clark" w:date="2020-05-15T18:56:00Z"/>
                        <w:noProof/>
                      </w:rPr>
                    </w:pPr>
                    <w:ins w:id="1554" w:author="Robert Clark" w:date="2020-05-15T18:56:00Z">
                      <w:r>
                        <w:rPr>
                          <w:noProof/>
                        </w:rPr>
                        <w:t>American Veterinary Medical Association, “One Health: A New Professional Imperative,” American Veterinary Medical Association, 2008.</w:t>
                      </w:r>
                    </w:ins>
                  </w:p>
                </w:tc>
              </w:tr>
              <w:tr w:rsidR="00110EAB" w14:paraId="1CF51095" w14:textId="77777777">
                <w:trPr>
                  <w:divId w:val="2112234727"/>
                  <w:tblCellSpacing w:w="15" w:type="dxa"/>
                  <w:ins w:id="1555" w:author="Robert Clark" w:date="2020-05-15T18:56:00Z"/>
                </w:trPr>
                <w:tc>
                  <w:tcPr>
                    <w:tcW w:w="50" w:type="pct"/>
                    <w:hideMark/>
                  </w:tcPr>
                  <w:p w14:paraId="2F3A18DA" w14:textId="77777777" w:rsidR="00110EAB" w:rsidRDefault="00110EAB">
                    <w:pPr>
                      <w:pStyle w:val="Bibliography"/>
                      <w:rPr>
                        <w:ins w:id="1556" w:author="Robert Clark" w:date="2020-05-15T18:56:00Z"/>
                        <w:noProof/>
                      </w:rPr>
                    </w:pPr>
                    <w:ins w:id="1557" w:author="Robert Clark" w:date="2020-05-15T18:56:00Z">
                      <w:r>
                        <w:rPr>
                          <w:noProof/>
                        </w:rPr>
                        <w:t xml:space="preserve">[15] </w:t>
                      </w:r>
                    </w:ins>
                  </w:p>
                </w:tc>
                <w:tc>
                  <w:tcPr>
                    <w:tcW w:w="0" w:type="auto"/>
                    <w:hideMark/>
                  </w:tcPr>
                  <w:p w14:paraId="62D83EFB" w14:textId="77777777" w:rsidR="00110EAB" w:rsidRDefault="00110EAB">
                    <w:pPr>
                      <w:pStyle w:val="Bibliography"/>
                      <w:rPr>
                        <w:ins w:id="1558" w:author="Robert Clark" w:date="2020-05-15T18:56:00Z"/>
                        <w:noProof/>
                      </w:rPr>
                    </w:pPr>
                    <w:ins w:id="1559" w:author="Robert Clark" w:date="2020-05-15T18:56:00Z">
                      <w:r>
                        <w:rPr>
                          <w:noProof/>
                        </w:rPr>
                        <w:t xml:space="preserve">E. Chandler, Ettinger Feldman Textbook of Veterinary Internal Medicine 4th Edn, London: W. B. Saunders, 1996. </w:t>
                      </w:r>
                    </w:ins>
                  </w:p>
                </w:tc>
                <w:bookmarkStart w:id="1560" w:name="_GoBack"/>
                <w:bookmarkEnd w:id="1560"/>
              </w:tr>
              <w:tr w:rsidR="00110EAB" w14:paraId="7D62A1A3" w14:textId="77777777">
                <w:trPr>
                  <w:divId w:val="2112234727"/>
                  <w:tblCellSpacing w:w="15" w:type="dxa"/>
                  <w:ins w:id="1561" w:author="Robert Clark" w:date="2020-05-15T18:56:00Z"/>
                </w:trPr>
                <w:tc>
                  <w:tcPr>
                    <w:tcW w:w="50" w:type="pct"/>
                    <w:hideMark/>
                  </w:tcPr>
                  <w:p w14:paraId="0089DF1A" w14:textId="77777777" w:rsidR="00110EAB" w:rsidRDefault="00110EAB">
                    <w:pPr>
                      <w:pStyle w:val="Bibliography"/>
                      <w:rPr>
                        <w:ins w:id="1562" w:author="Robert Clark" w:date="2020-05-15T18:56:00Z"/>
                        <w:noProof/>
                      </w:rPr>
                    </w:pPr>
                    <w:ins w:id="1563" w:author="Robert Clark" w:date="2020-05-15T18:56:00Z">
                      <w:r>
                        <w:rPr>
                          <w:noProof/>
                        </w:rPr>
                        <w:lastRenderedPageBreak/>
                        <w:t xml:space="preserve">[16] </w:t>
                      </w:r>
                    </w:ins>
                  </w:p>
                </w:tc>
                <w:tc>
                  <w:tcPr>
                    <w:tcW w:w="0" w:type="auto"/>
                    <w:hideMark/>
                  </w:tcPr>
                  <w:p w14:paraId="44409A0C" w14:textId="77777777" w:rsidR="00110EAB" w:rsidRDefault="00110EAB">
                    <w:pPr>
                      <w:pStyle w:val="Bibliography"/>
                      <w:rPr>
                        <w:ins w:id="1564" w:author="Robert Clark" w:date="2020-05-15T18:56:00Z"/>
                        <w:noProof/>
                      </w:rPr>
                    </w:pPr>
                    <w:ins w:id="1565" w:author="Robert Clark" w:date="2020-05-15T18:56:00Z">
                      <w:r>
                        <w:rPr>
                          <w:noProof/>
                        </w:rPr>
                        <w:t xml:space="preserve">A. C. Hechler and S. A. Moore, “Understanding and Treating Chiari-like Malformation and Syringomyelia in Dogs,” </w:t>
                      </w:r>
                      <w:r>
                        <w:rPr>
                          <w:i/>
                          <w:iCs/>
                          <w:noProof/>
                        </w:rPr>
                        <w:t xml:space="preserve">Topics in Companion Animal Medicine, </w:t>
                      </w:r>
                      <w:r>
                        <w:rPr>
                          <w:noProof/>
                        </w:rPr>
                        <w:t xml:space="preserve">vol. 33, no. 1, pp. 1-11, 2018. </w:t>
                      </w:r>
                    </w:ins>
                  </w:p>
                </w:tc>
              </w:tr>
              <w:tr w:rsidR="00110EAB" w14:paraId="2DB2AF4A" w14:textId="77777777">
                <w:trPr>
                  <w:divId w:val="2112234727"/>
                  <w:tblCellSpacing w:w="15" w:type="dxa"/>
                  <w:ins w:id="1566" w:author="Robert Clark" w:date="2020-05-15T18:56:00Z"/>
                </w:trPr>
                <w:tc>
                  <w:tcPr>
                    <w:tcW w:w="50" w:type="pct"/>
                    <w:hideMark/>
                  </w:tcPr>
                  <w:p w14:paraId="4BDFE95E" w14:textId="77777777" w:rsidR="00110EAB" w:rsidRDefault="00110EAB">
                    <w:pPr>
                      <w:pStyle w:val="Bibliography"/>
                      <w:rPr>
                        <w:ins w:id="1567" w:author="Robert Clark" w:date="2020-05-15T18:56:00Z"/>
                        <w:noProof/>
                      </w:rPr>
                    </w:pPr>
                    <w:ins w:id="1568" w:author="Robert Clark" w:date="2020-05-15T18:56:00Z">
                      <w:r>
                        <w:rPr>
                          <w:noProof/>
                        </w:rPr>
                        <w:t xml:space="preserve">[17] </w:t>
                      </w:r>
                    </w:ins>
                  </w:p>
                </w:tc>
                <w:tc>
                  <w:tcPr>
                    <w:tcW w:w="0" w:type="auto"/>
                    <w:hideMark/>
                  </w:tcPr>
                  <w:p w14:paraId="68089E6D" w14:textId="77777777" w:rsidR="00110EAB" w:rsidRDefault="00110EAB">
                    <w:pPr>
                      <w:pStyle w:val="Bibliography"/>
                      <w:rPr>
                        <w:ins w:id="1569" w:author="Robert Clark" w:date="2020-05-15T18:56:00Z"/>
                        <w:noProof/>
                      </w:rPr>
                    </w:pPr>
                    <w:ins w:id="1570" w:author="Robert Clark" w:date="2020-05-15T18:56:00Z">
                      <w:r>
                        <w:rPr>
                          <w:noProof/>
                        </w:rPr>
                        <w:t>P. Salunke, M. Karthigeyan and P. Malik, “Foramen magnum decompression without bone removal: C1–C2 posterior fixation for Chiari with congenital atlantoaxial dislocation/basilar invagination,” Department of Neurosurgery, Postgraduate Institute of Medical Education &amp; Research (PGIMER), Chandigarh, 2019.</w:t>
                      </w:r>
                    </w:ins>
                  </w:p>
                </w:tc>
              </w:tr>
              <w:tr w:rsidR="00110EAB" w14:paraId="1C91BCBF" w14:textId="77777777">
                <w:trPr>
                  <w:divId w:val="2112234727"/>
                  <w:tblCellSpacing w:w="15" w:type="dxa"/>
                  <w:ins w:id="1571" w:author="Robert Clark" w:date="2020-05-15T18:56:00Z"/>
                </w:trPr>
                <w:tc>
                  <w:tcPr>
                    <w:tcW w:w="50" w:type="pct"/>
                    <w:hideMark/>
                  </w:tcPr>
                  <w:p w14:paraId="3AFB6EBE" w14:textId="77777777" w:rsidR="00110EAB" w:rsidRDefault="00110EAB">
                    <w:pPr>
                      <w:pStyle w:val="Bibliography"/>
                      <w:rPr>
                        <w:ins w:id="1572" w:author="Robert Clark" w:date="2020-05-15T18:56:00Z"/>
                        <w:noProof/>
                      </w:rPr>
                    </w:pPr>
                    <w:ins w:id="1573" w:author="Robert Clark" w:date="2020-05-15T18:56:00Z">
                      <w:r>
                        <w:rPr>
                          <w:noProof/>
                        </w:rPr>
                        <w:t xml:space="preserve">[18] </w:t>
                      </w:r>
                    </w:ins>
                  </w:p>
                </w:tc>
                <w:tc>
                  <w:tcPr>
                    <w:tcW w:w="0" w:type="auto"/>
                    <w:hideMark/>
                  </w:tcPr>
                  <w:p w14:paraId="5AD44617" w14:textId="77777777" w:rsidR="00110EAB" w:rsidRDefault="00110EAB">
                    <w:pPr>
                      <w:pStyle w:val="Bibliography"/>
                      <w:rPr>
                        <w:ins w:id="1574" w:author="Robert Clark" w:date="2020-05-15T18:56:00Z"/>
                        <w:noProof/>
                      </w:rPr>
                    </w:pPr>
                    <w:ins w:id="1575" w:author="Robert Clark" w:date="2020-05-15T18:56:00Z">
                      <w:r>
                        <w:rPr>
                          <w:noProof/>
                        </w:rPr>
                        <w:t xml:space="preserve">K. Jun and S. Yoon, “Alignment Solution for CT Image Reconstruction using Fixed Point and Virtual Rotation Axis,” </w:t>
                      </w:r>
                      <w:r>
                        <w:rPr>
                          <w:i/>
                          <w:iCs/>
                          <w:noProof/>
                        </w:rPr>
                        <w:t xml:space="preserve">Sci Rep, </w:t>
                      </w:r>
                      <w:r>
                        <w:rPr>
                          <w:noProof/>
                        </w:rPr>
                        <w:t xml:space="preserve">vol. 7, no. 41218, 2017. </w:t>
                      </w:r>
                    </w:ins>
                  </w:p>
                </w:tc>
              </w:tr>
              <w:tr w:rsidR="00110EAB" w14:paraId="7DD59578" w14:textId="77777777">
                <w:trPr>
                  <w:divId w:val="2112234727"/>
                  <w:tblCellSpacing w:w="15" w:type="dxa"/>
                  <w:ins w:id="1576" w:author="Robert Clark" w:date="2020-05-15T18:56:00Z"/>
                </w:trPr>
                <w:tc>
                  <w:tcPr>
                    <w:tcW w:w="50" w:type="pct"/>
                    <w:hideMark/>
                  </w:tcPr>
                  <w:p w14:paraId="1E029D71" w14:textId="77777777" w:rsidR="00110EAB" w:rsidRDefault="00110EAB">
                    <w:pPr>
                      <w:pStyle w:val="Bibliography"/>
                      <w:rPr>
                        <w:ins w:id="1577" w:author="Robert Clark" w:date="2020-05-15T18:56:00Z"/>
                        <w:noProof/>
                      </w:rPr>
                    </w:pPr>
                    <w:ins w:id="1578" w:author="Robert Clark" w:date="2020-05-15T18:56:00Z">
                      <w:r>
                        <w:rPr>
                          <w:noProof/>
                        </w:rPr>
                        <w:t xml:space="preserve">[19] </w:t>
                      </w:r>
                    </w:ins>
                  </w:p>
                </w:tc>
                <w:tc>
                  <w:tcPr>
                    <w:tcW w:w="0" w:type="auto"/>
                    <w:hideMark/>
                  </w:tcPr>
                  <w:p w14:paraId="655EB86A" w14:textId="77777777" w:rsidR="00110EAB" w:rsidRDefault="00110EAB">
                    <w:pPr>
                      <w:pStyle w:val="Bibliography"/>
                      <w:rPr>
                        <w:ins w:id="1579" w:author="Robert Clark" w:date="2020-05-15T18:56:00Z"/>
                        <w:noProof/>
                      </w:rPr>
                    </w:pPr>
                    <w:ins w:id="1580" w:author="Robert Clark" w:date="2020-05-15T18:56:00Z">
                      <w:r>
                        <w:rPr>
                          <w:noProof/>
                        </w:rPr>
                        <w:t xml:space="preserve">J. Broder, Diagnostic Imaging for the Emergency Physician, Philadelphia: Saunders, 2011. </w:t>
                      </w:r>
                    </w:ins>
                  </w:p>
                </w:tc>
              </w:tr>
              <w:tr w:rsidR="00110EAB" w14:paraId="4A153C40" w14:textId="77777777">
                <w:trPr>
                  <w:divId w:val="2112234727"/>
                  <w:tblCellSpacing w:w="15" w:type="dxa"/>
                  <w:ins w:id="1581" w:author="Robert Clark" w:date="2020-05-15T18:56:00Z"/>
                </w:trPr>
                <w:tc>
                  <w:tcPr>
                    <w:tcW w:w="50" w:type="pct"/>
                    <w:hideMark/>
                  </w:tcPr>
                  <w:p w14:paraId="05D40A11" w14:textId="77777777" w:rsidR="00110EAB" w:rsidRDefault="00110EAB">
                    <w:pPr>
                      <w:pStyle w:val="Bibliography"/>
                      <w:rPr>
                        <w:ins w:id="1582" w:author="Robert Clark" w:date="2020-05-15T18:56:00Z"/>
                        <w:noProof/>
                      </w:rPr>
                    </w:pPr>
                    <w:ins w:id="1583" w:author="Robert Clark" w:date="2020-05-15T18:56:00Z">
                      <w:r>
                        <w:rPr>
                          <w:noProof/>
                        </w:rPr>
                        <w:t xml:space="preserve">[20] </w:t>
                      </w:r>
                    </w:ins>
                  </w:p>
                </w:tc>
                <w:tc>
                  <w:tcPr>
                    <w:tcW w:w="0" w:type="auto"/>
                    <w:hideMark/>
                  </w:tcPr>
                  <w:p w14:paraId="3292F030" w14:textId="77777777" w:rsidR="00110EAB" w:rsidRDefault="00110EAB">
                    <w:pPr>
                      <w:pStyle w:val="Bibliography"/>
                      <w:rPr>
                        <w:ins w:id="1584" w:author="Robert Clark" w:date="2020-05-15T18:56:00Z"/>
                        <w:noProof/>
                      </w:rPr>
                    </w:pPr>
                    <w:ins w:id="1585" w:author="Robert Clark" w:date="2020-05-15T18:56:00Z">
                      <w:r>
                        <w:rPr>
                          <w:noProof/>
                        </w:rPr>
                        <w:t>D. W. McRobbie, E. A. Moore, M. J. Graves and M. R. Prince, MRI from Picture to Proton, Cambridge: Cambridge University Press, 2006, pp. 33-34.</w:t>
                      </w:r>
                    </w:ins>
                  </w:p>
                </w:tc>
              </w:tr>
              <w:tr w:rsidR="00110EAB" w14:paraId="394BEEA0" w14:textId="77777777">
                <w:trPr>
                  <w:divId w:val="2112234727"/>
                  <w:tblCellSpacing w:w="15" w:type="dxa"/>
                  <w:ins w:id="1586" w:author="Robert Clark" w:date="2020-05-15T18:56:00Z"/>
                </w:trPr>
                <w:tc>
                  <w:tcPr>
                    <w:tcW w:w="50" w:type="pct"/>
                    <w:hideMark/>
                  </w:tcPr>
                  <w:p w14:paraId="2BB542C9" w14:textId="77777777" w:rsidR="00110EAB" w:rsidRDefault="00110EAB">
                    <w:pPr>
                      <w:pStyle w:val="Bibliography"/>
                      <w:rPr>
                        <w:ins w:id="1587" w:author="Robert Clark" w:date="2020-05-15T18:56:00Z"/>
                        <w:noProof/>
                      </w:rPr>
                    </w:pPr>
                    <w:ins w:id="1588" w:author="Robert Clark" w:date="2020-05-15T18:56:00Z">
                      <w:r>
                        <w:rPr>
                          <w:noProof/>
                        </w:rPr>
                        <w:t xml:space="preserve">[21] </w:t>
                      </w:r>
                    </w:ins>
                  </w:p>
                </w:tc>
                <w:tc>
                  <w:tcPr>
                    <w:tcW w:w="0" w:type="auto"/>
                    <w:hideMark/>
                  </w:tcPr>
                  <w:p w14:paraId="63CFE332" w14:textId="77777777" w:rsidR="00110EAB" w:rsidRDefault="00110EAB">
                    <w:pPr>
                      <w:pStyle w:val="Bibliography"/>
                      <w:rPr>
                        <w:ins w:id="1589" w:author="Robert Clark" w:date="2020-05-15T18:56:00Z"/>
                        <w:noProof/>
                      </w:rPr>
                    </w:pPr>
                    <w:ins w:id="1590" w:author="Robert Clark" w:date="2020-05-15T18:56:00Z">
                      <w:r>
                        <w:rPr>
                          <w:noProof/>
                        </w:rPr>
                        <w:t xml:space="preserve">P. Lemay, S. P. Knowler, S. Bouasker, Y. Nédélec, S. Platt, C. Freeman, G. Child, L. B. Barreiro, R. G. A., C. Rusbridge and Z. Kibar, “Quantitative Trait Loci (QTL) Study Identifies Novel Genomic Regions Associated to Chiari-Like Malformation in Griffon Bruxellois Dogs,” </w:t>
                      </w:r>
                      <w:r>
                        <w:rPr>
                          <w:i/>
                          <w:iCs/>
                          <w:noProof/>
                        </w:rPr>
                        <w:t xml:space="preserve">PLoS One, </w:t>
                      </w:r>
                      <w:r>
                        <w:rPr>
                          <w:noProof/>
                        </w:rPr>
                        <w:t xml:space="preserve">vol. 9, no. 4, 2014. </w:t>
                      </w:r>
                    </w:ins>
                  </w:p>
                </w:tc>
              </w:tr>
              <w:tr w:rsidR="00110EAB" w14:paraId="48004430" w14:textId="77777777">
                <w:trPr>
                  <w:divId w:val="2112234727"/>
                  <w:tblCellSpacing w:w="15" w:type="dxa"/>
                  <w:ins w:id="1591" w:author="Robert Clark" w:date="2020-05-15T18:56:00Z"/>
                </w:trPr>
                <w:tc>
                  <w:tcPr>
                    <w:tcW w:w="50" w:type="pct"/>
                    <w:hideMark/>
                  </w:tcPr>
                  <w:p w14:paraId="310E3476" w14:textId="77777777" w:rsidR="00110EAB" w:rsidRDefault="00110EAB">
                    <w:pPr>
                      <w:pStyle w:val="Bibliography"/>
                      <w:rPr>
                        <w:ins w:id="1592" w:author="Robert Clark" w:date="2020-05-15T18:56:00Z"/>
                        <w:noProof/>
                      </w:rPr>
                    </w:pPr>
                    <w:ins w:id="1593" w:author="Robert Clark" w:date="2020-05-15T18:56:00Z">
                      <w:r>
                        <w:rPr>
                          <w:noProof/>
                        </w:rPr>
                        <w:t xml:space="preserve">[22] </w:t>
                      </w:r>
                    </w:ins>
                  </w:p>
                </w:tc>
                <w:tc>
                  <w:tcPr>
                    <w:tcW w:w="0" w:type="auto"/>
                    <w:hideMark/>
                  </w:tcPr>
                  <w:p w14:paraId="08FF5F86" w14:textId="77777777" w:rsidR="00110EAB" w:rsidRDefault="00110EAB">
                    <w:pPr>
                      <w:pStyle w:val="Bibliography"/>
                      <w:rPr>
                        <w:ins w:id="1594" w:author="Robert Clark" w:date="2020-05-15T18:56:00Z"/>
                        <w:noProof/>
                      </w:rPr>
                    </w:pPr>
                    <w:ins w:id="1595" w:author="Robert Clark" w:date="2020-05-15T18:56:00Z">
                      <w:r>
                        <w:rPr>
                          <w:noProof/>
                        </w:rPr>
                        <w:t xml:space="preserve">T. J. Gemmill, D. J. Mellor, D. N. Clements, S. P. Clarke, M. Farrell, D. Bennett and S. Carmichael, “Evaluation of elbow incongruencyusing reconstructed CT in dogssuffering fragmented coronoid process,” </w:t>
                      </w:r>
                      <w:r>
                        <w:rPr>
                          <w:i/>
                          <w:iCs/>
                          <w:noProof/>
                        </w:rPr>
                        <w:t xml:space="preserve">Journal of Small Animal Practice, </w:t>
                      </w:r>
                      <w:r>
                        <w:rPr>
                          <w:noProof/>
                        </w:rPr>
                        <w:t xml:space="preserve">vol. 46, pp. 327-333, 2005. </w:t>
                      </w:r>
                    </w:ins>
                  </w:p>
                </w:tc>
              </w:tr>
              <w:tr w:rsidR="00110EAB" w14:paraId="1824D087" w14:textId="77777777">
                <w:trPr>
                  <w:divId w:val="2112234727"/>
                  <w:tblCellSpacing w:w="15" w:type="dxa"/>
                  <w:ins w:id="1596" w:author="Robert Clark" w:date="2020-05-15T18:56:00Z"/>
                </w:trPr>
                <w:tc>
                  <w:tcPr>
                    <w:tcW w:w="50" w:type="pct"/>
                    <w:hideMark/>
                  </w:tcPr>
                  <w:p w14:paraId="4D44BB3B" w14:textId="77777777" w:rsidR="00110EAB" w:rsidRDefault="00110EAB">
                    <w:pPr>
                      <w:pStyle w:val="Bibliography"/>
                      <w:rPr>
                        <w:ins w:id="1597" w:author="Robert Clark" w:date="2020-05-15T18:56:00Z"/>
                        <w:noProof/>
                      </w:rPr>
                    </w:pPr>
                    <w:ins w:id="1598" w:author="Robert Clark" w:date="2020-05-15T18:56:00Z">
                      <w:r>
                        <w:rPr>
                          <w:noProof/>
                        </w:rPr>
                        <w:t xml:space="preserve">[23] </w:t>
                      </w:r>
                    </w:ins>
                  </w:p>
                </w:tc>
                <w:tc>
                  <w:tcPr>
                    <w:tcW w:w="0" w:type="auto"/>
                    <w:hideMark/>
                  </w:tcPr>
                  <w:p w14:paraId="60CF9F72" w14:textId="77777777" w:rsidR="00110EAB" w:rsidRDefault="00110EAB">
                    <w:pPr>
                      <w:pStyle w:val="Bibliography"/>
                      <w:rPr>
                        <w:ins w:id="1599" w:author="Robert Clark" w:date="2020-05-15T18:56:00Z"/>
                        <w:noProof/>
                      </w:rPr>
                    </w:pPr>
                    <w:ins w:id="1600" w:author="Robert Clark" w:date="2020-05-15T18:56:00Z">
                      <w:r>
                        <w:rPr>
                          <w:noProof/>
                        </w:rPr>
                        <w:t xml:space="preserve">P. Proks, L. Stehlík, K. Irova, M. Dvořák, R. Srnec and A. Nečas, “Relationship between Radioulnar Incongruity of Elbow Joints and the Type ofFragmented Processus Coronoideus Medialis,” </w:t>
                      </w:r>
                      <w:r>
                        <w:rPr>
                          <w:i/>
                          <w:iCs/>
                          <w:noProof/>
                        </w:rPr>
                        <w:t xml:space="preserve">Acta Veterinaria Brno, </w:t>
                      </w:r>
                      <w:r>
                        <w:rPr>
                          <w:noProof/>
                        </w:rPr>
                        <w:t xml:space="preserve">vol. 79, pp. 307-312, 2010. </w:t>
                      </w:r>
                    </w:ins>
                  </w:p>
                </w:tc>
              </w:tr>
              <w:tr w:rsidR="00110EAB" w14:paraId="262910CA" w14:textId="77777777">
                <w:trPr>
                  <w:divId w:val="2112234727"/>
                  <w:tblCellSpacing w:w="15" w:type="dxa"/>
                  <w:ins w:id="1601" w:author="Robert Clark" w:date="2020-05-15T18:56:00Z"/>
                </w:trPr>
                <w:tc>
                  <w:tcPr>
                    <w:tcW w:w="50" w:type="pct"/>
                    <w:hideMark/>
                  </w:tcPr>
                  <w:p w14:paraId="57608509" w14:textId="77777777" w:rsidR="00110EAB" w:rsidRDefault="00110EAB">
                    <w:pPr>
                      <w:pStyle w:val="Bibliography"/>
                      <w:rPr>
                        <w:ins w:id="1602" w:author="Robert Clark" w:date="2020-05-15T18:56:00Z"/>
                        <w:noProof/>
                      </w:rPr>
                    </w:pPr>
                    <w:ins w:id="1603" w:author="Robert Clark" w:date="2020-05-15T18:56:00Z">
                      <w:r>
                        <w:rPr>
                          <w:noProof/>
                        </w:rPr>
                        <w:t xml:space="preserve">[24] </w:t>
                      </w:r>
                    </w:ins>
                  </w:p>
                </w:tc>
                <w:tc>
                  <w:tcPr>
                    <w:tcW w:w="0" w:type="auto"/>
                    <w:hideMark/>
                  </w:tcPr>
                  <w:p w14:paraId="2CDC9ABD" w14:textId="77777777" w:rsidR="00110EAB" w:rsidRDefault="00110EAB">
                    <w:pPr>
                      <w:pStyle w:val="Bibliography"/>
                      <w:rPr>
                        <w:ins w:id="1604" w:author="Robert Clark" w:date="2020-05-15T18:56:00Z"/>
                        <w:noProof/>
                      </w:rPr>
                    </w:pPr>
                    <w:ins w:id="1605" w:author="Robert Clark" w:date="2020-05-15T18:56:00Z">
                      <w:r>
                        <w:rPr>
                          <w:noProof/>
                        </w:rPr>
                        <w:t xml:space="preserve">H. Eljack, H. Werner and P. Bottcher, “Sensitivity and Specificity of 3D Models of the Radioulnar Joint Cup in Combination With a Sphere Fitted to the Ulnar Trochlear North for Estimation of Radioulnar Incongruence In Vitro,” </w:t>
                      </w:r>
                      <w:r>
                        <w:rPr>
                          <w:i/>
                          <w:iCs/>
                          <w:noProof/>
                        </w:rPr>
                        <w:t xml:space="preserve">Veterinary Surgery, </w:t>
                      </w:r>
                      <w:r>
                        <w:rPr>
                          <w:noProof/>
                        </w:rPr>
                        <w:t xml:space="preserve">vol. 42, pp. 365-370, 2013. </w:t>
                      </w:r>
                    </w:ins>
                  </w:p>
                </w:tc>
              </w:tr>
              <w:tr w:rsidR="00110EAB" w14:paraId="7CC17EFE" w14:textId="77777777">
                <w:trPr>
                  <w:divId w:val="2112234727"/>
                  <w:tblCellSpacing w:w="15" w:type="dxa"/>
                  <w:ins w:id="1606" w:author="Robert Clark" w:date="2020-05-15T18:56:00Z"/>
                </w:trPr>
                <w:tc>
                  <w:tcPr>
                    <w:tcW w:w="50" w:type="pct"/>
                    <w:hideMark/>
                  </w:tcPr>
                  <w:p w14:paraId="1075DDD7" w14:textId="77777777" w:rsidR="00110EAB" w:rsidRDefault="00110EAB">
                    <w:pPr>
                      <w:pStyle w:val="Bibliography"/>
                      <w:rPr>
                        <w:ins w:id="1607" w:author="Robert Clark" w:date="2020-05-15T18:56:00Z"/>
                        <w:noProof/>
                      </w:rPr>
                    </w:pPr>
                    <w:ins w:id="1608" w:author="Robert Clark" w:date="2020-05-15T18:56:00Z">
                      <w:r>
                        <w:rPr>
                          <w:noProof/>
                        </w:rPr>
                        <w:t xml:space="preserve">[25] </w:t>
                      </w:r>
                    </w:ins>
                  </w:p>
                </w:tc>
                <w:tc>
                  <w:tcPr>
                    <w:tcW w:w="0" w:type="auto"/>
                    <w:hideMark/>
                  </w:tcPr>
                  <w:p w14:paraId="14CC4D63" w14:textId="77777777" w:rsidR="00110EAB" w:rsidRDefault="00110EAB">
                    <w:pPr>
                      <w:pStyle w:val="Bibliography"/>
                      <w:rPr>
                        <w:ins w:id="1609" w:author="Robert Clark" w:date="2020-05-15T18:56:00Z"/>
                        <w:noProof/>
                      </w:rPr>
                    </w:pPr>
                    <w:ins w:id="1610" w:author="Robert Clark" w:date="2020-05-15T18:56:00Z">
                      <w:r>
                        <w:rPr>
                          <w:noProof/>
                        </w:rPr>
                        <w:t xml:space="preserve">J. J. Sackman, D. J. Marino, C. A. Loughin, C. W. Dewey, L. J. Marino, M. L. Lesser and M. B. Akerman, “Morphometric features of the craniocervical junction region in dogs with suspected Chiari-like malformation determined by combined use of magnetic resonance imaging and computed tomography,” </w:t>
                      </w:r>
                      <w:r>
                        <w:rPr>
                          <w:i/>
                          <w:iCs/>
                          <w:noProof/>
                        </w:rPr>
                        <w:t xml:space="preserve">American Journal of Veterinary Research, </w:t>
                      </w:r>
                      <w:r>
                        <w:rPr>
                          <w:noProof/>
                        </w:rPr>
                        <w:t xml:space="preserve">vol. 73, no. 1, pp. 105-111, 2012. </w:t>
                      </w:r>
                    </w:ins>
                  </w:p>
                </w:tc>
              </w:tr>
              <w:tr w:rsidR="00110EAB" w14:paraId="2B49A67B" w14:textId="77777777">
                <w:trPr>
                  <w:divId w:val="2112234727"/>
                  <w:tblCellSpacing w:w="15" w:type="dxa"/>
                  <w:ins w:id="1611" w:author="Robert Clark" w:date="2020-05-15T18:56:00Z"/>
                </w:trPr>
                <w:tc>
                  <w:tcPr>
                    <w:tcW w:w="50" w:type="pct"/>
                    <w:hideMark/>
                  </w:tcPr>
                  <w:p w14:paraId="2631C0AC" w14:textId="77777777" w:rsidR="00110EAB" w:rsidRDefault="00110EAB">
                    <w:pPr>
                      <w:pStyle w:val="Bibliography"/>
                      <w:rPr>
                        <w:ins w:id="1612" w:author="Robert Clark" w:date="2020-05-15T18:56:00Z"/>
                        <w:noProof/>
                      </w:rPr>
                    </w:pPr>
                    <w:ins w:id="1613" w:author="Robert Clark" w:date="2020-05-15T18:56:00Z">
                      <w:r>
                        <w:rPr>
                          <w:noProof/>
                        </w:rPr>
                        <w:t xml:space="preserve">[26] </w:t>
                      </w:r>
                    </w:ins>
                  </w:p>
                </w:tc>
                <w:tc>
                  <w:tcPr>
                    <w:tcW w:w="0" w:type="auto"/>
                    <w:hideMark/>
                  </w:tcPr>
                  <w:p w14:paraId="5DB95DA0" w14:textId="77777777" w:rsidR="00110EAB" w:rsidRDefault="00110EAB">
                    <w:pPr>
                      <w:pStyle w:val="Bibliography"/>
                      <w:rPr>
                        <w:ins w:id="1614" w:author="Robert Clark" w:date="2020-05-15T18:56:00Z"/>
                        <w:noProof/>
                      </w:rPr>
                    </w:pPr>
                    <w:ins w:id="1615" w:author="Robert Clark" w:date="2020-05-15T18:56:00Z">
                      <w:r>
                        <w:rPr>
                          <w:noProof/>
                        </w:rPr>
                        <w:t xml:space="preserve">S. Cerda‐Gonzalez, N. J. Olby and E. H. Griffith, “Dorsal Compressive Atlantoaxial Bands and the Craniocervical Junction Syndrome: Association with Clinical Signs and Syringomyelia in Mature Cavalier King Charles Spaniels,” </w:t>
                      </w:r>
                      <w:r>
                        <w:rPr>
                          <w:i/>
                          <w:iCs/>
                          <w:noProof/>
                        </w:rPr>
                        <w:t xml:space="preserve">Journal of Veterinary Internal Medicine, </w:t>
                      </w:r>
                      <w:r>
                        <w:rPr>
                          <w:noProof/>
                        </w:rPr>
                        <w:t xml:space="preserve">vol. 29, no. 3, pp. 887-892, 2015. </w:t>
                      </w:r>
                    </w:ins>
                  </w:p>
                </w:tc>
              </w:tr>
              <w:tr w:rsidR="00110EAB" w14:paraId="47AF0E2D" w14:textId="77777777">
                <w:trPr>
                  <w:divId w:val="2112234727"/>
                  <w:tblCellSpacing w:w="15" w:type="dxa"/>
                  <w:ins w:id="1616" w:author="Robert Clark" w:date="2020-05-15T18:56:00Z"/>
                </w:trPr>
                <w:tc>
                  <w:tcPr>
                    <w:tcW w:w="50" w:type="pct"/>
                    <w:hideMark/>
                  </w:tcPr>
                  <w:p w14:paraId="438490FA" w14:textId="77777777" w:rsidR="00110EAB" w:rsidRDefault="00110EAB">
                    <w:pPr>
                      <w:pStyle w:val="Bibliography"/>
                      <w:rPr>
                        <w:ins w:id="1617" w:author="Robert Clark" w:date="2020-05-15T18:56:00Z"/>
                        <w:noProof/>
                      </w:rPr>
                    </w:pPr>
                    <w:ins w:id="1618" w:author="Robert Clark" w:date="2020-05-15T18:56:00Z">
                      <w:r>
                        <w:rPr>
                          <w:noProof/>
                        </w:rPr>
                        <w:t xml:space="preserve">[27] </w:t>
                      </w:r>
                    </w:ins>
                  </w:p>
                </w:tc>
                <w:tc>
                  <w:tcPr>
                    <w:tcW w:w="0" w:type="auto"/>
                    <w:hideMark/>
                  </w:tcPr>
                  <w:p w14:paraId="4FBAADEC" w14:textId="77777777" w:rsidR="00110EAB" w:rsidRDefault="00110EAB">
                    <w:pPr>
                      <w:pStyle w:val="Bibliography"/>
                      <w:rPr>
                        <w:ins w:id="1619" w:author="Robert Clark" w:date="2020-05-15T18:56:00Z"/>
                        <w:noProof/>
                      </w:rPr>
                    </w:pPr>
                    <w:ins w:id="1620" w:author="Robert Clark" w:date="2020-05-15T18:56:00Z">
                      <w:r>
                        <w:rPr>
                          <w:noProof/>
                        </w:rPr>
                        <w:t xml:space="preserve">S. Cerda‐Gonzalez, N. J. Olby and E. H. Griffith, “Medullary Position at the Craniocervical Junction in Mature Cavalier King Charles Spaniels: Relationship with Neurologic Signs and Syringomyelia,” </w:t>
                      </w:r>
                      <w:r>
                        <w:rPr>
                          <w:i/>
                          <w:iCs/>
                          <w:noProof/>
                        </w:rPr>
                        <w:t xml:space="preserve">Journal of Veterinary Internal Medicine, </w:t>
                      </w:r>
                      <w:r>
                        <w:rPr>
                          <w:noProof/>
                        </w:rPr>
                        <w:t xml:space="preserve">vol. 29, no. 3, p. 882–886, 2015. </w:t>
                      </w:r>
                    </w:ins>
                  </w:p>
                </w:tc>
              </w:tr>
              <w:tr w:rsidR="00110EAB" w14:paraId="252A5FFC" w14:textId="77777777">
                <w:trPr>
                  <w:divId w:val="2112234727"/>
                  <w:tblCellSpacing w:w="15" w:type="dxa"/>
                  <w:ins w:id="1621" w:author="Robert Clark" w:date="2020-05-15T18:56:00Z"/>
                </w:trPr>
                <w:tc>
                  <w:tcPr>
                    <w:tcW w:w="50" w:type="pct"/>
                    <w:hideMark/>
                  </w:tcPr>
                  <w:p w14:paraId="21BFAD37" w14:textId="77777777" w:rsidR="00110EAB" w:rsidRDefault="00110EAB">
                    <w:pPr>
                      <w:pStyle w:val="Bibliography"/>
                      <w:rPr>
                        <w:ins w:id="1622" w:author="Robert Clark" w:date="2020-05-15T18:56:00Z"/>
                        <w:noProof/>
                      </w:rPr>
                    </w:pPr>
                    <w:ins w:id="1623" w:author="Robert Clark" w:date="2020-05-15T18:56:00Z">
                      <w:r>
                        <w:rPr>
                          <w:noProof/>
                        </w:rPr>
                        <w:lastRenderedPageBreak/>
                        <w:t xml:space="preserve">[28] </w:t>
                      </w:r>
                    </w:ins>
                  </w:p>
                </w:tc>
                <w:tc>
                  <w:tcPr>
                    <w:tcW w:w="0" w:type="auto"/>
                    <w:hideMark/>
                  </w:tcPr>
                  <w:p w14:paraId="5164DACA" w14:textId="77777777" w:rsidR="00110EAB" w:rsidRDefault="00110EAB">
                    <w:pPr>
                      <w:pStyle w:val="Bibliography"/>
                      <w:rPr>
                        <w:ins w:id="1624" w:author="Robert Clark" w:date="2020-05-15T18:56:00Z"/>
                        <w:noProof/>
                      </w:rPr>
                    </w:pPr>
                    <w:ins w:id="1625" w:author="Robert Clark" w:date="2020-05-15T18:56:00Z">
                      <w:r>
                        <w:rPr>
                          <w:noProof/>
                        </w:rPr>
                        <w:t xml:space="preserve">S. Micheal, S. P. Knowler, C. Rusbridge and K. Wells, “Using machine learning to understand neuromorphological change and image‐based biomarker identification in Cavalier King Charles Spaniels with Chiari‐like malformation‐associated pain and syringomyelia,” </w:t>
                      </w:r>
                      <w:r>
                        <w:rPr>
                          <w:i/>
                          <w:iCs/>
                          <w:noProof/>
                        </w:rPr>
                        <w:t xml:space="preserve">Journal of Veterinary Internal Medicine, </w:t>
                      </w:r>
                      <w:r>
                        <w:rPr>
                          <w:noProof/>
                        </w:rPr>
                        <w:t xml:space="preserve">vol. 33, no. 6, pp. 2665-2674, 2019. </w:t>
                      </w:r>
                    </w:ins>
                  </w:p>
                </w:tc>
              </w:tr>
              <w:tr w:rsidR="00110EAB" w14:paraId="472A11A9" w14:textId="77777777">
                <w:trPr>
                  <w:divId w:val="2112234727"/>
                  <w:tblCellSpacing w:w="15" w:type="dxa"/>
                  <w:ins w:id="1626" w:author="Robert Clark" w:date="2020-05-15T18:56:00Z"/>
                </w:trPr>
                <w:tc>
                  <w:tcPr>
                    <w:tcW w:w="50" w:type="pct"/>
                    <w:hideMark/>
                  </w:tcPr>
                  <w:p w14:paraId="65B10FE6" w14:textId="77777777" w:rsidR="00110EAB" w:rsidRDefault="00110EAB">
                    <w:pPr>
                      <w:pStyle w:val="Bibliography"/>
                      <w:rPr>
                        <w:ins w:id="1627" w:author="Robert Clark" w:date="2020-05-15T18:56:00Z"/>
                        <w:noProof/>
                      </w:rPr>
                    </w:pPr>
                    <w:ins w:id="1628" w:author="Robert Clark" w:date="2020-05-15T18:56:00Z">
                      <w:r>
                        <w:rPr>
                          <w:noProof/>
                        </w:rPr>
                        <w:t xml:space="preserve">[29] </w:t>
                      </w:r>
                    </w:ins>
                  </w:p>
                </w:tc>
                <w:tc>
                  <w:tcPr>
                    <w:tcW w:w="0" w:type="auto"/>
                    <w:hideMark/>
                  </w:tcPr>
                  <w:p w14:paraId="54BBE416" w14:textId="77777777" w:rsidR="00110EAB" w:rsidRDefault="00110EAB">
                    <w:pPr>
                      <w:pStyle w:val="Bibliography"/>
                      <w:rPr>
                        <w:ins w:id="1629" w:author="Robert Clark" w:date="2020-05-15T18:56:00Z"/>
                        <w:noProof/>
                      </w:rPr>
                    </w:pPr>
                    <w:ins w:id="1630" w:author="Robert Clark" w:date="2020-05-15T18:56:00Z">
                      <w:r>
                        <w:rPr>
                          <w:noProof/>
                        </w:rPr>
                        <w:t xml:space="preserve">A. Urbizu, B. A. Martin and D. Moncho, “Machine learning applied to neuroimaging for diagnosis of adult classic Chiari malformation: role of the basion as a key morphometric indicator,” </w:t>
                      </w:r>
                      <w:r>
                        <w:rPr>
                          <w:i/>
                          <w:iCs/>
                          <w:noProof/>
                        </w:rPr>
                        <w:t xml:space="preserve">Journal of Neurosurgery, </w:t>
                      </w:r>
                      <w:r>
                        <w:rPr>
                          <w:noProof/>
                        </w:rPr>
                        <w:t xml:space="preserve">vol. 129, no. 3, pp. 567-851, 2018. </w:t>
                      </w:r>
                    </w:ins>
                  </w:p>
                </w:tc>
              </w:tr>
              <w:tr w:rsidR="00110EAB" w14:paraId="0488253E" w14:textId="77777777">
                <w:trPr>
                  <w:divId w:val="2112234727"/>
                  <w:tblCellSpacing w:w="15" w:type="dxa"/>
                  <w:ins w:id="1631" w:author="Robert Clark" w:date="2020-05-15T18:56:00Z"/>
                </w:trPr>
                <w:tc>
                  <w:tcPr>
                    <w:tcW w:w="50" w:type="pct"/>
                    <w:hideMark/>
                  </w:tcPr>
                  <w:p w14:paraId="33F448ED" w14:textId="77777777" w:rsidR="00110EAB" w:rsidRDefault="00110EAB">
                    <w:pPr>
                      <w:pStyle w:val="Bibliography"/>
                      <w:rPr>
                        <w:ins w:id="1632" w:author="Robert Clark" w:date="2020-05-15T18:56:00Z"/>
                        <w:noProof/>
                      </w:rPr>
                    </w:pPr>
                    <w:ins w:id="1633" w:author="Robert Clark" w:date="2020-05-15T18:56:00Z">
                      <w:r>
                        <w:rPr>
                          <w:noProof/>
                        </w:rPr>
                        <w:t xml:space="preserve">[30] </w:t>
                      </w:r>
                    </w:ins>
                  </w:p>
                </w:tc>
                <w:tc>
                  <w:tcPr>
                    <w:tcW w:w="0" w:type="auto"/>
                    <w:hideMark/>
                  </w:tcPr>
                  <w:p w14:paraId="3D9E7F58" w14:textId="77777777" w:rsidR="00110EAB" w:rsidRDefault="00110EAB">
                    <w:pPr>
                      <w:pStyle w:val="Bibliography"/>
                      <w:rPr>
                        <w:ins w:id="1634" w:author="Robert Clark" w:date="2020-05-15T18:56:00Z"/>
                        <w:noProof/>
                      </w:rPr>
                    </w:pPr>
                    <w:ins w:id="1635" w:author="Robert Clark" w:date="2020-05-15T18:56:00Z">
                      <w:r>
                        <w:rPr>
                          <w:noProof/>
                        </w:rPr>
                        <w:t xml:space="preserve">S. Sarraf and G. Tofighi, “Deep learning-based pipeline to recognize Alzheimer's disease using fMRI data,” in </w:t>
                      </w:r>
                      <w:r>
                        <w:rPr>
                          <w:i/>
                          <w:iCs/>
                          <w:noProof/>
                        </w:rPr>
                        <w:t>2016 Future Technologies Conference (FTC)</w:t>
                      </w:r>
                      <w:r>
                        <w:rPr>
                          <w:noProof/>
                        </w:rPr>
                        <w:t xml:space="preserve">, San Francisco, 2016. </w:t>
                      </w:r>
                    </w:ins>
                  </w:p>
                </w:tc>
              </w:tr>
              <w:tr w:rsidR="00110EAB" w14:paraId="25592F2A" w14:textId="77777777">
                <w:trPr>
                  <w:divId w:val="2112234727"/>
                  <w:tblCellSpacing w:w="15" w:type="dxa"/>
                  <w:ins w:id="1636" w:author="Robert Clark" w:date="2020-05-15T18:56:00Z"/>
                </w:trPr>
                <w:tc>
                  <w:tcPr>
                    <w:tcW w:w="50" w:type="pct"/>
                    <w:hideMark/>
                  </w:tcPr>
                  <w:p w14:paraId="76097FEE" w14:textId="77777777" w:rsidR="00110EAB" w:rsidRDefault="00110EAB">
                    <w:pPr>
                      <w:pStyle w:val="Bibliography"/>
                      <w:rPr>
                        <w:ins w:id="1637" w:author="Robert Clark" w:date="2020-05-15T18:56:00Z"/>
                        <w:noProof/>
                      </w:rPr>
                    </w:pPr>
                    <w:ins w:id="1638" w:author="Robert Clark" w:date="2020-05-15T18:56:00Z">
                      <w:r>
                        <w:rPr>
                          <w:noProof/>
                        </w:rPr>
                        <w:t xml:space="preserve">[31] </w:t>
                      </w:r>
                    </w:ins>
                  </w:p>
                </w:tc>
                <w:tc>
                  <w:tcPr>
                    <w:tcW w:w="0" w:type="auto"/>
                    <w:hideMark/>
                  </w:tcPr>
                  <w:p w14:paraId="657DC771" w14:textId="77777777" w:rsidR="00110EAB" w:rsidRDefault="00110EAB">
                    <w:pPr>
                      <w:pStyle w:val="Bibliography"/>
                      <w:rPr>
                        <w:ins w:id="1639" w:author="Robert Clark" w:date="2020-05-15T18:56:00Z"/>
                        <w:noProof/>
                      </w:rPr>
                    </w:pPr>
                    <w:ins w:id="1640" w:author="Robert Clark" w:date="2020-05-15T18:56:00Z">
                      <w:r>
                        <w:rPr>
                          <w:noProof/>
                        </w:rPr>
                        <w:t xml:space="preserve">C. Salvatore, A. Cerasa, I. Castiglioni, F. Gallivanone, A. Augimeri, M. M. López, G. Arabia, M. Morelli, M. C. Gilardi and A. Quattrone, “Machine learning on brain MRI data for differential diagnosis of Parkinson's disease and Progressive Supranuclear Palsy,” </w:t>
                      </w:r>
                      <w:r>
                        <w:rPr>
                          <w:i/>
                          <w:iCs/>
                          <w:noProof/>
                        </w:rPr>
                        <w:t xml:space="preserve">Journal of Neuroscience Methods, </w:t>
                      </w:r>
                      <w:r>
                        <w:rPr>
                          <w:noProof/>
                        </w:rPr>
                        <w:t xml:space="preserve">vol. 222, no. 1, pp. 230-237, 2014. </w:t>
                      </w:r>
                    </w:ins>
                  </w:p>
                </w:tc>
              </w:tr>
              <w:tr w:rsidR="00110EAB" w14:paraId="6DE2C8DC" w14:textId="77777777">
                <w:trPr>
                  <w:divId w:val="2112234727"/>
                  <w:tblCellSpacing w:w="15" w:type="dxa"/>
                  <w:ins w:id="1641" w:author="Robert Clark" w:date="2020-05-15T18:56:00Z"/>
                </w:trPr>
                <w:tc>
                  <w:tcPr>
                    <w:tcW w:w="50" w:type="pct"/>
                    <w:hideMark/>
                  </w:tcPr>
                  <w:p w14:paraId="6973346C" w14:textId="77777777" w:rsidR="00110EAB" w:rsidRDefault="00110EAB">
                    <w:pPr>
                      <w:pStyle w:val="Bibliography"/>
                      <w:rPr>
                        <w:ins w:id="1642" w:author="Robert Clark" w:date="2020-05-15T18:56:00Z"/>
                        <w:noProof/>
                      </w:rPr>
                    </w:pPr>
                    <w:ins w:id="1643" w:author="Robert Clark" w:date="2020-05-15T18:56:00Z">
                      <w:r>
                        <w:rPr>
                          <w:noProof/>
                        </w:rPr>
                        <w:t xml:space="preserve">[32] </w:t>
                      </w:r>
                    </w:ins>
                  </w:p>
                </w:tc>
                <w:tc>
                  <w:tcPr>
                    <w:tcW w:w="0" w:type="auto"/>
                    <w:hideMark/>
                  </w:tcPr>
                  <w:p w14:paraId="03AF0F18" w14:textId="77777777" w:rsidR="00110EAB" w:rsidRDefault="00110EAB">
                    <w:pPr>
                      <w:pStyle w:val="Bibliography"/>
                      <w:rPr>
                        <w:ins w:id="1644" w:author="Robert Clark" w:date="2020-05-15T18:56:00Z"/>
                        <w:noProof/>
                      </w:rPr>
                    </w:pPr>
                    <w:ins w:id="1645" w:author="Robert Clark" w:date="2020-05-15T18:56:00Z">
                      <w:r>
                        <w:rPr>
                          <w:noProof/>
                        </w:rPr>
                        <w:t xml:space="preserve">N. K. Focke, G. Helms, S. Scheewe, P. M. Pantel, C. G. Bachmann, J. Ebentheuer, P. Dechent, A. Mohr, W. Paulus and C. Trenkwalder, “Individual voxel‐based subtype prediction can differentiate progressive supranuclear palsy from idiopathic parkinson syndrome and healthy controls,” </w:t>
                      </w:r>
                      <w:r>
                        <w:rPr>
                          <w:i/>
                          <w:iCs/>
                          <w:noProof/>
                        </w:rPr>
                        <w:t xml:space="preserve">Human Brain Mapping, </w:t>
                      </w:r>
                      <w:r>
                        <w:rPr>
                          <w:noProof/>
                        </w:rPr>
                        <w:t xml:space="preserve">vol. 32, no. 11, pp. 1905-1915, 2011. </w:t>
                      </w:r>
                    </w:ins>
                  </w:p>
                </w:tc>
              </w:tr>
              <w:tr w:rsidR="00110EAB" w14:paraId="38A7519B" w14:textId="77777777">
                <w:trPr>
                  <w:divId w:val="2112234727"/>
                  <w:tblCellSpacing w:w="15" w:type="dxa"/>
                  <w:ins w:id="1646" w:author="Robert Clark" w:date="2020-05-15T18:56:00Z"/>
                </w:trPr>
                <w:tc>
                  <w:tcPr>
                    <w:tcW w:w="50" w:type="pct"/>
                    <w:hideMark/>
                  </w:tcPr>
                  <w:p w14:paraId="30408227" w14:textId="77777777" w:rsidR="00110EAB" w:rsidRDefault="00110EAB">
                    <w:pPr>
                      <w:pStyle w:val="Bibliography"/>
                      <w:rPr>
                        <w:ins w:id="1647" w:author="Robert Clark" w:date="2020-05-15T18:56:00Z"/>
                        <w:noProof/>
                      </w:rPr>
                    </w:pPr>
                    <w:ins w:id="1648" w:author="Robert Clark" w:date="2020-05-15T18:56:00Z">
                      <w:r>
                        <w:rPr>
                          <w:noProof/>
                        </w:rPr>
                        <w:t xml:space="preserve">[33] </w:t>
                      </w:r>
                    </w:ins>
                  </w:p>
                </w:tc>
                <w:tc>
                  <w:tcPr>
                    <w:tcW w:w="0" w:type="auto"/>
                    <w:hideMark/>
                  </w:tcPr>
                  <w:p w14:paraId="35CDF11A" w14:textId="77777777" w:rsidR="00110EAB" w:rsidRDefault="00110EAB">
                    <w:pPr>
                      <w:pStyle w:val="Bibliography"/>
                      <w:rPr>
                        <w:ins w:id="1649" w:author="Robert Clark" w:date="2020-05-15T18:56:00Z"/>
                        <w:noProof/>
                      </w:rPr>
                    </w:pPr>
                    <w:ins w:id="1650" w:author="Robert Clark" w:date="2020-05-15T18:56:00Z">
                      <w:r>
                        <w:rPr>
                          <w:noProof/>
                        </w:rPr>
                        <w:t xml:space="preserve">C. Dezateux, “Developmental dysplasia of the hip,” </w:t>
                      </w:r>
                      <w:r>
                        <w:rPr>
                          <w:i/>
                          <w:iCs/>
                          <w:noProof/>
                        </w:rPr>
                        <w:t xml:space="preserve">The Lancet, </w:t>
                      </w:r>
                      <w:r>
                        <w:rPr>
                          <w:noProof/>
                        </w:rPr>
                        <w:t xml:space="preserve">vol. 369, no. 9572, pp. 1541-1552, 2007. </w:t>
                      </w:r>
                    </w:ins>
                  </w:p>
                </w:tc>
              </w:tr>
              <w:tr w:rsidR="00110EAB" w14:paraId="5B5FFF6C" w14:textId="77777777">
                <w:trPr>
                  <w:divId w:val="2112234727"/>
                  <w:tblCellSpacing w:w="15" w:type="dxa"/>
                  <w:ins w:id="1651" w:author="Robert Clark" w:date="2020-05-15T18:56:00Z"/>
                </w:trPr>
                <w:tc>
                  <w:tcPr>
                    <w:tcW w:w="50" w:type="pct"/>
                    <w:hideMark/>
                  </w:tcPr>
                  <w:p w14:paraId="05F27503" w14:textId="77777777" w:rsidR="00110EAB" w:rsidRDefault="00110EAB">
                    <w:pPr>
                      <w:pStyle w:val="Bibliography"/>
                      <w:rPr>
                        <w:ins w:id="1652" w:author="Robert Clark" w:date="2020-05-15T18:56:00Z"/>
                        <w:noProof/>
                      </w:rPr>
                    </w:pPr>
                    <w:ins w:id="1653" w:author="Robert Clark" w:date="2020-05-15T18:56:00Z">
                      <w:r>
                        <w:rPr>
                          <w:noProof/>
                        </w:rPr>
                        <w:t xml:space="preserve">[34] </w:t>
                      </w:r>
                    </w:ins>
                  </w:p>
                </w:tc>
                <w:tc>
                  <w:tcPr>
                    <w:tcW w:w="0" w:type="auto"/>
                    <w:hideMark/>
                  </w:tcPr>
                  <w:p w14:paraId="417FB56D" w14:textId="77777777" w:rsidR="00110EAB" w:rsidRDefault="00110EAB">
                    <w:pPr>
                      <w:pStyle w:val="Bibliography"/>
                      <w:rPr>
                        <w:ins w:id="1654" w:author="Robert Clark" w:date="2020-05-15T18:56:00Z"/>
                        <w:noProof/>
                      </w:rPr>
                    </w:pPr>
                    <w:ins w:id="1655" w:author="Robert Clark" w:date="2020-05-15T18:56:00Z">
                      <w:r>
                        <w:rPr>
                          <w:noProof/>
                        </w:rPr>
                        <w:t xml:space="preserve">Y. Xue, R. Zhang, Y. Deng, K. Chen and T. Jiang, “A preliminary examination of the diagnostic value of deep learning in hip osteoarthritis,” </w:t>
                      </w:r>
                      <w:r>
                        <w:rPr>
                          <w:i/>
                          <w:iCs/>
                          <w:noProof/>
                        </w:rPr>
                        <w:t xml:space="preserve">PLoS One, </w:t>
                      </w:r>
                      <w:r>
                        <w:rPr>
                          <w:noProof/>
                        </w:rPr>
                        <w:t xml:space="preserve">2017. </w:t>
                      </w:r>
                    </w:ins>
                  </w:p>
                </w:tc>
              </w:tr>
              <w:tr w:rsidR="00110EAB" w14:paraId="12D31658" w14:textId="77777777">
                <w:trPr>
                  <w:divId w:val="2112234727"/>
                  <w:tblCellSpacing w:w="15" w:type="dxa"/>
                  <w:ins w:id="1656" w:author="Robert Clark" w:date="2020-05-15T18:56:00Z"/>
                </w:trPr>
                <w:tc>
                  <w:tcPr>
                    <w:tcW w:w="50" w:type="pct"/>
                    <w:hideMark/>
                  </w:tcPr>
                  <w:p w14:paraId="0CD6B07F" w14:textId="77777777" w:rsidR="00110EAB" w:rsidRDefault="00110EAB">
                    <w:pPr>
                      <w:pStyle w:val="Bibliography"/>
                      <w:rPr>
                        <w:ins w:id="1657" w:author="Robert Clark" w:date="2020-05-15T18:56:00Z"/>
                        <w:noProof/>
                      </w:rPr>
                    </w:pPr>
                    <w:ins w:id="1658" w:author="Robert Clark" w:date="2020-05-15T18:56:00Z">
                      <w:r>
                        <w:rPr>
                          <w:noProof/>
                        </w:rPr>
                        <w:t xml:space="preserve">[35] </w:t>
                      </w:r>
                    </w:ins>
                  </w:p>
                </w:tc>
                <w:tc>
                  <w:tcPr>
                    <w:tcW w:w="0" w:type="auto"/>
                    <w:hideMark/>
                  </w:tcPr>
                  <w:p w14:paraId="233DBEF2" w14:textId="77777777" w:rsidR="00110EAB" w:rsidRDefault="00110EAB">
                    <w:pPr>
                      <w:pStyle w:val="Bibliography"/>
                      <w:rPr>
                        <w:ins w:id="1659" w:author="Robert Clark" w:date="2020-05-15T18:56:00Z"/>
                        <w:noProof/>
                      </w:rPr>
                    </w:pPr>
                    <w:ins w:id="1660" w:author="Robert Clark" w:date="2020-05-15T18:56:00Z">
                      <w:r>
                        <w:rPr>
                          <w:noProof/>
                        </w:rPr>
                        <w:t xml:space="preserve">Y. Y. C. S. H. N. Tomitaa, “Deep neural networks for automatic detection of osteoporotic vertebral fractures on CT scans,” </w:t>
                      </w:r>
                      <w:r>
                        <w:rPr>
                          <w:i/>
                          <w:iCs/>
                          <w:noProof/>
                        </w:rPr>
                        <w:t xml:space="preserve">Computers in Biology and Medicine, </w:t>
                      </w:r>
                      <w:r>
                        <w:rPr>
                          <w:noProof/>
                        </w:rPr>
                        <w:t xml:space="preserve">vol. 98, no. 1, pp. 8-15, 2018. </w:t>
                      </w:r>
                    </w:ins>
                  </w:p>
                </w:tc>
              </w:tr>
              <w:tr w:rsidR="00110EAB" w14:paraId="5DF2A213" w14:textId="77777777">
                <w:trPr>
                  <w:divId w:val="2112234727"/>
                  <w:tblCellSpacing w:w="15" w:type="dxa"/>
                  <w:ins w:id="1661" w:author="Robert Clark" w:date="2020-05-15T18:56:00Z"/>
                </w:trPr>
                <w:tc>
                  <w:tcPr>
                    <w:tcW w:w="50" w:type="pct"/>
                    <w:hideMark/>
                  </w:tcPr>
                  <w:p w14:paraId="470CEBEF" w14:textId="77777777" w:rsidR="00110EAB" w:rsidRDefault="00110EAB">
                    <w:pPr>
                      <w:pStyle w:val="Bibliography"/>
                      <w:rPr>
                        <w:ins w:id="1662" w:author="Robert Clark" w:date="2020-05-15T18:56:00Z"/>
                        <w:noProof/>
                      </w:rPr>
                    </w:pPr>
                    <w:ins w:id="1663" w:author="Robert Clark" w:date="2020-05-15T18:56:00Z">
                      <w:r>
                        <w:rPr>
                          <w:noProof/>
                        </w:rPr>
                        <w:t xml:space="preserve">[36] </w:t>
                      </w:r>
                    </w:ins>
                  </w:p>
                </w:tc>
                <w:tc>
                  <w:tcPr>
                    <w:tcW w:w="0" w:type="auto"/>
                    <w:hideMark/>
                  </w:tcPr>
                  <w:p w14:paraId="55C411FB" w14:textId="77777777" w:rsidR="00110EAB" w:rsidRDefault="00110EAB">
                    <w:pPr>
                      <w:pStyle w:val="Bibliography"/>
                      <w:rPr>
                        <w:ins w:id="1664" w:author="Robert Clark" w:date="2020-05-15T18:56:00Z"/>
                        <w:noProof/>
                      </w:rPr>
                    </w:pPr>
                    <w:ins w:id="1665" w:author="Robert Clark" w:date="2020-05-15T18:56:00Z">
                      <w:r>
                        <w:rPr>
                          <w:noProof/>
                        </w:rPr>
                        <w:t>C. Yang, A. Rangarajan and S. Ranka, “Visual Explanations From Deep 3D Convolutional Neural Networks for Alzheimer's Disease Classification,” Dept. of Computer &amp; Information Science &amp; Engineering, University of Florida, Gainsville, 2018.</w:t>
                      </w:r>
                    </w:ins>
                  </w:p>
                </w:tc>
              </w:tr>
              <w:tr w:rsidR="00110EAB" w14:paraId="5F40FA72" w14:textId="77777777">
                <w:trPr>
                  <w:divId w:val="2112234727"/>
                  <w:tblCellSpacing w:w="15" w:type="dxa"/>
                  <w:ins w:id="1666" w:author="Robert Clark" w:date="2020-05-15T18:56:00Z"/>
                </w:trPr>
                <w:tc>
                  <w:tcPr>
                    <w:tcW w:w="50" w:type="pct"/>
                    <w:hideMark/>
                  </w:tcPr>
                  <w:p w14:paraId="40408F37" w14:textId="77777777" w:rsidR="00110EAB" w:rsidRDefault="00110EAB">
                    <w:pPr>
                      <w:pStyle w:val="Bibliography"/>
                      <w:rPr>
                        <w:ins w:id="1667" w:author="Robert Clark" w:date="2020-05-15T18:56:00Z"/>
                        <w:noProof/>
                      </w:rPr>
                    </w:pPr>
                    <w:ins w:id="1668" w:author="Robert Clark" w:date="2020-05-15T18:56:00Z">
                      <w:r>
                        <w:rPr>
                          <w:noProof/>
                        </w:rPr>
                        <w:t xml:space="preserve">[37] </w:t>
                      </w:r>
                    </w:ins>
                  </w:p>
                </w:tc>
                <w:tc>
                  <w:tcPr>
                    <w:tcW w:w="0" w:type="auto"/>
                    <w:hideMark/>
                  </w:tcPr>
                  <w:p w14:paraId="07C3026E" w14:textId="77777777" w:rsidR="00110EAB" w:rsidRDefault="00110EAB">
                    <w:pPr>
                      <w:pStyle w:val="Bibliography"/>
                      <w:rPr>
                        <w:ins w:id="1669" w:author="Robert Clark" w:date="2020-05-15T18:56:00Z"/>
                        <w:noProof/>
                      </w:rPr>
                    </w:pPr>
                    <w:ins w:id="1670" w:author="Robert Clark" w:date="2020-05-15T18:56:00Z">
                      <w:r>
                        <w:rPr>
                          <w:noProof/>
                        </w:rPr>
                        <w:t xml:space="preserve">S. Alves-Pimenta, M. M. Ginja, A. M. Fernandes, A. J. Ferreira, P. Melo-Pinto and B. Colaco, “Computed Tomography and Radiographic Assessment of Congruity Between the Ulnar Trochlear Notch and Humeral Trochle in Large Breed Dogs,” </w:t>
                      </w:r>
                      <w:r>
                        <w:rPr>
                          <w:i/>
                          <w:iCs/>
                          <w:noProof/>
                        </w:rPr>
                        <w:t xml:space="preserve">Veterinary and Comparative Orthopaedics and Traumatology, </w:t>
                      </w:r>
                      <w:r>
                        <w:rPr>
                          <w:noProof/>
                        </w:rPr>
                        <w:t xml:space="preserve">vol. 1, no. 30, pp. 8-14, 2017. </w:t>
                      </w:r>
                    </w:ins>
                  </w:p>
                </w:tc>
              </w:tr>
              <w:tr w:rsidR="00110EAB" w14:paraId="7CCC68D0" w14:textId="77777777">
                <w:trPr>
                  <w:divId w:val="2112234727"/>
                  <w:tblCellSpacing w:w="15" w:type="dxa"/>
                  <w:ins w:id="1671" w:author="Robert Clark" w:date="2020-05-15T18:56:00Z"/>
                </w:trPr>
                <w:tc>
                  <w:tcPr>
                    <w:tcW w:w="50" w:type="pct"/>
                    <w:hideMark/>
                  </w:tcPr>
                  <w:p w14:paraId="5AD4C200" w14:textId="77777777" w:rsidR="00110EAB" w:rsidRDefault="00110EAB">
                    <w:pPr>
                      <w:pStyle w:val="Bibliography"/>
                      <w:rPr>
                        <w:ins w:id="1672" w:author="Robert Clark" w:date="2020-05-15T18:56:00Z"/>
                        <w:noProof/>
                      </w:rPr>
                    </w:pPr>
                    <w:ins w:id="1673" w:author="Robert Clark" w:date="2020-05-15T18:56:00Z">
                      <w:r>
                        <w:rPr>
                          <w:noProof/>
                        </w:rPr>
                        <w:t xml:space="preserve">[38] </w:t>
                      </w:r>
                    </w:ins>
                  </w:p>
                </w:tc>
                <w:tc>
                  <w:tcPr>
                    <w:tcW w:w="0" w:type="auto"/>
                    <w:hideMark/>
                  </w:tcPr>
                  <w:p w14:paraId="2F236AFE" w14:textId="77777777" w:rsidR="00110EAB" w:rsidRDefault="00110EAB">
                    <w:pPr>
                      <w:pStyle w:val="Bibliography"/>
                      <w:rPr>
                        <w:ins w:id="1674" w:author="Robert Clark" w:date="2020-05-15T18:56:00Z"/>
                        <w:noProof/>
                      </w:rPr>
                    </w:pPr>
                    <w:ins w:id="1675" w:author="Robert Clark" w:date="2020-05-15T18:56:00Z">
                      <w:r>
                        <w:rPr>
                          <w:noProof/>
                        </w:rPr>
                        <w:t>C. O. a. M. T. A. Mordvintsev, “Google AI Blog,” Google, 15 June 2015. [Online]. Available: https://ai.googleblog.com/2015/06/inceptionism-going-deeper-into-neural.html. [Accessed 2 January 2020].</w:t>
                      </w:r>
                    </w:ins>
                  </w:p>
                </w:tc>
              </w:tr>
              <w:tr w:rsidR="00110EAB" w14:paraId="6170F6FC" w14:textId="77777777">
                <w:trPr>
                  <w:divId w:val="2112234727"/>
                  <w:tblCellSpacing w:w="15" w:type="dxa"/>
                  <w:ins w:id="1676" w:author="Robert Clark" w:date="2020-05-15T18:56:00Z"/>
                </w:trPr>
                <w:tc>
                  <w:tcPr>
                    <w:tcW w:w="50" w:type="pct"/>
                    <w:hideMark/>
                  </w:tcPr>
                  <w:p w14:paraId="48DDEBE6" w14:textId="77777777" w:rsidR="00110EAB" w:rsidRDefault="00110EAB">
                    <w:pPr>
                      <w:pStyle w:val="Bibliography"/>
                      <w:rPr>
                        <w:ins w:id="1677" w:author="Robert Clark" w:date="2020-05-15T18:56:00Z"/>
                        <w:noProof/>
                      </w:rPr>
                    </w:pPr>
                    <w:ins w:id="1678" w:author="Robert Clark" w:date="2020-05-15T18:56:00Z">
                      <w:r>
                        <w:rPr>
                          <w:noProof/>
                        </w:rPr>
                        <w:t xml:space="preserve">[39] </w:t>
                      </w:r>
                    </w:ins>
                  </w:p>
                </w:tc>
                <w:tc>
                  <w:tcPr>
                    <w:tcW w:w="0" w:type="auto"/>
                    <w:hideMark/>
                  </w:tcPr>
                  <w:p w14:paraId="04AFA59C" w14:textId="77777777" w:rsidR="00110EAB" w:rsidRDefault="00110EAB">
                    <w:pPr>
                      <w:pStyle w:val="Bibliography"/>
                      <w:rPr>
                        <w:ins w:id="1679" w:author="Robert Clark" w:date="2020-05-15T18:56:00Z"/>
                        <w:noProof/>
                      </w:rPr>
                    </w:pPr>
                    <w:ins w:id="1680" w:author="Robert Clark" w:date="2020-05-15T18:56:00Z">
                      <w:r>
                        <w:rPr>
                          <w:noProof/>
                        </w:rPr>
                        <w:t xml:space="preserve">A. S. Lundervold and A. Lundervold, “An overview of deep learning in medical imaging focusing on MRI,” </w:t>
                      </w:r>
                      <w:r>
                        <w:rPr>
                          <w:i/>
                          <w:iCs/>
                          <w:noProof/>
                        </w:rPr>
                        <w:t xml:space="preserve">Zeitschrift für Medizinische Physik, </w:t>
                      </w:r>
                      <w:r>
                        <w:rPr>
                          <w:noProof/>
                        </w:rPr>
                        <w:t xml:space="preserve">vol. 29, no. 2, pp. 102-127, 2019. </w:t>
                      </w:r>
                    </w:ins>
                  </w:p>
                </w:tc>
              </w:tr>
              <w:tr w:rsidR="00110EAB" w14:paraId="2062CF06" w14:textId="77777777">
                <w:trPr>
                  <w:divId w:val="2112234727"/>
                  <w:tblCellSpacing w:w="15" w:type="dxa"/>
                  <w:ins w:id="1681" w:author="Robert Clark" w:date="2020-05-15T18:56:00Z"/>
                </w:trPr>
                <w:tc>
                  <w:tcPr>
                    <w:tcW w:w="50" w:type="pct"/>
                    <w:hideMark/>
                  </w:tcPr>
                  <w:p w14:paraId="45C00CEB" w14:textId="77777777" w:rsidR="00110EAB" w:rsidRDefault="00110EAB">
                    <w:pPr>
                      <w:pStyle w:val="Bibliography"/>
                      <w:rPr>
                        <w:ins w:id="1682" w:author="Robert Clark" w:date="2020-05-15T18:56:00Z"/>
                        <w:noProof/>
                      </w:rPr>
                    </w:pPr>
                    <w:ins w:id="1683" w:author="Robert Clark" w:date="2020-05-15T18:56:00Z">
                      <w:r>
                        <w:rPr>
                          <w:noProof/>
                        </w:rPr>
                        <w:lastRenderedPageBreak/>
                        <w:t xml:space="preserve">[40] </w:t>
                      </w:r>
                    </w:ins>
                  </w:p>
                </w:tc>
                <w:tc>
                  <w:tcPr>
                    <w:tcW w:w="0" w:type="auto"/>
                    <w:hideMark/>
                  </w:tcPr>
                  <w:p w14:paraId="73BC785F" w14:textId="77777777" w:rsidR="00110EAB" w:rsidRDefault="00110EAB">
                    <w:pPr>
                      <w:pStyle w:val="Bibliography"/>
                      <w:rPr>
                        <w:ins w:id="1684" w:author="Robert Clark" w:date="2020-05-15T18:56:00Z"/>
                        <w:noProof/>
                      </w:rPr>
                    </w:pPr>
                    <w:ins w:id="1685" w:author="Robert Clark" w:date="2020-05-15T18:56:00Z">
                      <w:r>
                        <w:rPr>
                          <w:noProof/>
                        </w:rPr>
                        <w:t xml:space="preserve">K. Simonyan and A. Zisserman, “Very Deep Convolutional Networks for Large-scale Image Recognition,” in </w:t>
                      </w:r>
                      <w:r>
                        <w:rPr>
                          <w:i/>
                          <w:iCs/>
                          <w:noProof/>
                        </w:rPr>
                        <w:t>ICLR</w:t>
                      </w:r>
                      <w:r>
                        <w:rPr>
                          <w:noProof/>
                        </w:rPr>
                        <w:t xml:space="preserve">, Ithaca, 2015. </w:t>
                      </w:r>
                    </w:ins>
                  </w:p>
                </w:tc>
              </w:tr>
              <w:tr w:rsidR="00110EAB" w14:paraId="08BDF5A9" w14:textId="77777777">
                <w:trPr>
                  <w:divId w:val="2112234727"/>
                  <w:tblCellSpacing w:w="15" w:type="dxa"/>
                  <w:ins w:id="1686" w:author="Robert Clark" w:date="2020-05-15T18:56:00Z"/>
                </w:trPr>
                <w:tc>
                  <w:tcPr>
                    <w:tcW w:w="50" w:type="pct"/>
                    <w:hideMark/>
                  </w:tcPr>
                  <w:p w14:paraId="09ACCC0F" w14:textId="77777777" w:rsidR="00110EAB" w:rsidRDefault="00110EAB">
                    <w:pPr>
                      <w:pStyle w:val="Bibliography"/>
                      <w:rPr>
                        <w:ins w:id="1687" w:author="Robert Clark" w:date="2020-05-15T18:56:00Z"/>
                        <w:noProof/>
                      </w:rPr>
                    </w:pPr>
                    <w:ins w:id="1688" w:author="Robert Clark" w:date="2020-05-15T18:56:00Z">
                      <w:r>
                        <w:rPr>
                          <w:noProof/>
                        </w:rPr>
                        <w:t xml:space="preserve">[41] </w:t>
                      </w:r>
                    </w:ins>
                  </w:p>
                </w:tc>
                <w:tc>
                  <w:tcPr>
                    <w:tcW w:w="0" w:type="auto"/>
                    <w:hideMark/>
                  </w:tcPr>
                  <w:p w14:paraId="451D1BBD" w14:textId="77777777" w:rsidR="00110EAB" w:rsidRDefault="00110EAB">
                    <w:pPr>
                      <w:pStyle w:val="Bibliography"/>
                      <w:rPr>
                        <w:ins w:id="1689" w:author="Robert Clark" w:date="2020-05-15T18:56:00Z"/>
                        <w:noProof/>
                      </w:rPr>
                    </w:pPr>
                    <w:ins w:id="1690" w:author="Robert Clark" w:date="2020-05-15T18:56:00Z">
                      <w:r>
                        <w:rPr>
                          <w:noProof/>
                        </w:rPr>
                        <w:t>ImageNet, “ImageNet,” [Online]. Available: http://www.image-net.org/. [Accessed 12 May 2020].</w:t>
                      </w:r>
                    </w:ins>
                  </w:p>
                </w:tc>
              </w:tr>
              <w:tr w:rsidR="00110EAB" w14:paraId="379EB55C" w14:textId="77777777">
                <w:trPr>
                  <w:divId w:val="2112234727"/>
                  <w:tblCellSpacing w:w="15" w:type="dxa"/>
                  <w:ins w:id="1691" w:author="Robert Clark" w:date="2020-05-15T18:56:00Z"/>
                </w:trPr>
                <w:tc>
                  <w:tcPr>
                    <w:tcW w:w="50" w:type="pct"/>
                    <w:hideMark/>
                  </w:tcPr>
                  <w:p w14:paraId="7A85F942" w14:textId="77777777" w:rsidR="00110EAB" w:rsidRDefault="00110EAB">
                    <w:pPr>
                      <w:pStyle w:val="Bibliography"/>
                      <w:rPr>
                        <w:ins w:id="1692" w:author="Robert Clark" w:date="2020-05-15T18:56:00Z"/>
                        <w:noProof/>
                      </w:rPr>
                    </w:pPr>
                    <w:ins w:id="1693" w:author="Robert Clark" w:date="2020-05-15T18:56:00Z">
                      <w:r>
                        <w:rPr>
                          <w:noProof/>
                        </w:rPr>
                        <w:t xml:space="preserve">[42] </w:t>
                      </w:r>
                    </w:ins>
                  </w:p>
                </w:tc>
                <w:tc>
                  <w:tcPr>
                    <w:tcW w:w="0" w:type="auto"/>
                    <w:hideMark/>
                  </w:tcPr>
                  <w:p w14:paraId="00B840E8" w14:textId="77777777" w:rsidR="00110EAB" w:rsidRDefault="00110EAB">
                    <w:pPr>
                      <w:pStyle w:val="Bibliography"/>
                      <w:rPr>
                        <w:ins w:id="1694" w:author="Robert Clark" w:date="2020-05-15T18:56:00Z"/>
                        <w:noProof/>
                      </w:rPr>
                    </w:pPr>
                    <w:ins w:id="1695" w:author="Robert Clark" w:date="2020-05-15T18:56:00Z">
                      <w:r>
                        <w:rPr>
                          <w:noProof/>
                        </w:rPr>
                        <w:t xml:space="preserve">J. M. M. Pérez and J. Pascau, Image processing with ImageJ : discover the incredible possibilities of ImageJ, from basic image procesing to macro and plugin development, Birmingham: Packt Publishing, 2013. </w:t>
                      </w:r>
                    </w:ins>
                  </w:p>
                </w:tc>
              </w:tr>
              <w:tr w:rsidR="00110EAB" w14:paraId="10EA281E" w14:textId="77777777">
                <w:trPr>
                  <w:divId w:val="2112234727"/>
                  <w:tblCellSpacing w:w="15" w:type="dxa"/>
                  <w:ins w:id="1696" w:author="Robert Clark" w:date="2020-05-15T18:56:00Z"/>
                </w:trPr>
                <w:tc>
                  <w:tcPr>
                    <w:tcW w:w="50" w:type="pct"/>
                    <w:hideMark/>
                  </w:tcPr>
                  <w:p w14:paraId="5EA06349" w14:textId="77777777" w:rsidR="00110EAB" w:rsidRDefault="00110EAB">
                    <w:pPr>
                      <w:pStyle w:val="Bibliography"/>
                      <w:rPr>
                        <w:ins w:id="1697" w:author="Robert Clark" w:date="2020-05-15T18:56:00Z"/>
                        <w:noProof/>
                      </w:rPr>
                    </w:pPr>
                    <w:ins w:id="1698" w:author="Robert Clark" w:date="2020-05-15T18:56:00Z">
                      <w:r>
                        <w:rPr>
                          <w:noProof/>
                        </w:rPr>
                        <w:t xml:space="preserve">[43] </w:t>
                      </w:r>
                    </w:ins>
                  </w:p>
                </w:tc>
                <w:tc>
                  <w:tcPr>
                    <w:tcW w:w="0" w:type="auto"/>
                    <w:hideMark/>
                  </w:tcPr>
                  <w:p w14:paraId="4A0DDD28" w14:textId="77777777" w:rsidR="00110EAB" w:rsidRDefault="00110EAB">
                    <w:pPr>
                      <w:pStyle w:val="Bibliography"/>
                      <w:rPr>
                        <w:ins w:id="1699" w:author="Robert Clark" w:date="2020-05-15T18:56:00Z"/>
                        <w:noProof/>
                      </w:rPr>
                    </w:pPr>
                    <w:ins w:id="1700" w:author="Robert Clark" w:date="2020-05-15T18:56:00Z">
                      <w:r>
                        <w:rPr>
                          <w:noProof/>
                        </w:rPr>
                        <w:t>U. Gille, “Wikimedia Commons,” 13 June 2006. [Online]. Available: https://commons.wikimedia.org/wiki/File:Elbow-Dysplasia-Manifestations.svg. [Accessed 3 December 2019].</w:t>
                      </w:r>
                    </w:ins>
                  </w:p>
                </w:tc>
              </w:tr>
              <w:tr w:rsidR="00110EAB" w14:paraId="32F34CB5" w14:textId="77777777">
                <w:trPr>
                  <w:divId w:val="2112234727"/>
                  <w:tblCellSpacing w:w="15" w:type="dxa"/>
                  <w:ins w:id="1701" w:author="Robert Clark" w:date="2020-05-15T18:56:00Z"/>
                </w:trPr>
                <w:tc>
                  <w:tcPr>
                    <w:tcW w:w="50" w:type="pct"/>
                    <w:hideMark/>
                  </w:tcPr>
                  <w:p w14:paraId="0211BF8C" w14:textId="77777777" w:rsidR="00110EAB" w:rsidRDefault="00110EAB">
                    <w:pPr>
                      <w:pStyle w:val="Bibliography"/>
                      <w:rPr>
                        <w:ins w:id="1702" w:author="Robert Clark" w:date="2020-05-15T18:56:00Z"/>
                        <w:noProof/>
                      </w:rPr>
                    </w:pPr>
                    <w:ins w:id="1703" w:author="Robert Clark" w:date="2020-05-15T18:56:00Z">
                      <w:r>
                        <w:rPr>
                          <w:noProof/>
                        </w:rPr>
                        <w:t xml:space="preserve">[44] </w:t>
                      </w:r>
                    </w:ins>
                  </w:p>
                </w:tc>
                <w:tc>
                  <w:tcPr>
                    <w:tcW w:w="0" w:type="auto"/>
                    <w:hideMark/>
                  </w:tcPr>
                  <w:p w14:paraId="7DEE1D9F" w14:textId="77777777" w:rsidR="00110EAB" w:rsidRDefault="00110EAB">
                    <w:pPr>
                      <w:pStyle w:val="Bibliography"/>
                      <w:rPr>
                        <w:ins w:id="1704" w:author="Robert Clark" w:date="2020-05-15T18:56:00Z"/>
                        <w:noProof/>
                      </w:rPr>
                    </w:pPr>
                    <w:ins w:id="1705" w:author="Robert Clark" w:date="2020-05-15T18:56:00Z">
                      <w:r>
                        <w:rPr>
                          <w:noProof/>
                        </w:rPr>
                        <w:t xml:space="preserve">S. M., “CT Scan,” in </w:t>
                      </w:r>
                      <w:r>
                        <w:rPr>
                          <w:i/>
                          <w:iCs/>
                          <w:noProof/>
                        </w:rPr>
                        <w:t>Encyclopedia of Cancer</w:t>
                      </w:r>
                      <w:r>
                        <w:rPr>
                          <w:noProof/>
                        </w:rPr>
                        <w:t>, Springer, Berlin, Heidelberg, 2011, p. 78.</w:t>
                      </w:r>
                    </w:ins>
                  </w:p>
                </w:tc>
              </w:tr>
              <w:tr w:rsidR="00110EAB" w14:paraId="0A2B6EC0" w14:textId="77777777">
                <w:trPr>
                  <w:divId w:val="2112234727"/>
                  <w:tblCellSpacing w:w="15" w:type="dxa"/>
                  <w:ins w:id="1706" w:author="Robert Clark" w:date="2020-05-15T18:56:00Z"/>
                </w:trPr>
                <w:tc>
                  <w:tcPr>
                    <w:tcW w:w="50" w:type="pct"/>
                    <w:hideMark/>
                  </w:tcPr>
                  <w:p w14:paraId="3AD2948B" w14:textId="77777777" w:rsidR="00110EAB" w:rsidRDefault="00110EAB">
                    <w:pPr>
                      <w:pStyle w:val="Bibliography"/>
                      <w:rPr>
                        <w:ins w:id="1707" w:author="Robert Clark" w:date="2020-05-15T18:56:00Z"/>
                        <w:noProof/>
                      </w:rPr>
                    </w:pPr>
                    <w:ins w:id="1708" w:author="Robert Clark" w:date="2020-05-15T18:56:00Z">
                      <w:r>
                        <w:rPr>
                          <w:noProof/>
                        </w:rPr>
                        <w:t xml:space="preserve">[45] </w:t>
                      </w:r>
                    </w:ins>
                  </w:p>
                </w:tc>
                <w:tc>
                  <w:tcPr>
                    <w:tcW w:w="0" w:type="auto"/>
                    <w:hideMark/>
                  </w:tcPr>
                  <w:p w14:paraId="3B997BB4" w14:textId="77777777" w:rsidR="00110EAB" w:rsidRDefault="00110EAB">
                    <w:pPr>
                      <w:pStyle w:val="Bibliography"/>
                      <w:rPr>
                        <w:ins w:id="1709" w:author="Robert Clark" w:date="2020-05-15T18:56:00Z"/>
                        <w:noProof/>
                      </w:rPr>
                    </w:pPr>
                    <w:ins w:id="1710" w:author="Robert Clark" w:date="2020-05-15T18:56:00Z">
                      <w:r>
                        <w:rPr>
                          <w:noProof/>
                        </w:rPr>
                        <w:t>T. Toyaski, “Wikicommons,” 2 September 2012. [Online]. Available: https://commons.wikimedia.org/wiki/File:CT_PRINCI_PB.jpg. [Accessed 3 December 2019].</w:t>
                      </w:r>
                    </w:ins>
                  </w:p>
                </w:tc>
              </w:tr>
              <w:tr w:rsidR="00110EAB" w14:paraId="47E46A08" w14:textId="77777777">
                <w:trPr>
                  <w:divId w:val="2112234727"/>
                  <w:tblCellSpacing w:w="15" w:type="dxa"/>
                  <w:ins w:id="1711" w:author="Robert Clark" w:date="2020-05-15T18:56:00Z"/>
                </w:trPr>
                <w:tc>
                  <w:tcPr>
                    <w:tcW w:w="50" w:type="pct"/>
                    <w:hideMark/>
                  </w:tcPr>
                  <w:p w14:paraId="3F4484BB" w14:textId="77777777" w:rsidR="00110EAB" w:rsidRDefault="00110EAB">
                    <w:pPr>
                      <w:pStyle w:val="Bibliography"/>
                      <w:rPr>
                        <w:ins w:id="1712" w:author="Robert Clark" w:date="2020-05-15T18:56:00Z"/>
                        <w:noProof/>
                      </w:rPr>
                    </w:pPr>
                    <w:ins w:id="1713" w:author="Robert Clark" w:date="2020-05-15T18:56:00Z">
                      <w:r>
                        <w:rPr>
                          <w:noProof/>
                        </w:rPr>
                        <w:t xml:space="preserve">[46] </w:t>
                      </w:r>
                    </w:ins>
                  </w:p>
                </w:tc>
                <w:tc>
                  <w:tcPr>
                    <w:tcW w:w="0" w:type="auto"/>
                    <w:hideMark/>
                  </w:tcPr>
                  <w:p w14:paraId="42A4D0A0" w14:textId="77777777" w:rsidR="00110EAB" w:rsidRDefault="00110EAB">
                    <w:pPr>
                      <w:pStyle w:val="Bibliography"/>
                      <w:rPr>
                        <w:ins w:id="1714" w:author="Robert Clark" w:date="2020-05-15T18:56:00Z"/>
                        <w:noProof/>
                      </w:rPr>
                    </w:pPr>
                    <w:ins w:id="1715" w:author="Robert Clark" w:date="2020-05-15T18:56:00Z">
                      <w:r>
                        <w:rPr>
                          <w:noProof/>
                        </w:rPr>
                        <w:t xml:space="preserve">I. Kononeko, “Machine learning for medical diagnosis: history, state of the art and perspective,” </w:t>
                      </w:r>
                      <w:r>
                        <w:rPr>
                          <w:i/>
                          <w:iCs/>
                          <w:noProof/>
                        </w:rPr>
                        <w:t xml:space="preserve">Artificial Intelligence in Medicine, </w:t>
                      </w:r>
                      <w:r>
                        <w:rPr>
                          <w:noProof/>
                        </w:rPr>
                        <w:t xml:space="preserve">vol. 23, no. 1, pp. 89-109, 2001. </w:t>
                      </w:r>
                    </w:ins>
                  </w:p>
                </w:tc>
              </w:tr>
              <w:tr w:rsidR="00110EAB" w14:paraId="2F7687DA" w14:textId="77777777">
                <w:trPr>
                  <w:divId w:val="2112234727"/>
                  <w:tblCellSpacing w:w="15" w:type="dxa"/>
                  <w:ins w:id="1716" w:author="Robert Clark" w:date="2020-05-15T18:56:00Z"/>
                </w:trPr>
                <w:tc>
                  <w:tcPr>
                    <w:tcW w:w="50" w:type="pct"/>
                    <w:hideMark/>
                  </w:tcPr>
                  <w:p w14:paraId="20C4A1EE" w14:textId="77777777" w:rsidR="00110EAB" w:rsidRDefault="00110EAB">
                    <w:pPr>
                      <w:pStyle w:val="Bibliography"/>
                      <w:rPr>
                        <w:ins w:id="1717" w:author="Robert Clark" w:date="2020-05-15T18:56:00Z"/>
                        <w:noProof/>
                      </w:rPr>
                    </w:pPr>
                    <w:ins w:id="1718" w:author="Robert Clark" w:date="2020-05-15T18:56:00Z">
                      <w:r>
                        <w:rPr>
                          <w:noProof/>
                        </w:rPr>
                        <w:t xml:space="preserve">[47] </w:t>
                      </w:r>
                    </w:ins>
                  </w:p>
                </w:tc>
                <w:tc>
                  <w:tcPr>
                    <w:tcW w:w="0" w:type="auto"/>
                    <w:hideMark/>
                  </w:tcPr>
                  <w:p w14:paraId="3284E5F4" w14:textId="77777777" w:rsidR="00110EAB" w:rsidRDefault="00110EAB">
                    <w:pPr>
                      <w:pStyle w:val="Bibliography"/>
                      <w:rPr>
                        <w:ins w:id="1719" w:author="Robert Clark" w:date="2020-05-15T18:56:00Z"/>
                        <w:noProof/>
                      </w:rPr>
                    </w:pPr>
                    <w:ins w:id="1720" w:author="Robert Clark" w:date="2020-05-15T18:56:00Z">
                      <w:r>
                        <w:rPr>
                          <w:noProof/>
                        </w:rPr>
                        <w:t xml:space="preserve">D. Maturana and S. Scherer, “VoxNet: A 3D Convolutional Neural Network for real-time object recognition,” in </w:t>
                      </w:r>
                      <w:r>
                        <w:rPr>
                          <w:i/>
                          <w:iCs/>
                          <w:noProof/>
                        </w:rPr>
                        <w:t>2015 IEEE/RSJ International Conference on Intelligent Robots and Systems (IROS)</w:t>
                      </w:r>
                      <w:r>
                        <w:rPr>
                          <w:noProof/>
                        </w:rPr>
                        <w:t>, Hamburg, IEEE, 2015, pp. 922-928.</w:t>
                      </w:r>
                    </w:ins>
                  </w:p>
                </w:tc>
              </w:tr>
              <w:tr w:rsidR="00110EAB" w14:paraId="773D47F3" w14:textId="77777777">
                <w:trPr>
                  <w:divId w:val="2112234727"/>
                  <w:tblCellSpacing w:w="15" w:type="dxa"/>
                  <w:ins w:id="1721" w:author="Robert Clark" w:date="2020-05-15T18:56:00Z"/>
                </w:trPr>
                <w:tc>
                  <w:tcPr>
                    <w:tcW w:w="50" w:type="pct"/>
                    <w:hideMark/>
                  </w:tcPr>
                  <w:p w14:paraId="7146713C" w14:textId="77777777" w:rsidR="00110EAB" w:rsidRDefault="00110EAB">
                    <w:pPr>
                      <w:pStyle w:val="Bibliography"/>
                      <w:rPr>
                        <w:ins w:id="1722" w:author="Robert Clark" w:date="2020-05-15T18:56:00Z"/>
                        <w:noProof/>
                      </w:rPr>
                    </w:pPr>
                    <w:ins w:id="1723" w:author="Robert Clark" w:date="2020-05-15T18:56:00Z">
                      <w:r>
                        <w:rPr>
                          <w:noProof/>
                        </w:rPr>
                        <w:t xml:space="preserve">[48] </w:t>
                      </w:r>
                    </w:ins>
                  </w:p>
                </w:tc>
                <w:tc>
                  <w:tcPr>
                    <w:tcW w:w="0" w:type="auto"/>
                    <w:hideMark/>
                  </w:tcPr>
                  <w:p w14:paraId="36731018" w14:textId="77777777" w:rsidR="00110EAB" w:rsidRDefault="00110EAB">
                    <w:pPr>
                      <w:pStyle w:val="Bibliography"/>
                      <w:rPr>
                        <w:ins w:id="1724" w:author="Robert Clark" w:date="2020-05-15T18:56:00Z"/>
                        <w:noProof/>
                      </w:rPr>
                    </w:pPr>
                    <w:ins w:id="1725" w:author="Robert Clark" w:date="2020-05-15T18:56:00Z">
                      <w:r>
                        <w:rPr>
                          <w:noProof/>
                        </w:rPr>
                        <w:t>E. Linsey, “Wikimedia Commons,” 19 February 2007. [Online]. Available: https://commons.wikimedia.org/wiki/File:Syringomyelia.jpg. [Accessed 20 April 2020].</w:t>
                      </w:r>
                    </w:ins>
                  </w:p>
                </w:tc>
              </w:tr>
              <w:tr w:rsidR="00110EAB" w14:paraId="03B88EBD" w14:textId="77777777">
                <w:trPr>
                  <w:divId w:val="2112234727"/>
                  <w:tblCellSpacing w:w="15" w:type="dxa"/>
                  <w:ins w:id="1726" w:author="Robert Clark" w:date="2020-05-15T18:56:00Z"/>
                </w:trPr>
                <w:tc>
                  <w:tcPr>
                    <w:tcW w:w="50" w:type="pct"/>
                    <w:hideMark/>
                  </w:tcPr>
                  <w:p w14:paraId="04FE3050" w14:textId="77777777" w:rsidR="00110EAB" w:rsidRDefault="00110EAB">
                    <w:pPr>
                      <w:pStyle w:val="Bibliography"/>
                      <w:rPr>
                        <w:ins w:id="1727" w:author="Robert Clark" w:date="2020-05-15T18:56:00Z"/>
                        <w:noProof/>
                      </w:rPr>
                    </w:pPr>
                    <w:ins w:id="1728" w:author="Robert Clark" w:date="2020-05-15T18:56:00Z">
                      <w:r>
                        <w:rPr>
                          <w:noProof/>
                        </w:rPr>
                        <w:t xml:space="preserve">[49] </w:t>
                      </w:r>
                    </w:ins>
                  </w:p>
                </w:tc>
                <w:tc>
                  <w:tcPr>
                    <w:tcW w:w="0" w:type="auto"/>
                    <w:hideMark/>
                  </w:tcPr>
                  <w:p w14:paraId="26902A6E" w14:textId="77777777" w:rsidR="00110EAB" w:rsidRDefault="00110EAB">
                    <w:pPr>
                      <w:pStyle w:val="Bibliography"/>
                      <w:rPr>
                        <w:ins w:id="1729" w:author="Robert Clark" w:date="2020-05-15T18:56:00Z"/>
                        <w:noProof/>
                      </w:rPr>
                    </w:pPr>
                    <w:ins w:id="1730" w:author="Robert Clark" w:date="2020-05-15T18:56:00Z">
                      <w:r>
                        <w:rPr>
                          <w:noProof/>
                        </w:rPr>
                        <w:t>BodyParts3D, “Wikimedia Commons,” 21 July 2019. [Online]. Available: https://commons.wikimedia.org/wiki/File:Posterior_cranial_fossa_boundaries.svg. [Accessed 20 April 2020].</w:t>
                      </w:r>
                    </w:ins>
                  </w:p>
                </w:tc>
              </w:tr>
              <w:tr w:rsidR="00110EAB" w14:paraId="4A457212" w14:textId="77777777">
                <w:trPr>
                  <w:divId w:val="2112234727"/>
                  <w:tblCellSpacing w:w="15" w:type="dxa"/>
                  <w:ins w:id="1731" w:author="Robert Clark" w:date="2020-05-15T18:56:00Z"/>
                </w:trPr>
                <w:tc>
                  <w:tcPr>
                    <w:tcW w:w="50" w:type="pct"/>
                    <w:hideMark/>
                  </w:tcPr>
                  <w:p w14:paraId="5A4894CB" w14:textId="77777777" w:rsidR="00110EAB" w:rsidRDefault="00110EAB">
                    <w:pPr>
                      <w:pStyle w:val="Bibliography"/>
                      <w:rPr>
                        <w:ins w:id="1732" w:author="Robert Clark" w:date="2020-05-15T18:56:00Z"/>
                        <w:noProof/>
                      </w:rPr>
                    </w:pPr>
                    <w:ins w:id="1733" w:author="Robert Clark" w:date="2020-05-15T18:56:00Z">
                      <w:r>
                        <w:rPr>
                          <w:noProof/>
                        </w:rPr>
                        <w:t xml:space="preserve">[50] </w:t>
                      </w:r>
                    </w:ins>
                  </w:p>
                </w:tc>
                <w:tc>
                  <w:tcPr>
                    <w:tcW w:w="0" w:type="auto"/>
                    <w:hideMark/>
                  </w:tcPr>
                  <w:p w14:paraId="2D810910" w14:textId="77777777" w:rsidR="00110EAB" w:rsidRDefault="00110EAB">
                    <w:pPr>
                      <w:pStyle w:val="Bibliography"/>
                      <w:rPr>
                        <w:ins w:id="1734" w:author="Robert Clark" w:date="2020-05-15T18:56:00Z"/>
                        <w:noProof/>
                      </w:rPr>
                    </w:pPr>
                    <w:ins w:id="1735" w:author="Robert Clark" w:date="2020-05-15T18:56:00Z">
                      <w:r>
                        <w:rPr>
                          <w:noProof/>
                        </w:rPr>
                        <w:t>Wikipedia, “Wikipedia,” 10 November 2017. [Online]. Available: https://en.wikipedia.org/wiki/File:Mri_scanner_schematic_labelled.svg. [Accessed 21 April 2020].</w:t>
                      </w:r>
                    </w:ins>
                  </w:p>
                </w:tc>
              </w:tr>
              <w:tr w:rsidR="00110EAB" w14:paraId="10E29894" w14:textId="77777777">
                <w:trPr>
                  <w:divId w:val="2112234727"/>
                  <w:tblCellSpacing w:w="15" w:type="dxa"/>
                  <w:ins w:id="1736" w:author="Robert Clark" w:date="2020-05-15T18:56:00Z"/>
                </w:trPr>
                <w:tc>
                  <w:tcPr>
                    <w:tcW w:w="50" w:type="pct"/>
                    <w:hideMark/>
                  </w:tcPr>
                  <w:p w14:paraId="6535EC69" w14:textId="77777777" w:rsidR="00110EAB" w:rsidRDefault="00110EAB">
                    <w:pPr>
                      <w:pStyle w:val="Bibliography"/>
                      <w:rPr>
                        <w:ins w:id="1737" w:author="Robert Clark" w:date="2020-05-15T18:56:00Z"/>
                        <w:noProof/>
                      </w:rPr>
                    </w:pPr>
                    <w:ins w:id="1738" w:author="Robert Clark" w:date="2020-05-15T18:56:00Z">
                      <w:r>
                        <w:rPr>
                          <w:noProof/>
                        </w:rPr>
                        <w:t xml:space="preserve">[51] </w:t>
                      </w:r>
                    </w:ins>
                  </w:p>
                </w:tc>
                <w:tc>
                  <w:tcPr>
                    <w:tcW w:w="0" w:type="auto"/>
                    <w:hideMark/>
                  </w:tcPr>
                  <w:p w14:paraId="60BB6A1C" w14:textId="77777777" w:rsidR="00110EAB" w:rsidRDefault="00110EAB">
                    <w:pPr>
                      <w:pStyle w:val="Bibliography"/>
                      <w:rPr>
                        <w:ins w:id="1739" w:author="Robert Clark" w:date="2020-05-15T18:56:00Z"/>
                        <w:noProof/>
                      </w:rPr>
                    </w:pPr>
                    <w:ins w:id="1740" w:author="Robert Clark" w:date="2020-05-15T18:56:00Z">
                      <w:r>
                        <w:rPr>
                          <w:noProof/>
                        </w:rPr>
                        <w:t xml:space="preserve">H. V. Carter and H. Gray, Anatomy of the Human Body, Philadelphia: Lea and Febiger, 1918. </w:t>
                      </w:r>
                    </w:ins>
                  </w:p>
                </w:tc>
              </w:tr>
              <w:tr w:rsidR="00110EAB" w14:paraId="2B0D8640" w14:textId="77777777">
                <w:trPr>
                  <w:divId w:val="2112234727"/>
                  <w:tblCellSpacing w:w="15" w:type="dxa"/>
                  <w:ins w:id="1741" w:author="Robert Clark" w:date="2020-05-15T18:56:00Z"/>
                </w:trPr>
                <w:tc>
                  <w:tcPr>
                    <w:tcW w:w="50" w:type="pct"/>
                    <w:hideMark/>
                  </w:tcPr>
                  <w:p w14:paraId="60042886" w14:textId="77777777" w:rsidR="00110EAB" w:rsidRDefault="00110EAB">
                    <w:pPr>
                      <w:pStyle w:val="Bibliography"/>
                      <w:rPr>
                        <w:ins w:id="1742" w:author="Robert Clark" w:date="2020-05-15T18:56:00Z"/>
                        <w:noProof/>
                      </w:rPr>
                    </w:pPr>
                    <w:ins w:id="1743" w:author="Robert Clark" w:date="2020-05-15T18:56:00Z">
                      <w:r>
                        <w:rPr>
                          <w:noProof/>
                        </w:rPr>
                        <w:t xml:space="preserve">[52] </w:t>
                      </w:r>
                    </w:ins>
                  </w:p>
                </w:tc>
                <w:tc>
                  <w:tcPr>
                    <w:tcW w:w="0" w:type="auto"/>
                    <w:hideMark/>
                  </w:tcPr>
                  <w:p w14:paraId="1A9396D1" w14:textId="77777777" w:rsidR="00110EAB" w:rsidRDefault="00110EAB">
                    <w:pPr>
                      <w:pStyle w:val="Bibliography"/>
                      <w:rPr>
                        <w:ins w:id="1744" w:author="Robert Clark" w:date="2020-05-15T18:56:00Z"/>
                        <w:noProof/>
                      </w:rPr>
                    </w:pPr>
                    <w:ins w:id="1745" w:author="Robert Clark" w:date="2020-05-15T18:56:00Z">
                      <w:r>
                        <w:rPr>
                          <w:noProof/>
                        </w:rPr>
                        <w:t>OpenStax, “Wikimedia Commons,” 18 May 2016. [Online]. Available: https://commons.wikimedia.org/wiki/File:1317_CFS_Circulation.jpg. [Accessed 22 April 2020].</w:t>
                      </w:r>
                    </w:ins>
                  </w:p>
                </w:tc>
              </w:tr>
            </w:tbl>
            <w:p w14:paraId="40E4132D" w14:textId="77777777" w:rsidR="00110EAB" w:rsidRDefault="00110EAB">
              <w:pPr>
                <w:divId w:val="2112234727"/>
                <w:rPr>
                  <w:ins w:id="1746" w:author="Robert Clark" w:date="2020-05-15T18:56:00Z"/>
                  <w:rFonts w:eastAsia="Times New Roman"/>
                  <w:noProof/>
                </w:rPr>
              </w:pPr>
            </w:p>
            <w:p w14:paraId="39C8CF52" w14:textId="77777777" w:rsidR="00CE5CC7" w:rsidDel="00110EAB" w:rsidRDefault="00CE5CC7" w:rsidP="00A07BF6">
              <w:pPr>
                <w:rPr>
                  <w:del w:id="1747" w:author="Robert Clark" w:date="2020-05-15T18:56:00Z"/>
                  <w:noProof/>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CE5CC7" w:rsidDel="00110EAB" w14:paraId="447A77E3" w14:textId="77777777">
                <w:trPr>
                  <w:divId w:val="1986884754"/>
                  <w:tblCellSpacing w:w="15" w:type="dxa"/>
                  <w:del w:id="1748" w:author="Robert Clark" w:date="2020-05-15T18:56:00Z"/>
                </w:trPr>
                <w:tc>
                  <w:tcPr>
                    <w:tcW w:w="50" w:type="pct"/>
                    <w:hideMark/>
                  </w:tcPr>
                  <w:p w14:paraId="336E47D0" w14:textId="44DEFE26" w:rsidR="00CE5CC7" w:rsidDel="00110EAB" w:rsidRDefault="00CE5CC7">
                    <w:pPr>
                      <w:pStyle w:val="Bibliography"/>
                      <w:rPr>
                        <w:del w:id="1749" w:author="Robert Clark" w:date="2020-05-15T18:56:00Z"/>
                        <w:noProof/>
                        <w:sz w:val="24"/>
                        <w:szCs w:val="24"/>
                      </w:rPr>
                    </w:pPr>
                    <w:del w:id="1750" w:author="Robert Clark" w:date="2020-05-15T18:56:00Z">
                      <w:r w:rsidDel="00110EAB">
                        <w:rPr>
                          <w:noProof/>
                        </w:rPr>
                        <w:delText xml:space="preserve">[1] </w:delText>
                      </w:r>
                    </w:del>
                  </w:p>
                </w:tc>
                <w:tc>
                  <w:tcPr>
                    <w:tcW w:w="0" w:type="auto"/>
                    <w:hideMark/>
                  </w:tcPr>
                  <w:p w14:paraId="28C5B9ED" w14:textId="77777777" w:rsidR="00CE5CC7" w:rsidDel="00110EAB" w:rsidRDefault="00CE5CC7">
                    <w:pPr>
                      <w:pStyle w:val="Bibliography"/>
                      <w:rPr>
                        <w:del w:id="1751" w:author="Robert Clark" w:date="2020-05-15T18:56:00Z"/>
                        <w:noProof/>
                      </w:rPr>
                    </w:pPr>
                    <w:del w:id="1752" w:author="Robert Clark" w:date="2020-05-15T18:56:00Z">
                      <w:r w:rsidDel="00110EAB">
                        <w:rPr>
                          <w:noProof/>
                        </w:rPr>
                        <w:delText>M. J. Pead and S. Guthrie, “Elbow dysplasia in dogs - a new scheme,” British Veterinary Association (BVA), London, 2011.</w:delText>
                      </w:r>
                    </w:del>
                  </w:p>
                </w:tc>
              </w:tr>
              <w:tr w:rsidR="00CE5CC7" w:rsidDel="00110EAB" w14:paraId="24908117" w14:textId="77777777">
                <w:trPr>
                  <w:divId w:val="1986884754"/>
                  <w:tblCellSpacing w:w="15" w:type="dxa"/>
                  <w:del w:id="1753" w:author="Robert Clark" w:date="2020-05-15T18:56:00Z"/>
                </w:trPr>
                <w:tc>
                  <w:tcPr>
                    <w:tcW w:w="50" w:type="pct"/>
                    <w:hideMark/>
                  </w:tcPr>
                  <w:p w14:paraId="2956218C" w14:textId="77777777" w:rsidR="00CE5CC7" w:rsidDel="00110EAB" w:rsidRDefault="00CE5CC7">
                    <w:pPr>
                      <w:pStyle w:val="Bibliography"/>
                      <w:rPr>
                        <w:del w:id="1754" w:author="Robert Clark" w:date="2020-05-15T18:56:00Z"/>
                        <w:noProof/>
                      </w:rPr>
                    </w:pPr>
                    <w:del w:id="1755" w:author="Robert Clark" w:date="2020-05-15T18:56:00Z">
                      <w:r w:rsidDel="00110EAB">
                        <w:rPr>
                          <w:noProof/>
                        </w:rPr>
                        <w:delText xml:space="preserve">[2] </w:delText>
                      </w:r>
                    </w:del>
                  </w:p>
                </w:tc>
                <w:tc>
                  <w:tcPr>
                    <w:tcW w:w="0" w:type="auto"/>
                    <w:hideMark/>
                  </w:tcPr>
                  <w:p w14:paraId="6851C8C8" w14:textId="77777777" w:rsidR="00CE5CC7" w:rsidDel="00110EAB" w:rsidRDefault="00CE5CC7">
                    <w:pPr>
                      <w:pStyle w:val="Bibliography"/>
                      <w:rPr>
                        <w:del w:id="1756" w:author="Robert Clark" w:date="2020-05-15T18:56:00Z"/>
                        <w:noProof/>
                      </w:rPr>
                    </w:pPr>
                    <w:del w:id="1757" w:author="Robert Clark" w:date="2020-05-15T18:56:00Z">
                      <w:r w:rsidDel="00110EAB">
                        <w:rPr>
                          <w:noProof/>
                        </w:rPr>
                        <w:delText xml:space="preserve">A &amp; C Black, Black's Veterinary Dictionary, London: A &amp; C Black, 2014. </w:delText>
                      </w:r>
                    </w:del>
                  </w:p>
                </w:tc>
              </w:tr>
              <w:tr w:rsidR="00CE5CC7" w:rsidDel="00110EAB" w14:paraId="799B69EC" w14:textId="77777777">
                <w:trPr>
                  <w:divId w:val="1986884754"/>
                  <w:tblCellSpacing w:w="15" w:type="dxa"/>
                  <w:del w:id="1758" w:author="Robert Clark" w:date="2020-05-15T18:56:00Z"/>
                </w:trPr>
                <w:tc>
                  <w:tcPr>
                    <w:tcW w:w="50" w:type="pct"/>
                    <w:hideMark/>
                  </w:tcPr>
                  <w:p w14:paraId="56B5206D" w14:textId="77777777" w:rsidR="00CE5CC7" w:rsidDel="00110EAB" w:rsidRDefault="00CE5CC7">
                    <w:pPr>
                      <w:pStyle w:val="Bibliography"/>
                      <w:rPr>
                        <w:del w:id="1759" w:author="Robert Clark" w:date="2020-05-15T18:56:00Z"/>
                        <w:noProof/>
                      </w:rPr>
                    </w:pPr>
                    <w:del w:id="1760" w:author="Robert Clark" w:date="2020-05-15T18:56:00Z">
                      <w:r w:rsidDel="00110EAB">
                        <w:rPr>
                          <w:noProof/>
                        </w:rPr>
                        <w:delText xml:space="preserve">[3] </w:delText>
                      </w:r>
                    </w:del>
                  </w:p>
                </w:tc>
                <w:tc>
                  <w:tcPr>
                    <w:tcW w:w="0" w:type="auto"/>
                    <w:hideMark/>
                  </w:tcPr>
                  <w:p w14:paraId="7DA9E3F7" w14:textId="77777777" w:rsidR="00CE5CC7" w:rsidDel="00110EAB" w:rsidRDefault="00CE5CC7">
                    <w:pPr>
                      <w:pStyle w:val="Bibliography"/>
                      <w:rPr>
                        <w:del w:id="1761" w:author="Robert Clark" w:date="2020-05-15T18:56:00Z"/>
                        <w:noProof/>
                      </w:rPr>
                    </w:pPr>
                    <w:del w:id="1762" w:author="Robert Clark" w:date="2020-05-15T18:56:00Z">
                      <w:r w:rsidDel="00110EAB">
                        <w:rPr>
                          <w:noProof/>
                        </w:rPr>
                        <w:delText xml:space="preserve">J. Temwichitr, A. P. A. Leegwater and A. H. A. Hazewinkel, “Fragmented coronoid process in the dog: A heritable disease,” </w:delText>
                      </w:r>
                      <w:r w:rsidDel="00110EAB">
                        <w:rPr>
                          <w:i/>
                          <w:iCs/>
                          <w:noProof/>
                        </w:rPr>
                        <w:delText xml:space="preserve">The Veterinary Journal, </w:delText>
                      </w:r>
                      <w:r w:rsidDel="00110EAB">
                        <w:rPr>
                          <w:noProof/>
                        </w:rPr>
                        <w:delText xml:space="preserve">vol. 185, no. 2, pp. 123-129, 2010. </w:delText>
                      </w:r>
                    </w:del>
                  </w:p>
                </w:tc>
              </w:tr>
              <w:tr w:rsidR="00CE5CC7" w:rsidDel="00110EAB" w14:paraId="48961C1C" w14:textId="77777777">
                <w:trPr>
                  <w:divId w:val="1986884754"/>
                  <w:tblCellSpacing w:w="15" w:type="dxa"/>
                  <w:del w:id="1763" w:author="Robert Clark" w:date="2020-05-15T18:56:00Z"/>
                </w:trPr>
                <w:tc>
                  <w:tcPr>
                    <w:tcW w:w="50" w:type="pct"/>
                    <w:hideMark/>
                  </w:tcPr>
                  <w:p w14:paraId="5A3B71DA" w14:textId="77777777" w:rsidR="00CE5CC7" w:rsidDel="00110EAB" w:rsidRDefault="00CE5CC7">
                    <w:pPr>
                      <w:pStyle w:val="Bibliography"/>
                      <w:rPr>
                        <w:del w:id="1764" w:author="Robert Clark" w:date="2020-05-15T18:56:00Z"/>
                        <w:noProof/>
                      </w:rPr>
                    </w:pPr>
                    <w:del w:id="1765" w:author="Robert Clark" w:date="2020-05-15T18:56:00Z">
                      <w:r w:rsidDel="00110EAB">
                        <w:rPr>
                          <w:noProof/>
                        </w:rPr>
                        <w:delText xml:space="preserve">[4] </w:delText>
                      </w:r>
                    </w:del>
                  </w:p>
                </w:tc>
                <w:tc>
                  <w:tcPr>
                    <w:tcW w:w="0" w:type="auto"/>
                    <w:hideMark/>
                  </w:tcPr>
                  <w:p w14:paraId="358BA06C" w14:textId="77777777" w:rsidR="00CE5CC7" w:rsidDel="00110EAB" w:rsidRDefault="00CE5CC7">
                    <w:pPr>
                      <w:pStyle w:val="Bibliography"/>
                      <w:rPr>
                        <w:del w:id="1766" w:author="Robert Clark" w:date="2020-05-15T18:56:00Z"/>
                        <w:noProof/>
                      </w:rPr>
                    </w:pPr>
                    <w:del w:id="1767" w:author="Robert Clark" w:date="2020-05-15T18:56:00Z">
                      <w:r w:rsidDel="00110EAB">
                        <w:rPr>
                          <w:noProof/>
                        </w:rPr>
                        <w:delText xml:space="preserve">J. Michelsen, “Canine elbow dysplasia: Aetiopathogenesis and current treatment recommendations,” </w:delText>
                      </w:r>
                      <w:r w:rsidDel="00110EAB">
                        <w:rPr>
                          <w:i/>
                          <w:iCs/>
                          <w:noProof/>
                        </w:rPr>
                        <w:delText xml:space="preserve">The Veterinary Journal, </w:delText>
                      </w:r>
                      <w:r w:rsidDel="00110EAB">
                        <w:rPr>
                          <w:noProof/>
                        </w:rPr>
                        <w:delText xml:space="preserve">vol. 196, no. 1, pp. 12-19, 2013. </w:delText>
                      </w:r>
                    </w:del>
                  </w:p>
                </w:tc>
              </w:tr>
              <w:tr w:rsidR="00CE5CC7" w:rsidDel="00110EAB" w14:paraId="1549ADE5" w14:textId="77777777">
                <w:trPr>
                  <w:divId w:val="1986884754"/>
                  <w:tblCellSpacing w:w="15" w:type="dxa"/>
                  <w:del w:id="1768" w:author="Robert Clark" w:date="2020-05-15T18:56:00Z"/>
                </w:trPr>
                <w:tc>
                  <w:tcPr>
                    <w:tcW w:w="50" w:type="pct"/>
                    <w:hideMark/>
                  </w:tcPr>
                  <w:p w14:paraId="41C145F3" w14:textId="77777777" w:rsidR="00CE5CC7" w:rsidDel="00110EAB" w:rsidRDefault="00CE5CC7">
                    <w:pPr>
                      <w:pStyle w:val="Bibliography"/>
                      <w:rPr>
                        <w:del w:id="1769" w:author="Robert Clark" w:date="2020-05-15T18:56:00Z"/>
                        <w:noProof/>
                      </w:rPr>
                    </w:pPr>
                    <w:del w:id="1770" w:author="Robert Clark" w:date="2020-05-15T18:56:00Z">
                      <w:r w:rsidDel="00110EAB">
                        <w:rPr>
                          <w:noProof/>
                        </w:rPr>
                        <w:delText xml:space="preserve">[5] </w:delText>
                      </w:r>
                    </w:del>
                  </w:p>
                </w:tc>
                <w:tc>
                  <w:tcPr>
                    <w:tcW w:w="0" w:type="auto"/>
                    <w:hideMark/>
                  </w:tcPr>
                  <w:p w14:paraId="2EA544B5" w14:textId="77777777" w:rsidR="00CE5CC7" w:rsidDel="00110EAB" w:rsidRDefault="00CE5CC7">
                    <w:pPr>
                      <w:pStyle w:val="Bibliography"/>
                      <w:rPr>
                        <w:del w:id="1771" w:author="Robert Clark" w:date="2020-05-15T18:56:00Z"/>
                        <w:noProof/>
                      </w:rPr>
                    </w:pPr>
                    <w:del w:id="1772" w:author="Robert Clark" w:date="2020-05-15T18:56:00Z">
                      <w:r w:rsidDel="00110EAB">
                        <w:rPr>
                          <w:noProof/>
                        </w:rPr>
                        <w:delText xml:space="preserve">T. Gemmill and D. Clements, “Fragmented coronoid process in the dog: is there a role for incongruency?,” </w:delText>
                      </w:r>
                      <w:r w:rsidDel="00110EAB">
                        <w:rPr>
                          <w:i/>
                          <w:iCs/>
                          <w:noProof/>
                        </w:rPr>
                        <w:delText xml:space="preserve">Journal of Small Animal Practice, </w:delText>
                      </w:r>
                      <w:r w:rsidDel="00110EAB">
                        <w:rPr>
                          <w:noProof/>
                        </w:rPr>
                        <w:delText xml:space="preserve">no. 48, pp. 361-368, 2007. </w:delText>
                      </w:r>
                    </w:del>
                  </w:p>
                </w:tc>
              </w:tr>
              <w:tr w:rsidR="00CE5CC7" w:rsidDel="00110EAB" w14:paraId="11B5A062" w14:textId="77777777">
                <w:trPr>
                  <w:divId w:val="1986884754"/>
                  <w:tblCellSpacing w:w="15" w:type="dxa"/>
                  <w:del w:id="1773" w:author="Robert Clark" w:date="2020-05-15T18:56:00Z"/>
                </w:trPr>
                <w:tc>
                  <w:tcPr>
                    <w:tcW w:w="50" w:type="pct"/>
                    <w:hideMark/>
                  </w:tcPr>
                  <w:p w14:paraId="46A0F160" w14:textId="77777777" w:rsidR="00CE5CC7" w:rsidDel="00110EAB" w:rsidRDefault="00CE5CC7">
                    <w:pPr>
                      <w:pStyle w:val="Bibliography"/>
                      <w:rPr>
                        <w:del w:id="1774" w:author="Robert Clark" w:date="2020-05-15T18:56:00Z"/>
                        <w:noProof/>
                      </w:rPr>
                    </w:pPr>
                    <w:del w:id="1775" w:author="Robert Clark" w:date="2020-05-15T18:56:00Z">
                      <w:r w:rsidDel="00110EAB">
                        <w:rPr>
                          <w:noProof/>
                        </w:rPr>
                        <w:delText xml:space="preserve">[6] </w:delText>
                      </w:r>
                    </w:del>
                  </w:p>
                </w:tc>
                <w:tc>
                  <w:tcPr>
                    <w:tcW w:w="0" w:type="auto"/>
                    <w:hideMark/>
                  </w:tcPr>
                  <w:p w14:paraId="2758B8C8" w14:textId="77777777" w:rsidR="00CE5CC7" w:rsidDel="00110EAB" w:rsidRDefault="00CE5CC7">
                    <w:pPr>
                      <w:pStyle w:val="Bibliography"/>
                      <w:rPr>
                        <w:del w:id="1776" w:author="Robert Clark" w:date="2020-05-15T18:56:00Z"/>
                        <w:noProof/>
                      </w:rPr>
                    </w:pPr>
                    <w:del w:id="1777" w:author="Robert Clark" w:date="2020-05-15T18:56:00Z">
                      <w:r w:rsidDel="00110EAB">
                        <w:rPr>
                          <w:noProof/>
                        </w:rPr>
                        <w:delText xml:space="preserve">N. M. C. C. Fitzpatrick and R. M. V. Yeadon, “Working Algorithm for Treatment Decision Making for Developmental Disease of the Medial Compartment of the Elbow in Dogs,” </w:delText>
                      </w:r>
                      <w:r w:rsidDel="00110EAB">
                        <w:rPr>
                          <w:i/>
                          <w:iCs/>
                          <w:noProof/>
                        </w:rPr>
                        <w:delText xml:space="preserve">Veterinary Surgery, </w:delText>
                      </w:r>
                      <w:r w:rsidDel="00110EAB">
                        <w:rPr>
                          <w:noProof/>
                        </w:rPr>
                        <w:delText xml:space="preserve">vol. 38, no. 2, pp. 285-300, 2009. </w:delText>
                      </w:r>
                    </w:del>
                  </w:p>
                </w:tc>
              </w:tr>
              <w:tr w:rsidR="00CE5CC7" w:rsidDel="00110EAB" w14:paraId="595B7CDB" w14:textId="77777777">
                <w:trPr>
                  <w:divId w:val="1986884754"/>
                  <w:tblCellSpacing w:w="15" w:type="dxa"/>
                  <w:del w:id="1778" w:author="Robert Clark" w:date="2020-05-15T18:56:00Z"/>
                </w:trPr>
                <w:tc>
                  <w:tcPr>
                    <w:tcW w:w="50" w:type="pct"/>
                    <w:hideMark/>
                  </w:tcPr>
                  <w:p w14:paraId="7FD68D44" w14:textId="77777777" w:rsidR="00CE5CC7" w:rsidDel="00110EAB" w:rsidRDefault="00CE5CC7">
                    <w:pPr>
                      <w:pStyle w:val="Bibliography"/>
                      <w:rPr>
                        <w:del w:id="1779" w:author="Robert Clark" w:date="2020-05-15T18:56:00Z"/>
                        <w:noProof/>
                      </w:rPr>
                    </w:pPr>
                    <w:del w:id="1780" w:author="Robert Clark" w:date="2020-05-15T18:56:00Z">
                      <w:r w:rsidDel="00110EAB">
                        <w:rPr>
                          <w:noProof/>
                        </w:rPr>
                        <w:delText xml:space="preserve">[7] </w:delText>
                      </w:r>
                    </w:del>
                  </w:p>
                </w:tc>
                <w:tc>
                  <w:tcPr>
                    <w:tcW w:w="0" w:type="auto"/>
                    <w:hideMark/>
                  </w:tcPr>
                  <w:p w14:paraId="64F65659" w14:textId="77777777" w:rsidR="00CE5CC7" w:rsidDel="00110EAB" w:rsidRDefault="00CE5CC7">
                    <w:pPr>
                      <w:pStyle w:val="Bibliography"/>
                      <w:rPr>
                        <w:del w:id="1781" w:author="Robert Clark" w:date="2020-05-15T18:56:00Z"/>
                        <w:noProof/>
                      </w:rPr>
                    </w:pPr>
                    <w:del w:id="1782" w:author="Robert Clark" w:date="2020-05-15T18:56:00Z">
                      <w:r w:rsidDel="00110EAB">
                        <w:rPr>
                          <w:noProof/>
                        </w:rPr>
                        <w:delText xml:space="preserve">J. D. Demko and R. D. D. McLaughlin, “Developmental Orthopedic Disease,” </w:delText>
                      </w:r>
                      <w:r w:rsidDel="00110EAB">
                        <w:rPr>
                          <w:i/>
                          <w:iCs/>
                          <w:noProof/>
                        </w:rPr>
                        <w:delText xml:space="preserve">Veterinary Clinics of North America: Small Animal Practice, </w:delText>
                      </w:r>
                      <w:r w:rsidDel="00110EAB">
                        <w:rPr>
                          <w:noProof/>
                        </w:rPr>
                        <w:delText xml:space="preserve">vol. 35, no. 5, pp. 1111-1135, 2005. </w:delText>
                      </w:r>
                    </w:del>
                  </w:p>
                </w:tc>
              </w:tr>
              <w:tr w:rsidR="00CE5CC7" w:rsidDel="00110EAB" w14:paraId="67BA2A33" w14:textId="77777777">
                <w:trPr>
                  <w:divId w:val="1986884754"/>
                  <w:tblCellSpacing w:w="15" w:type="dxa"/>
                  <w:del w:id="1783" w:author="Robert Clark" w:date="2020-05-15T18:56:00Z"/>
                </w:trPr>
                <w:tc>
                  <w:tcPr>
                    <w:tcW w:w="50" w:type="pct"/>
                    <w:hideMark/>
                  </w:tcPr>
                  <w:p w14:paraId="25D1C64F" w14:textId="77777777" w:rsidR="00CE5CC7" w:rsidDel="00110EAB" w:rsidRDefault="00CE5CC7">
                    <w:pPr>
                      <w:pStyle w:val="Bibliography"/>
                      <w:rPr>
                        <w:del w:id="1784" w:author="Robert Clark" w:date="2020-05-15T18:56:00Z"/>
                        <w:noProof/>
                      </w:rPr>
                    </w:pPr>
                    <w:del w:id="1785" w:author="Robert Clark" w:date="2020-05-15T18:56:00Z">
                      <w:r w:rsidDel="00110EAB">
                        <w:rPr>
                          <w:noProof/>
                        </w:rPr>
                        <w:delText xml:space="preserve">[8] </w:delText>
                      </w:r>
                    </w:del>
                  </w:p>
                </w:tc>
                <w:tc>
                  <w:tcPr>
                    <w:tcW w:w="0" w:type="auto"/>
                    <w:hideMark/>
                  </w:tcPr>
                  <w:p w14:paraId="7BB19BFD" w14:textId="77777777" w:rsidR="00CE5CC7" w:rsidDel="00110EAB" w:rsidRDefault="00CE5CC7">
                    <w:pPr>
                      <w:pStyle w:val="Bibliography"/>
                      <w:rPr>
                        <w:del w:id="1786" w:author="Robert Clark" w:date="2020-05-15T18:56:00Z"/>
                        <w:noProof/>
                      </w:rPr>
                    </w:pPr>
                    <w:del w:id="1787" w:author="Robert Clark" w:date="2020-05-15T18:56:00Z">
                      <w:r w:rsidDel="00110EAB">
                        <w:rPr>
                          <w:noProof/>
                        </w:rPr>
                        <w:delText xml:space="preserve">E. L. Hilton and L. J. Henderson, “Neurosurgical considerations in posttraumatic syringomyelia,” </w:delText>
                      </w:r>
                      <w:r w:rsidDel="00110EAB">
                        <w:rPr>
                          <w:i/>
                          <w:iCs/>
                          <w:noProof/>
                        </w:rPr>
                        <w:delText xml:space="preserve">AORN Journal, </w:delText>
                      </w:r>
                      <w:r w:rsidDel="00110EAB">
                        <w:rPr>
                          <w:noProof/>
                        </w:rPr>
                        <w:delText xml:space="preserve">vol. 77, no. 1, pp. 135-150, 2003. </w:delText>
                      </w:r>
                    </w:del>
                  </w:p>
                </w:tc>
              </w:tr>
              <w:tr w:rsidR="00CE5CC7" w:rsidDel="00110EAB" w14:paraId="3803A8F7" w14:textId="77777777">
                <w:trPr>
                  <w:divId w:val="1986884754"/>
                  <w:tblCellSpacing w:w="15" w:type="dxa"/>
                  <w:del w:id="1788" w:author="Robert Clark" w:date="2020-05-15T18:56:00Z"/>
                </w:trPr>
                <w:tc>
                  <w:tcPr>
                    <w:tcW w:w="50" w:type="pct"/>
                    <w:hideMark/>
                  </w:tcPr>
                  <w:p w14:paraId="6BF1D8F1" w14:textId="77777777" w:rsidR="00CE5CC7" w:rsidDel="00110EAB" w:rsidRDefault="00CE5CC7">
                    <w:pPr>
                      <w:pStyle w:val="Bibliography"/>
                      <w:rPr>
                        <w:del w:id="1789" w:author="Robert Clark" w:date="2020-05-15T18:56:00Z"/>
                        <w:noProof/>
                      </w:rPr>
                    </w:pPr>
                    <w:del w:id="1790" w:author="Robert Clark" w:date="2020-05-15T18:56:00Z">
                      <w:r w:rsidDel="00110EAB">
                        <w:rPr>
                          <w:noProof/>
                        </w:rPr>
                        <w:delText xml:space="preserve">[9] </w:delText>
                      </w:r>
                    </w:del>
                  </w:p>
                </w:tc>
                <w:tc>
                  <w:tcPr>
                    <w:tcW w:w="0" w:type="auto"/>
                    <w:hideMark/>
                  </w:tcPr>
                  <w:p w14:paraId="381C7D67" w14:textId="77777777" w:rsidR="00CE5CC7" w:rsidDel="00110EAB" w:rsidRDefault="00CE5CC7">
                    <w:pPr>
                      <w:pStyle w:val="Bibliography"/>
                      <w:rPr>
                        <w:del w:id="1791" w:author="Robert Clark" w:date="2020-05-15T18:56:00Z"/>
                        <w:noProof/>
                      </w:rPr>
                    </w:pPr>
                    <w:del w:id="1792" w:author="Robert Clark" w:date="2020-05-15T18:56:00Z">
                      <w:r w:rsidDel="00110EAB">
                        <w:rPr>
                          <w:noProof/>
                        </w:rPr>
                        <w:delText xml:space="preserve">“Use of Morphometric Mapping to Characterise Symptomatic Chiari-Like Malformation, Secondary Syringomyelia and Associated Brachycephaly in the Cavalier King Charles Spaniel,” </w:delText>
                      </w:r>
                      <w:r w:rsidDel="00110EAB">
                        <w:rPr>
                          <w:i/>
                          <w:iCs/>
                          <w:noProof/>
                        </w:rPr>
                        <w:delText xml:space="preserve">PLoS One, </w:delText>
                      </w:r>
                      <w:r w:rsidDel="00110EAB">
                        <w:rPr>
                          <w:noProof/>
                        </w:rPr>
                        <w:delText xml:space="preserve">vol. 12, no. 1, 2017. </w:delText>
                      </w:r>
                    </w:del>
                  </w:p>
                </w:tc>
              </w:tr>
              <w:tr w:rsidR="00CE5CC7" w:rsidDel="00110EAB" w14:paraId="3CF26DD2" w14:textId="77777777">
                <w:trPr>
                  <w:divId w:val="1986884754"/>
                  <w:tblCellSpacing w:w="15" w:type="dxa"/>
                  <w:del w:id="1793" w:author="Robert Clark" w:date="2020-05-15T18:56:00Z"/>
                </w:trPr>
                <w:tc>
                  <w:tcPr>
                    <w:tcW w:w="50" w:type="pct"/>
                    <w:hideMark/>
                  </w:tcPr>
                  <w:p w14:paraId="7F75EFAE" w14:textId="77777777" w:rsidR="00CE5CC7" w:rsidDel="00110EAB" w:rsidRDefault="00CE5CC7">
                    <w:pPr>
                      <w:pStyle w:val="Bibliography"/>
                      <w:rPr>
                        <w:del w:id="1794" w:author="Robert Clark" w:date="2020-05-15T18:56:00Z"/>
                        <w:noProof/>
                      </w:rPr>
                    </w:pPr>
                    <w:del w:id="1795" w:author="Robert Clark" w:date="2020-05-15T18:56:00Z">
                      <w:r w:rsidDel="00110EAB">
                        <w:rPr>
                          <w:noProof/>
                        </w:rPr>
                        <w:delText xml:space="preserve">[10] </w:delText>
                      </w:r>
                    </w:del>
                  </w:p>
                </w:tc>
                <w:tc>
                  <w:tcPr>
                    <w:tcW w:w="0" w:type="auto"/>
                    <w:hideMark/>
                  </w:tcPr>
                  <w:p w14:paraId="6A78F240" w14:textId="77777777" w:rsidR="00CE5CC7" w:rsidDel="00110EAB" w:rsidRDefault="00CE5CC7">
                    <w:pPr>
                      <w:pStyle w:val="Bibliography"/>
                      <w:rPr>
                        <w:del w:id="1796" w:author="Robert Clark" w:date="2020-05-15T18:56:00Z"/>
                        <w:noProof/>
                      </w:rPr>
                    </w:pPr>
                    <w:del w:id="1797" w:author="Robert Clark" w:date="2020-05-15T18:56:00Z">
                      <w:r w:rsidDel="00110EAB">
                        <w:rPr>
                          <w:noProof/>
                        </w:rPr>
                        <w:delText xml:space="preserve">C. A. Loughin, “Chiari-like Malformation,” </w:delText>
                      </w:r>
                      <w:r w:rsidDel="00110EAB">
                        <w:rPr>
                          <w:i/>
                          <w:iCs/>
                          <w:noProof/>
                        </w:rPr>
                        <w:delText xml:space="preserve">Veterinary Clinics of North America: Small Animal Practice, </w:delText>
                      </w:r>
                      <w:r w:rsidDel="00110EAB">
                        <w:rPr>
                          <w:noProof/>
                        </w:rPr>
                        <w:delText xml:space="preserve">vol. 46, no. 2, pp. 231-242, 2016. </w:delText>
                      </w:r>
                    </w:del>
                  </w:p>
                </w:tc>
              </w:tr>
              <w:tr w:rsidR="00CE5CC7" w:rsidDel="00110EAB" w14:paraId="3E8E4DBE" w14:textId="77777777">
                <w:trPr>
                  <w:divId w:val="1986884754"/>
                  <w:tblCellSpacing w:w="15" w:type="dxa"/>
                  <w:del w:id="1798" w:author="Robert Clark" w:date="2020-05-15T18:56:00Z"/>
                </w:trPr>
                <w:tc>
                  <w:tcPr>
                    <w:tcW w:w="50" w:type="pct"/>
                    <w:hideMark/>
                  </w:tcPr>
                  <w:p w14:paraId="3B6BF2B2" w14:textId="77777777" w:rsidR="00CE5CC7" w:rsidDel="00110EAB" w:rsidRDefault="00CE5CC7">
                    <w:pPr>
                      <w:pStyle w:val="Bibliography"/>
                      <w:rPr>
                        <w:del w:id="1799" w:author="Robert Clark" w:date="2020-05-15T18:56:00Z"/>
                        <w:noProof/>
                      </w:rPr>
                    </w:pPr>
                    <w:del w:id="1800" w:author="Robert Clark" w:date="2020-05-15T18:56:00Z">
                      <w:r w:rsidDel="00110EAB">
                        <w:rPr>
                          <w:noProof/>
                        </w:rPr>
                        <w:delText xml:space="preserve">[11] </w:delText>
                      </w:r>
                    </w:del>
                  </w:p>
                </w:tc>
                <w:tc>
                  <w:tcPr>
                    <w:tcW w:w="0" w:type="auto"/>
                    <w:hideMark/>
                  </w:tcPr>
                  <w:p w14:paraId="374A7599" w14:textId="77777777" w:rsidR="00CE5CC7" w:rsidDel="00110EAB" w:rsidRDefault="00CE5CC7">
                    <w:pPr>
                      <w:pStyle w:val="Bibliography"/>
                      <w:rPr>
                        <w:del w:id="1801" w:author="Robert Clark" w:date="2020-05-15T18:56:00Z"/>
                        <w:noProof/>
                      </w:rPr>
                    </w:pPr>
                    <w:del w:id="1802" w:author="Robert Clark" w:date="2020-05-15T18:56:00Z">
                      <w:r w:rsidDel="00110EAB">
                        <w:rPr>
                          <w:noProof/>
                        </w:rPr>
                        <w:delText xml:space="preserve">C. Rusbridge, “Chiari–like malformation and syringomyelia,” </w:delText>
                      </w:r>
                      <w:r w:rsidDel="00110EAB">
                        <w:rPr>
                          <w:i/>
                          <w:iCs/>
                          <w:noProof/>
                        </w:rPr>
                        <w:delText xml:space="preserve">European Journal of Companion Animal Practice, </w:delText>
                      </w:r>
                      <w:r w:rsidDel="00110EAB">
                        <w:rPr>
                          <w:noProof/>
                        </w:rPr>
                        <w:delText xml:space="preserve">vol. 23, no. 3, p. 70, 2013. </w:delText>
                      </w:r>
                    </w:del>
                  </w:p>
                </w:tc>
              </w:tr>
              <w:tr w:rsidR="00CE5CC7" w:rsidDel="00110EAB" w14:paraId="62B7441B" w14:textId="77777777">
                <w:trPr>
                  <w:divId w:val="1986884754"/>
                  <w:tblCellSpacing w:w="15" w:type="dxa"/>
                  <w:del w:id="1803" w:author="Robert Clark" w:date="2020-05-15T18:56:00Z"/>
                </w:trPr>
                <w:tc>
                  <w:tcPr>
                    <w:tcW w:w="50" w:type="pct"/>
                    <w:hideMark/>
                  </w:tcPr>
                  <w:p w14:paraId="74493FB9" w14:textId="77777777" w:rsidR="00CE5CC7" w:rsidDel="00110EAB" w:rsidRDefault="00CE5CC7">
                    <w:pPr>
                      <w:pStyle w:val="Bibliography"/>
                      <w:rPr>
                        <w:del w:id="1804" w:author="Robert Clark" w:date="2020-05-15T18:56:00Z"/>
                        <w:noProof/>
                      </w:rPr>
                    </w:pPr>
                    <w:del w:id="1805" w:author="Robert Clark" w:date="2020-05-15T18:56:00Z">
                      <w:r w:rsidDel="00110EAB">
                        <w:rPr>
                          <w:noProof/>
                        </w:rPr>
                        <w:delText xml:space="preserve">[12] </w:delText>
                      </w:r>
                    </w:del>
                  </w:p>
                </w:tc>
                <w:tc>
                  <w:tcPr>
                    <w:tcW w:w="0" w:type="auto"/>
                    <w:hideMark/>
                  </w:tcPr>
                  <w:p w14:paraId="391E83E9" w14:textId="77777777" w:rsidR="00CE5CC7" w:rsidDel="00110EAB" w:rsidRDefault="00CE5CC7">
                    <w:pPr>
                      <w:pStyle w:val="Bibliography"/>
                      <w:rPr>
                        <w:del w:id="1806" w:author="Robert Clark" w:date="2020-05-15T18:56:00Z"/>
                        <w:noProof/>
                      </w:rPr>
                    </w:pPr>
                    <w:del w:id="1807" w:author="Robert Clark" w:date="2020-05-15T18:56:00Z">
                      <w:r w:rsidDel="00110EAB">
                        <w:rPr>
                          <w:noProof/>
                        </w:rPr>
                        <w:delText>M. D. Shen, “Wikimedia Commons,” 13 December 2018. [Online]. Available: https://commons.wikimedia.org/wiki/File:CSF_circulation.png. [Accessed 20 April 2020].</w:delText>
                      </w:r>
                    </w:del>
                  </w:p>
                </w:tc>
              </w:tr>
              <w:tr w:rsidR="00CE5CC7" w:rsidDel="00110EAB" w14:paraId="356D25C3" w14:textId="77777777">
                <w:trPr>
                  <w:divId w:val="1986884754"/>
                  <w:tblCellSpacing w:w="15" w:type="dxa"/>
                  <w:del w:id="1808" w:author="Robert Clark" w:date="2020-05-15T18:56:00Z"/>
                </w:trPr>
                <w:tc>
                  <w:tcPr>
                    <w:tcW w:w="50" w:type="pct"/>
                    <w:hideMark/>
                  </w:tcPr>
                  <w:p w14:paraId="2BBC9E12" w14:textId="77777777" w:rsidR="00CE5CC7" w:rsidDel="00110EAB" w:rsidRDefault="00CE5CC7">
                    <w:pPr>
                      <w:pStyle w:val="Bibliography"/>
                      <w:rPr>
                        <w:del w:id="1809" w:author="Robert Clark" w:date="2020-05-15T18:56:00Z"/>
                        <w:noProof/>
                      </w:rPr>
                    </w:pPr>
                    <w:del w:id="1810" w:author="Robert Clark" w:date="2020-05-15T18:56:00Z">
                      <w:r w:rsidDel="00110EAB">
                        <w:rPr>
                          <w:noProof/>
                        </w:rPr>
                        <w:delText xml:space="preserve">[13] </w:delText>
                      </w:r>
                    </w:del>
                  </w:p>
                </w:tc>
                <w:tc>
                  <w:tcPr>
                    <w:tcW w:w="0" w:type="auto"/>
                    <w:hideMark/>
                  </w:tcPr>
                  <w:p w14:paraId="7E08DF58" w14:textId="77777777" w:rsidR="00CE5CC7" w:rsidDel="00110EAB" w:rsidRDefault="00CE5CC7">
                    <w:pPr>
                      <w:pStyle w:val="Bibliography"/>
                      <w:rPr>
                        <w:del w:id="1811" w:author="Robert Clark" w:date="2020-05-15T18:56:00Z"/>
                        <w:noProof/>
                      </w:rPr>
                    </w:pPr>
                    <w:del w:id="1812" w:author="Robert Clark" w:date="2020-05-15T18:56:00Z">
                      <w:r w:rsidDel="00110EAB">
                        <w:rPr>
                          <w:noProof/>
                        </w:rPr>
                        <w:delText xml:space="preserve">C. Rusbridge, F. Stringer and S. P. Knowler, “Clinical Application of Diagnostic Imaging of Chiari-Like Malformation and Syringomyelia,” </w:delText>
                      </w:r>
                      <w:r w:rsidDel="00110EAB">
                        <w:rPr>
                          <w:i/>
                          <w:iCs/>
                          <w:noProof/>
                        </w:rPr>
                        <w:delText xml:space="preserve">Front Vet Sci, </w:delText>
                      </w:r>
                      <w:r w:rsidDel="00110EAB">
                        <w:rPr>
                          <w:noProof/>
                        </w:rPr>
                        <w:delText xml:space="preserve">vol. 5, no. 280, 2018. </w:delText>
                      </w:r>
                    </w:del>
                  </w:p>
                </w:tc>
              </w:tr>
              <w:tr w:rsidR="00CE5CC7" w:rsidDel="00110EAB" w14:paraId="2031872B" w14:textId="77777777">
                <w:trPr>
                  <w:divId w:val="1986884754"/>
                  <w:tblCellSpacing w:w="15" w:type="dxa"/>
                  <w:del w:id="1813" w:author="Robert Clark" w:date="2020-05-15T18:56:00Z"/>
                </w:trPr>
                <w:tc>
                  <w:tcPr>
                    <w:tcW w:w="50" w:type="pct"/>
                    <w:hideMark/>
                  </w:tcPr>
                  <w:p w14:paraId="374E67CE" w14:textId="77777777" w:rsidR="00CE5CC7" w:rsidDel="00110EAB" w:rsidRDefault="00CE5CC7">
                    <w:pPr>
                      <w:pStyle w:val="Bibliography"/>
                      <w:rPr>
                        <w:del w:id="1814" w:author="Robert Clark" w:date="2020-05-15T18:56:00Z"/>
                        <w:noProof/>
                      </w:rPr>
                    </w:pPr>
                    <w:del w:id="1815" w:author="Robert Clark" w:date="2020-05-15T18:56:00Z">
                      <w:r w:rsidDel="00110EAB">
                        <w:rPr>
                          <w:noProof/>
                        </w:rPr>
                        <w:delText xml:space="preserve">[14] </w:delText>
                      </w:r>
                    </w:del>
                  </w:p>
                </w:tc>
                <w:tc>
                  <w:tcPr>
                    <w:tcW w:w="0" w:type="auto"/>
                    <w:hideMark/>
                  </w:tcPr>
                  <w:p w14:paraId="55F12BFE" w14:textId="77777777" w:rsidR="00CE5CC7" w:rsidDel="00110EAB" w:rsidRDefault="00CE5CC7">
                    <w:pPr>
                      <w:pStyle w:val="Bibliography"/>
                      <w:rPr>
                        <w:del w:id="1816" w:author="Robert Clark" w:date="2020-05-15T18:56:00Z"/>
                        <w:noProof/>
                      </w:rPr>
                    </w:pPr>
                    <w:del w:id="1817" w:author="Robert Clark" w:date="2020-05-15T18:56:00Z">
                      <w:r w:rsidDel="00110EAB">
                        <w:rPr>
                          <w:noProof/>
                        </w:rPr>
                        <w:delText>American Veterinary Medical Association, “One Health: A New Professional Imperative,” American Veterinary Medical Association, 2008.</w:delText>
                      </w:r>
                    </w:del>
                  </w:p>
                </w:tc>
              </w:tr>
              <w:tr w:rsidR="00CE5CC7" w:rsidDel="00110EAB" w14:paraId="336A6BE5" w14:textId="77777777">
                <w:trPr>
                  <w:divId w:val="1986884754"/>
                  <w:tblCellSpacing w:w="15" w:type="dxa"/>
                  <w:del w:id="1818" w:author="Robert Clark" w:date="2020-05-15T18:56:00Z"/>
                </w:trPr>
                <w:tc>
                  <w:tcPr>
                    <w:tcW w:w="50" w:type="pct"/>
                    <w:hideMark/>
                  </w:tcPr>
                  <w:p w14:paraId="271B3292" w14:textId="77777777" w:rsidR="00CE5CC7" w:rsidDel="00110EAB" w:rsidRDefault="00CE5CC7">
                    <w:pPr>
                      <w:pStyle w:val="Bibliography"/>
                      <w:rPr>
                        <w:del w:id="1819" w:author="Robert Clark" w:date="2020-05-15T18:56:00Z"/>
                        <w:noProof/>
                      </w:rPr>
                    </w:pPr>
                    <w:del w:id="1820" w:author="Robert Clark" w:date="2020-05-15T18:56:00Z">
                      <w:r w:rsidDel="00110EAB">
                        <w:rPr>
                          <w:noProof/>
                        </w:rPr>
                        <w:delText xml:space="preserve">[15] </w:delText>
                      </w:r>
                    </w:del>
                  </w:p>
                </w:tc>
                <w:tc>
                  <w:tcPr>
                    <w:tcW w:w="0" w:type="auto"/>
                    <w:hideMark/>
                  </w:tcPr>
                  <w:p w14:paraId="596FDC7C" w14:textId="77777777" w:rsidR="00CE5CC7" w:rsidDel="00110EAB" w:rsidRDefault="00CE5CC7">
                    <w:pPr>
                      <w:pStyle w:val="Bibliography"/>
                      <w:rPr>
                        <w:del w:id="1821" w:author="Robert Clark" w:date="2020-05-15T18:56:00Z"/>
                        <w:noProof/>
                      </w:rPr>
                    </w:pPr>
                    <w:del w:id="1822" w:author="Robert Clark" w:date="2020-05-15T18:56:00Z">
                      <w:r w:rsidDel="00110EAB">
                        <w:rPr>
                          <w:noProof/>
                        </w:rPr>
                        <w:delText xml:space="preserve">E. Chandler, Ettinger Feldman Textbook of Veterinary Internal Medicine 4th Edn, London: W. B. Saunders, 1996. </w:delText>
                      </w:r>
                    </w:del>
                  </w:p>
                </w:tc>
              </w:tr>
              <w:tr w:rsidR="00CE5CC7" w:rsidDel="00110EAB" w14:paraId="6806780F" w14:textId="77777777">
                <w:trPr>
                  <w:divId w:val="1986884754"/>
                  <w:tblCellSpacing w:w="15" w:type="dxa"/>
                  <w:del w:id="1823" w:author="Robert Clark" w:date="2020-05-15T18:56:00Z"/>
                </w:trPr>
                <w:tc>
                  <w:tcPr>
                    <w:tcW w:w="50" w:type="pct"/>
                    <w:hideMark/>
                  </w:tcPr>
                  <w:p w14:paraId="14BA0AC8" w14:textId="77777777" w:rsidR="00CE5CC7" w:rsidDel="00110EAB" w:rsidRDefault="00CE5CC7">
                    <w:pPr>
                      <w:pStyle w:val="Bibliography"/>
                      <w:rPr>
                        <w:del w:id="1824" w:author="Robert Clark" w:date="2020-05-15T18:56:00Z"/>
                        <w:noProof/>
                      </w:rPr>
                    </w:pPr>
                    <w:del w:id="1825" w:author="Robert Clark" w:date="2020-05-15T18:56:00Z">
                      <w:r w:rsidDel="00110EAB">
                        <w:rPr>
                          <w:noProof/>
                        </w:rPr>
                        <w:delText xml:space="preserve">[16] </w:delText>
                      </w:r>
                    </w:del>
                  </w:p>
                </w:tc>
                <w:tc>
                  <w:tcPr>
                    <w:tcW w:w="0" w:type="auto"/>
                    <w:hideMark/>
                  </w:tcPr>
                  <w:p w14:paraId="403C6549" w14:textId="77777777" w:rsidR="00CE5CC7" w:rsidDel="00110EAB" w:rsidRDefault="00CE5CC7">
                    <w:pPr>
                      <w:pStyle w:val="Bibliography"/>
                      <w:rPr>
                        <w:del w:id="1826" w:author="Robert Clark" w:date="2020-05-15T18:56:00Z"/>
                        <w:noProof/>
                      </w:rPr>
                    </w:pPr>
                    <w:del w:id="1827" w:author="Robert Clark" w:date="2020-05-15T18:56:00Z">
                      <w:r w:rsidDel="00110EAB">
                        <w:rPr>
                          <w:noProof/>
                        </w:rPr>
                        <w:delText xml:space="preserve">A. C. Hechler and S. A. Moore, “Understanding and Treating Chiari-like Malformation and Syringomyelia in Dogs,” </w:delText>
                      </w:r>
                      <w:r w:rsidDel="00110EAB">
                        <w:rPr>
                          <w:i/>
                          <w:iCs/>
                          <w:noProof/>
                        </w:rPr>
                        <w:delText xml:space="preserve">Topics in Companion Animal Medicine, </w:delText>
                      </w:r>
                      <w:r w:rsidDel="00110EAB">
                        <w:rPr>
                          <w:noProof/>
                        </w:rPr>
                        <w:delText xml:space="preserve">vol. 33, no. 1, pp. 1-11, 2018. </w:delText>
                      </w:r>
                    </w:del>
                  </w:p>
                </w:tc>
              </w:tr>
              <w:tr w:rsidR="00CE5CC7" w:rsidDel="00110EAB" w14:paraId="5A63BB79" w14:textId="77777777">
                <w:trPr>
                  <w:divId w:val="1986884754"/>
                  <w:tblCellSpacing w:w="15" w:type="dxa"/>
                  <w:del w:id="1828" w:author="Robert Clark" w:date="2020-05-15T18:56:00Z"/>
                </w:trPr>
                <w:tc>
                  <w:tcPr>
                    <w:tcW w:w="50" w:type="pct"/>
                    <w:hideMark/>
                  </w:tcPr>
                  <w:p w14:paraId="5B38CFC8" w14:textId="77777777" w:rsidR="00CE5CC7" w:rsidDel="00110EAB" w:rsidRDefault="00CE5CC7">
                    <w:pPr>
                      <w:pStyle w:val="Bibliography"/>
                      <w:rPr>
                        <w:del w:id="1829" w:author="Robert Clark" w:date="2020-05-15T18:56:00Z"/>
                        <w:noProof/>
                      </w:rPr>
                    </w:pPr>
                    <w:del w:id="1830" w:author="Robert Clark" w:date="2020-05-15T18:56:00Z">
                      <w:r w:rsidDel="00110EAB">
                        <w:rPr>
                          <w:noProof/>
                        </w:rPr>
                        <w:delText xml:space="preserve">[17] </w:delText>
                      </w:r>
                    </w:del>
                  </w:p>
                </w:tc>
                <w:tc>
                  <w:tcPr>
                    <w:tcW w:w="0" w:type="auto"/>
                    <w:hideMark/>
                  </w:tcPr>
                  <w:p w14:paraId="2D8820EC" w14:textId="77777777" w:rsidR="00CE5CC7" w:rsidDel="00110EAB" w:rsidRDefault="00CE5CC7">
                    <w:pPr>
                      <w:pStyle w:val="Bibliography"/>
                      <w:rPr>
                        <w:del w:id="1831" w:author="Robert Clark" w:date="2020-05-15T18:56:00Z"/>
                        <w:noProof/>
                      </w:rPr>
                    </w:pPr>
                    <w:del w:id="1832" w:author="Robert Clark" w:date="2020-05-15T18:56:00Z">
                      <w:r w:rsidDel="00110EAB">
                        <w:rPr>
                          <w:noProof/>
                        </w:rPr>
                        <w:delText>P. Salunke, M. Karthigeyan and P. Malik, “Foramen magnum decompression without bone removal: C1–C2 posterior fixation for Chiari with congenital atlantoaxial dislocation/basilar invagination,” Department of Neurosurgery, Postgraduate Institute of Medical Education &amp; Research (PGIMER), Chandigarh, 2019.</w:delText>
                      </w:r>
                    </w:del>
                  </w:p>
                </w:tc>
              </w:tr>
              <w:tr w:rsidR="00CE5CC7" w:rsidDel="00110EAB" w14:paraId="57EACD6F" w14:textId="77777777">
                <w:trPr>
                  <w:divId w:val="1986884754"/>
                  <w:tblCellSpacing w:w="15" w:type="dxa"/>
                  <w:del w:id="1833" w:author="Robert Clark" w:date="2020-05-15T18:56:00Z"/>
                </w:trPr>
                <w:tc>
                  <w:tcPr>
                    <w:tcW w:w="50" w:type="pct"/>
                    <w:hideMark/>
                  </w:tcPr>
                  <w:p w14:paraId="3F1C0492" w14:textId="77777777" w:rsidR="00CE5CC7" w:rsidDel="00110EAB" w:rsidRDefault="00CE5CC7">
                    <w:pPr>
                      <w:pStyle w:val="Bibliography"/>
                      <w:rPr>
                        <w:del w:id="1834" w:author="Robert Clark" w:date="2020-05-15T18:56:00Z"/>
                        <w:noProof/>
                      </w:rPr>
                    </w:pPr>
                    <w:del w:id="1835" w:author="Robert Clark" w:date="2020-05-15T18:56:00Z">
                      <w:r w:rsidDel="00110EAB">
                        <w:rPr>
                          <w:noProof/>
                        </w:rPr>
                        <w:delText xml:space="preserve">[18] </w:delText>
                      </w:r>
                    </w:del>
                  </w:p>
                </w:tc>
                <w:tc>
                  <w:tcPr>
                    <w:tcW w:w="0" w:type="auto"/>
                    <w:hideMark/>
                  </w:tcPr>
                  <w:p w14:paraId="30E8394B" w14:textId="77777777" w:rsidR="00CE5CC7" w:rsidDel="00110EAB" w:rsidRDefault="00CE5CC7">
                    <w:pPr>
                      <w:pStyle w:val="Bibliography"/>
                      <w:rPr>
                        <w:del w:id="1836" w:author="Robert Clark" w:date="2020-05-15T18:56:00Z"/>
                        <w:noProof/>
                      </w:rPr>
                    </w:pPr>
                    <w:del w:id="1837" w:author="Robert Clark" w:date="2020-05-15T18:56:00Z">
                      <w:r w:rsidDel="00110EAB">
                        <w:rPr>
                          <w:noProof/>
                        </w:rPr>
                        <w:delText xml:space="preserve">K. Jun and S. Yoon, “Alignment Solution for CT Image Reconstruction using Fixed Point and Virtual Rotation Axis,” </w:delText>
                      </w:r>
                      <w:r w:rsidDel="00110EAB">
                        <w:rPr>
                          <w:i/>
                          <w:iCs/>
                          <w:noProof/>
                        </w:rPr>
                        <w:delText xml:space="preserve">Sci Rep, </w:delText>
                      </w:r>
                      <w:r w:rsidDel="00110EAB">
                        <w:rPr>
                          <w:noProof/>
                        </w:rPr>
                        <w:delText xml:space="preserve">vol. 7, no. 41218, 2017. </w:delText>
                      </w:r>
                    </w:del>
                  </w:p>
                </w:tc>
              </w:tr>
              <w:tr w:rsidR="00CE5CC7" w:rsidDel="00110EAB" w14:paraId="76B40BAD" w14:textId="77777777">
                <w:trPr>
                  <w:divId w:val="1986884754"/>
                  <w:tblCellSpacing w:w="15" w:type="dxa"/>
                  <w:del w:id="1838" w:author="Robert Clark" w:date="2020-05-15T18:56:00Z"/>
                </w:trPr>
                <w:tc>
                  <w:tcPr>
                    <w:tcW w:w="50" w:type="pct"/>
                    <w:hideMark/>
                  </w:tcPr>
                  <w:p w14:paraId="65D7F756" w14:textId="77777777" w:rsidR="00CE5CC7" w:rsidDel="00110EAB" w:rsidRDefault="00CE5CC7">
                    <w:pPr>
                      <w:pStyle w:val="Bibliography"/>
                      <w:rPr>
                        <w:del w:id="1839" w:author="Robert Clark" w:date="2020-05-15T18:56:00Z"/>
                        <w:noProof/>
                      </w:rPr>
                    </w:pPr>
                    <w:del w:id="1840" w:author="Robert Clark" w:date="2020-05-15T18:56:00Z">
                      <w:r w:rsidDel="00110EAB">
                        <w:rPr>
                          <w:noProof/>
                        </w:rPr>
                        <w:delText xml:space="preserve">[19] </w:delText>
                      </w:r>
                    </w:del>
                  </w:p>
                </w:tc>
                <w:tc>
                  <w:tcPr>
                    <w:tcW w:w="0" w:type="auto"/>
                    <w:hideMark/>
                  </w:tcPr>
                  <w:p w14:paraId="29387A2E" w14:textId="77777777" w:rsidR="00CE5CC7" w:rsidDel="00110EAB" w:rsidRDefault="00CE5CC7">
                    <w:pPr>
                      <w:pStyle w:val="Bibliography"/>
                      <w:rPr>
                        <w:del w:id="1841" w:author="Robert Clark" w:date="2020-05-15T18:56:00Z"/>
                        <w:noProof/>
                      </w:rPr>
                    </w:pPr>
                    <w:del w:id="1842" w:author="Robert Clark" w:date="2020-05-15T18:56:00Z">
                      <w:r w:rsidDel="00110EAB">
                        <w:rPr>
                          <w:noProof/>
                        </w:rPr>
                        <w:delText xml:space="preserve">J. Broder, Diagnostic Imaging for the Emergency Physician, Philadelphia: Saunders, 2011. </w:delText>
                      </w:r>
                    </w:del>
                  </w:p>
                </w:tc>
              </w:tr>
              <w:tr w:rsidR="00CE5CC7" w:rsidDel="00110EAB" w14:paraId="3E79391F" w14:textId="77777777">
                <w:trPr>
                  <w:divId w:val="1986884754"/>
                  <w:tblCellSpacing w:w="15" w:type="dxa"/>
                  <w:del w:id="1843" w:author="Robert Clark" w:date="2020-05-15T18:56:00Z"/>
                </w:trPr>
                <w:tc>
                  <w:tcPr>
                    <w:tcW w:w="50" w:type="pct"/>
                    <w:hideMark/>
                  </w:tcPr>
                  <w:p w14:paraId="7430EB4C" w14:textId="77777777" w:rsidR="00CE5CC7" w:rsidDel="00110EAB" w:rsidRDefault="00CE5CC7">
                    <w:pPr>
                      <w:pStyle w:val="Bibliography"/>
                      <w:rPr>
                        <w:del w:id="1844" w:author="Robert Clark" w:date="2020-05-15T18:56:00Z"/>
                        <w:noProof/>
                      </w:rPr>
                    </w:pPr>
                    <w:del w:id="1845" w:author="Robert Clark" w:date="2020-05-15T18:56:00Z">
                      <w:r w:rsidDel="00110EAB">
                        <w:rPr>
                          <w:noProof/>
                        </w:rPr>
                        <w:delText xml:space="preserve">[20] </w:delText>
                      </w:r>
                    </w:del>
                  </w:p>
                </w:tc>
                <w:tc>
                  <w:tcPr>
                    <w:tcW w:w="0" w:type="auto"/>
                    <w:hideMark/>
                  </w:tcPr>
                  <w:p w14:paraId="13BFC1C4" w14:textId="77777777" w:rsidR="00CE5CC7" w:rsidDel="00110EAB" w:rsidRDefault="00CE5CC7">
                    <w:pPr>
                      <w:pStyle w:val="Bibliography"/>
                      <w:rPr>
                        <w:del w:id="1846" w:author="Robert Clark" w:date="2020-05-15T18:56:00Z"/>
                        <w:noProof/>
                      </w:rPr>
                    </w:pPr>
                    <w:del w:id="1847" w:author="Robert Clark" w:date="2020-05-15T18:56:00Z">
                      <w:r w:rsidDel="00110EAB">
                        <w:rPr>
                          <w:noProof/>
                        </w:rPr>
                        <w:delText>D. W. McRobbie, E. A. Moore, M. J. Graves and M. R. Prince, MRI from Picture to Proton, Cambridge: Cambridge University Press, 2006, pp. 33-34.</w:delText>
                      </w:r>
                    </w:del>
                  </w:p>
                </w:tc>
              </w:tr>
              <w:tr w:rsidR="00CE5CC7" w:rsidDel="00110EAB" w14:paraId="4FC4938C" w14:textId="77777777">
                <w:trPr>
                  <w:divId w:val="1986884754"/>
                  <w:tblCellSpacing w:w="15" w:type="dxa"/>
                  <w:del w:id="1848" w:author="Robert Clark" w:date="2020-05-15T18:56:00Z"/>
                </w:trPr>
                <w:tc>
                  <w:tcPr>
                    <w:tcW w:w="50" w:type="pct"/>
                    <w:hideMark/>
                  </w:tcPr>
                  <w:p w14:paraId="4B912796" w14:textId="77777777" w:rsidR="00CE5CC7" w:rsidDel="00110EAB" w:rsidRDefault="00CE5CC7">
                    <w:pPr>
                      <w:pStyle w:val="Bibliography"/>
                      <w:rPr>
                        <w:del w:id="1849" w:author="Robert Clark" w:date="2020-05-15T18:56:00Z"/>
                        <w:noProof/>
                      </w:rPr>
                    </w:pPr>
                    <w:del w:id="1850" w:author="Robert Clark" w:date="2020-05-15T18:56:00Z">
                      <w:r w:rsidDel="00110EAB">
                        <w:rPr>
                          <w:noProof/>
                        </w:rPr>
                        <w:delText xml:space="preserve">[21] </w:delText>
                      </w:r>
                    </w:del>
                  </w:p>
                </w:tc>
                <w:tc>
                  <w:tcPr>
                    <w:tcW w:w="0" w:type="auto"/>
                    <w:hideMark/>
                  </w:tcPr>
                  <w:p w14:paraId="1AA890B8" w14:textId="77777777" w:rsidR="00CE5CC7" w:rsidDel="00110EAB" w:rsidRDefault="00CE5CC7">
                    <w:pPr>
                      <w:pStyle w:val="Bibliography"/>
                      <w:rPr>
                        <w:del w:id="1851" w:author="Robert Clark" w:date="2020-05-15T18:56:00Z"/>
                        <w:noProof/>
                      </w:rPr>
                    </w:pPr>
                    <w:del w:id="1852" w:author="Robert Clark" w:date="2020-05-15T18:56:00Z">
                      <w:r w:rsidDel="00110EAB">
                        <w:rPr>
                          <w:noProof/>
                        </w:rPr>
                        <w:delText xml:space="preserve">P. Lemay, S. P. Knowler, S. Bouasker, Y. Nédélec, S. Platt, C. Freeman, G. Child, L. B. Barreiro, R. G. A., C. Rusbridge and Z. Kibar, “Quantitative Trait Loci (QTL) Study Identifies Novel Genomic Regions Associated to Chiari-Like Malformation in Griffon Bruxellois Dogs,” </w:delText>
                      </w:r>
                      <w:r w:rsidDel="00110EAB">
                        <w:rPr>
                          <w:i/>
                          <w:iCs/>
                          <w:noProof/>
                        </w:rPr>
                        <w:delText xml:space="preserve">PLoS One, </w:delText>
                      </w:r>
                      <w:r w:rsidDel="00110EAB">
                        <w:rPr>
                          <w:noProof/>
                        </w:rPr>
                        <w:delText xml:space="preserve">vol. 9, no. 4, 2014. </w:delText>
                      </w:r>
                    </w:del>
                  </w:p>
                </w:tc>
              </w:tr>
              <w:tr w:rsidR="00CE5CC7" w:rsidDel="00110EAB" w14:paraId="3E02A3B3" w14:textId="77777777">
                <w:trPr>
                  <w:divId w:val="1986884754"/>
                  <w:tblCellSpacing w:w="15" w:type="dxa"/>
                  <w:del w:id="1853" w:author="Robert Clark" w:date="2020-05-15T18:56:00Z"/>
                </w:trPr>
                <w:tc>
                  <w:tcPr>
                    <w:tcW w:w="50" w:type="pct"/>
                    <w:hideMark/>
                  </w:tcPr>
                  <w:p w14:paraId="435D3E3F" w14:textId="77777777" w:rsidR="00CE5CC7" w:rsidDel="00110EAB" w:rsidRDefault="00CE5CC7">
                    <w:pPr>
                      <w:pStyle w:val="Bibliography"/>
                      <w:rPr>
                        <w:del w:id="1854" w:author="Robert Clark" w:date="2020-05-15T18:56:00Z"/>
                        <w:noProof/>
                      </w:rPr>
                    </w:pPr>
                    <w:del w:id="1855" w:author="Robert Clark" w:date="2020-05-15T18:56:00Z">
                      <w:r w:rsidDel="00110EAB">
                        <w:rPr>
                          <w:noProof/>
                        </w:rPr>
                        <w:delText xml:space="preserve">[22] </w:delText>
                      </w:r>
                    </w:del>
                  </w:p>
                </w:tc>
                <w:tc>
                  <w:tcPr>
                    <w:tcW w:w="0" w:type="auto"/>
                    <w:hideMark/>
                  </w:tcPr>
                  <w:p w14:paraId="6B29CF4D" w14:textId="77777777" w:rsidR="00CE5CC7" w:rsidDel="00110EAB" w:rsidRDefault="00CE5CC7">
                    <w:pPr>
                      <w:pStyle w:val="Bibliography"/>
                      <w:rPr>
                        <w:del w:id="1856" w:author="Robert Clark" w:date="2020-05-15T18:56:00Z"/>
                        <w:noProof/>
                      </w:rPr>
                    </w:pPr>
                    <w:del w:id="1857" w:author="Robert Clark" w:date="2020-05-15T18:56:00Z">
                      <w:r w:rsidDel="00110EAB">
                        <w:rPr>
                          <w:noProof/>
                        </w:rPr>
                        <w:delText xml:space="preserve">T. J. Gemmill, D. J. Mellor, D. N. Clements, S. P. Clarke, M. Farrell, D. Bennett and S. Carmichael, “Evaluation of elbow incongruencyusing reconstructed CT in dogssuffering fragmented coronoid process,” </w:delText>
                      </w:r>
                      <w:r w:rsidDel="00110EAB">
                        <w:rPr>
                          <w:i/>
                          <w:iCs/>
                          <w:noProof/>
                        </w:rPr>
                        <w:delText xml:space="preserve">Journal of Small Animal Practice, </w:delText>
                      </w:r>
                      <w:r w:rsidDel="00110EAB">
                        <w:rPr>
                          <w:noProof/>
                        </w:rPr>
                        <w:delText xml:space="preserve">vol. 46, pp. 327-333, 2005. </w:delText>
                      </w:r>
                    </w:del>
                  </w:p>
                </w:tc>
              </w:tr>
              <w:tr w:rsidR="00CE5CC7" w:rsidDel="00110EAB" w14:paraId="4508FA6E" w14:textId="77777777">
                <w:trPr>
                  <w:divId w:val="1986884754"/>
                  <w:tblCellSpacing w:w="15" w:type="dxa"/>
                  <w:del w:id="1858" w:author="Robert Clark" w:date="2020-05-15T18:56:00Z"/>
                </w:trPr>
                <w:tc>
                  <w:tcPr>
                    <w:tcW w:w="50" w:type="pct"/>
                    <w:hideMark/>
                  </w:tcPr>
                  <w:p w14:paraId="064EE512" w14:textId="77777777" w:rsidR="00CE5CC7" w:rsidDel="00110EAB" w:rsidRDefault="00CE5CC7">
                    <w:pPr>
                      <w:pStyle w:val="Bibliography"/>
                      <w:rPr>
                        <w:del w:id="1859" w:author="Robert Clark" w:date="2020-05-15T18:56:00Z"/>
                        <w:noProof/>
                      </w:rPr>
                    </w:pPr>
                    <w:del w:id="1860" w:author="Robert Clark" w:date="2020-05-15T18:56:00Z">
                      <w:r w:rsidDel="00110EAB">
                        <w:rPr>
                          <w:noProof/>
                        </w:rPr>
                        <w:delText xml:space="preserve">[23] </w:delText>
                      </w:r>
                    </w:del>
                  </w:p>
                </w:tc>
                <w:tc>
                  <w:tcPr>
                    <w:tcW w:w="0" w:type="auto"/>
                    <w:hideMark/>
                  </w:tcPr>
                  <w:p w14:paraId="1BB68B41" w14:textId="77777777" w:rsidR="00CE5CC7" w:rsidDel="00110EAB" w:rsidRDefault="00CE5CC7">
                    <w:pPr>
                      <w:pStyle w:val="Bibliography"/>
                      <w:rPr>
                        <w:del w:id="1861" w:author="Robert Clark" w:date="2020-05-15T18:56:00Z"/>
                        <w:noProof/>
                      </w:rPr>
                    </w:pPr>
                    <w:del w:id="1862" w:author="Robert Clark" w:date="2020-05-15T18:56:00Z">
                      <w:r w:rsidDel="00110EAB">
                        <w:rPr>
                          <w:noProof/>
                        </w:rPr>
                        <w:delText xml:space="preserve">P. Proks, L. Stehlík, K. Irova, M. Dvořák, R. Srnec and A. Nečas, “Relationship between Radioulnar Incongruity of Elbow Joints and the Type ofFragmented Processus Coronoideus Medialis,” </w:delText>
                      </w:r>
                      <w:r w:rsidDel="00110EAB">
                        <w:rPr>
                          <w:i/>
                          <w:iCs/>
                          <w:noProof/>
                        </w:rPr>
                        <w:delText xml:space="preserve">Acta Veterinaria Brno, </w:delText>
                      </w:r>
                      <w:r w:rsidDel="00110EAB">
                        <w:rPr>
                          <w:noProof/>
                        </w:rPr>
                        <w:delText xml:space="preserve">vol. 79, pp. 307-312, 2010. </w:delText>
                      </w:r>
                    </w:del>
                  </w:p>
                </w:tc>
              </w:tr>
              <w:tr w:rsidR="00CE5CC7" w:rsidDel="00110EAB" w14:paraId="69042007" w14:textId="77777777">
                <w:trPr>
                  <w:divId w:val="1986884754"/>
                  <w:tblCellSpacing w:w="15" w:type="dxa"/>
                  <w:del w:id="1863" w:author="Robert Clark" w:date="2020-05-15T18:56:00Z"/>
                </w:trPr>
                <w:tc>
                  <w:tcPr>
                    <w:tcW w:w="50" w:type="pct"/>
                    <w:hideMark/>
                  </w:tcPr>
                  <w:p w14:paraId="047C222F" w14:textId="77777777" w:rsidR="00CE5CC7" w:rsidDel="00110EAB" w:rsidRDefault="00CE5CC7">
                    <w:pPr>
                      <w:pStyle w:val="Bibliography"/>
                      <w:rPr>
                        <w:del w:id="1864" w:author="Robert Clark" w:date="2020-05-15T18:56:00Z"/>
                        <w:noProof/>
                      </w:rPr>
                    </w:pPr>
                    <w:del w:id="1865" w:author="Robert Clark" w:date="2020-05-15T18:56:00Z">
                      <w:r w:rsidDel="00110EAB">
                        <w:rPr>
                          <w:noProof/>
                        </w:rPr>
                        <w:delText xml:space="preserve">[24] </w:delText>
                      </w:r>
                    </w:del>
                  </w:p>
                </w:tc>
                <w:tc>
                  <w:tcPr>
                    <w:tcW w:w="0" w:type="auto"/>
                    <w:hideMark/>
                  </w:tcPr>
                  <w:p w14:paraId="29381ED8" w14:textId="77777777" w:rsidR="00CE5CC7" w:rsidDel="00110EAB" w:rsidRDefault="00CE5CC7">
                    <w:pPr>
                      <w:pStyle w:val="Bibliography"/>
                      <w:rPr>
                        <w:del w:id="1866" w:author="Robert Clark" w:date="2020-05-15T18:56:00Z"/>
                        <w:noProof/>
                      </w:rPr>
                    </w:pPr>
                    <w:del w:id="1867" w:author="Robert Clark" w:date="2020-05-15T18:56:00Z">
                      <w:r w:rsidDel="00110EAB">
                        <w:rPr>
                          <w:noProof/>
                        </w:rPr>
                        <w:delText xml:space="preserve">H. Eljack, H. Werner and P. Bottcher, “Sensitivity and Specificity of 3D Models of the Radioulnar Joint Cup in Combination With a Sphere Fitted to the Ulnar Trochlear North for Estimation of Radioulnar Incongruence In Vitro,” </w:delText>
                      </w:r>
                      <w:r w:rsidDel="00110EAB">
                        <w:rPr>
                          <w:i/>
                          <w:iCs/>
                          <w:noProof/>
                        </w:rPr>
                        <w:delText xml:space="preserve">Veterinary Surgery, </w:delText>
                      </w:r>
                      <w:r w:rsidDel="00110EAB">
                        <w:rPr>
                          <w:noProof/>
                        </w:rPr>
                        <w:delText xml:space="preserve">vol. 42, pp. 365-370, 2013. </w:delText>
                      </w:r>
                    </w:del>
                  </w:p>
                </w:tc>
              </w:tr>
              <w:tr w:rsidR="00CE5CC7" w:rsidDel="00110EAB" w14:paraId="15E7BFCF" w14:textId="77777777">
                <w:trPr>
                  <w:divId w:val="1986884754"/>
                  <w:tblCellSpacing w:w="15" w:type="dxa"/>
                  <w:del w:id="1868" w:author="Robert Clark" w:date="2020-05-15T18:56:00Z"/>
                </w:trPr>
                <w:tc>
                  <w:tcPr>
                    <w:tcW w:w="50" w:type="pct"/>
                    <w:hideMark/>
                  </w:tcPr>
                  <w:p w14:paraId="5E4DAB65" w14:textId="77777777" w:rsidR="00CE5CC7" w:rsidDel="00110EAB" w:rsidRDefault="00CE5CC7">
                    <w:pPr>
                      <w:pStyle w:val="Bibliography"/>
                      <w:rPr>
                        <w:del w:id="1869" w:author="Robert Clark" w:date="2020-05-15T18:56:00Z"/>
                        <w:noProof/>
                      </w:rPr>
                    </w:pPr>
                    <w:del w:id="1870" w:author="Robert Clark" w:date="2020-05-15T18:56:00Z">
                      <w:r w:rsidDel="00110EAB">
                        <w:rPr>
                          <w:noProof/>
                        </w:rPr>
                        <w:delText xml:space="preserve">[25] </w:delText>
                      </w:r>
                    </w:del>
                  </w:p>
                </w:tc>
                <w:tc>
                  <w:tcPr>
                    <w:tcW w:w="0" w:type="auto"/>
                    <w:hideMark/>
                  </w:tcPr>
                  <w:p w14:paraId="64B52F62" w14:textId="77777777" w:rsidR="00CE5CC7" w:rsidDel="00110EAB" w:rsidRDefault="00CE5CC7">
                    <w:pPr>
                      <w:pStyle w:val="Bibliography"/>
                      <w:rPr>
                        <w:del w:id="1871" w:author="Robert Clark" w:date="2020-05-15T18:56:00Z"/>
                        <w:noProof/>
                      </w:rPr>
                    </w:pPr>
                    <w:del w:id="1872" w:author="Robert Clark" w:date="2020-05-15T18:56:00Z">
                      <w:r w:rsidDel="00110EAB">
                        <w:rPr>
                          <w:noProof/>
                        </w:rPr>
                        <w:delText xml:space="preserve">J. J. Sackman, D. J. Marino, C. A. Loughin, C. W. Dewey, L. J. Marino, M. L. Lesser and M. B. Akerman, “Morphometric features of the craniocervical junction region in dogs with suspected Chiari-like malformation determined by combined use of magnetic resonance imaging and computed tomography,” </w:delText>
                      </w:r>
                      <w:r w:rsidDel="00110EAB">
                        <w:rPr>
                          <w:i/>
                          <w:iCs/>
                          <w:noProof/>
                        </w:rPr>
                        <w:delText xml:space="preserve">American Journal of Veterinary Research, </w:delText>
                      </w:r>
                      <w:r w:rsidDel="00110EAB">
                        <w:rPr>
                          <w:noProof/>
                        </w:rPr>
                        <w:delText xml:space="preserve">vol. 73, no. 1, pp. 105-111, 2012. </w:delText>
                      </w:r>
                    </w:del>
                  </w:p>
                </w:tc>
              </w:tr>
              <w:tr w:rsidR="00CE5CC7" w:rsidDel="00110EAB" w14:paraId="07C27197" w14:textId="77777777">
                <w:trPr>
                  <w:divId w:val="1986884754"/>
                  <w:tblCellSpacing w:w="15" w:type="dxa"/>
                  <w:del w:id="1873" w:author="Robert Clark" w:date="2020-05-15T18:56:00Z"/>
                </w:trPr>
                <w:tc>
                  <w:tcPr>
                    <w:tcW w:w="50" w:type="pct"/>
                    <w:hideMark/>
                  </w:tcPr>
                  <w:p w14:paraId="76B62FAE" w14:textId="77777777" w:rsidR="00CE5CC7" w:rsidDel="00110EAB" w:rsidRDefault="00CE5CC7">
                    <w:pPr>
                      <w:pStyle w:val="Bibliography"/>
                      <w:rPr>
                        <w:del w:id="1874" w:author="Robert Clark" w:date="2020-05-15T18:56:00Z"/>
                        <w:noProof/>
                      </w:rPr>
                    </w:pPr>
                    <w:del w:id="1875" w:author="Robert Clark" w:date="2020-05-15T18:56:00Z">
                      <w:r w:rsidDel="00110EAB">
                        <w:rPr>
                          <w:noProof/>
                        </w:rPr>
                        <w:delText xml:space="preserve">[26] </w:delText>
                      </w:r>
                    </w:del>
                  </w:p>
                </w:tc>
                <w:tc>
                  <w:tcPr>
                    <w:tcW w:w="0" w:type="auto"/>
                    <w:hideMark/>
                  </w:tcPr>
                  <w:p w14:paraId="46500AFD" w14:textId="77777777" w:rsidR="00CE5CC7" w:rsidDel="00110EAB" w:rsidRDefault="00CE5CC7">
                    <w:pPr>
                      <w:pStyle w:val="Bibliography"/>
                      <w:rPr>
                        <w:del w:id="1876" w:author="Robert Clark" w:date="2020-05-15T18:56:00Z"/>
                        <w:noProof/>
                      </w:rPr>
                    </w:pPr>
                    <w:del w:id="1877" w:author="Robert Clark" w:date="2020-05-15T18:56:00Z">
                      <w:r w:rsidDel="00110EAB">
                        <w:rPr>
                          <w:noProof/>
                        </w:rPr>
                        <w:delText xml:space="preserve">S. Cerda‐Gonzalez, N. J. Olby and E. H. Griffith, “Dorsal Compressive Atlantoaxial Bands and the Craniocervical Junction Syndrome: Association with Clinical Signs and Syringomyelia in Mature Cavalier King Charles Spaniels,” </w:delText>
                      </w:r>
                      <w:r w:rsidDel="00110EAB">
                        <w:rPr>
                          <w:i/>
                          <w:iCs/>
                          <w:noProof/>
                        </w:rPr>
                        <w:delText xml:space="preserve">Journal of Veterinary Internal Medicine, </w:delText>
                      </w:r>
                      <w:r w:rsidDel="00110EAB">
                        <w:rPr>
                          <w:noProof/>
                        </w:rPr>
                        <w:delText xml:space="preserve">vol. 29, no. 3, pp. 887-892, 2015. </w:delText>
                      </w:r>
                    </w:del>
                  </w:p>
                </w:tc>
              </w:tr>
              <w:tr w:rsidR="00CE5CC7" w:rsidDel="00110EAB" w14:paraId="42D0B863" w14:textId="77777777">
                <w:trPr>
                  <w:divId w:val="1986884754"/>
                  <w:tblCellSpacing w:w="15" w:type="dxa"/>
                  <w:del w:id="1878" w:author="Robert Clark" w:date="2020-05-15T18:56:00Z"/>
                </w:trPr>
                <w:tc>
                  <w:tcPr>
                    <w:tcW w:w="50" w:type="pct"/>
                    <w:hideMark/>
                  </w:tcPr>
                  <w:p w14:paraId="498C73FD" w14:textId="77777777" w:rsidR="00CE5CC7" w:rsidDel="00110EAB" w:rsidRDefault="00CE5CC7">
                    <w:pPr>
                      <w:pStyle w:val="Bibliography"/>
                      <w:rPr>
                        <w:del w:id="1879" w:author="Robert Clark" w:date="2020-05-15T18:56:00Z"/>
                        <w:noProof/>
                      </w:rPr>
                    </w:pPr>
                    <w:del w:id="1880" w:author="Robert Clark" w:date="2020-05-15T18:56:00Z">
                      <w:r w:rsidDel="00110EAB">
                        <w:rPr>
                          <w:noProof/>
                        </w:rPr>
                        <w:delText xml:space="preserve">[27] </w:delText>
                      </w:r>
                    </w:del>
                  </w:p>
                </w:tc>
                <w:tc>
                  <w:tcPr>
                    <w:tcW w:w="0" w:type="auto"/>
                    <w:hideMark/>
                  </w:tcPr>
                  <w:p w14:paraId="2C4A8B5A" w14:textId="77777777" w:rsidR="00CE5CC7" w:rsidDel="00110EAB" w:rsidRDefault="00CE5CC7">
                    <w:pPr>
                      <w:pStyle w:val="Bibliography"/>
                      <w:rPr>
                        <w:del w:id="1881" w:author="Robert Clark" w:date="2020-05-15T18:56:00Z"/>
                        <w:noProof/>
                      </w:rPr>
                    </w:pPr>
                    <w:del w:id="1882" w:author="Robert Clark" w:date="2020-05-15T18:56:00Z">
                      <w:r w:rsidDel="00110EAB">
                        <w:rPr>
                          <w:noProof/>
                        </w:rPr>
                        <w:delText xml:space="preserve">S. Cerda‐Gonzalez, N. J. Olby and E. H. Griffith, “Medullary Position at the Craniocervical Junction in Mature Cavalier King Charles Spaniels: Relationship with Neurologic Signs and Syringomyelia,” </w:delText>
                      </w:r>
                      <w:r w:rsidDel="00110EAB">
                        <w:rPr>
                          <w:i/>
                          <w:iCs/>
                          <w:noProof/>
                        </w:rPr>
                        <w:delText xml:space="preserve">Journal of Veterinary Internal Medicine, </w:delText>
                      </w:r>
                      <w:r w:rsidDel="00110EAB">
                        <w:rPr>
                          <w:noProof/>
                        </w:rPr>
                        <w:delText xml:space="preserve">vol. 29, no. 3, p. 882–886, 2015. </w:delText>
                      </w:r>
                    </w:del>
                  </w:p>
                </w:tc>
              </w:tr>
              <w:tr w:rsidR="00CE5CC7" w:rsidDel="00110EAB" w14:paraId="34099067" w14:textId="77777777">
                <w:trPr>
                  <w:divId w:val="1986884754"/>
                  <w:tblCellSpacing w:w="15" w:type="dxa"/>
                  <w:del w:id="1883" w:author="Robert Clark" w:date="2020-05-15T18:56:00Z"/>
                </w:trPr>
                <w:tc>
                  <w:tcPr>
                    <w:tcW w:w="50" w:type="pct"/>
                    <w:hideMark/>
                  </w:tcPr>
                  <w:p w14:paraId="5C3E8CBF" w14:textId="77777777" w:rsidR="00CE5CC7" w:rsidDel="00110EAB" w:rsidRDefault="00CE5CC7">
                    <w:pPr>
                      <w:pStyle w:val="Bibliography"/>
                      <w:rPr>
                        <w:del w:id="1884" w:author="Robert Clark" w:date="2020-05-15T18:56:00Z"/>
                        <w:noProof/>
                      </w:rPr>
                    </w:pPr>
                    <w:del w:id="1885" w:author="Robert Clark" w:date="2020-05-15T18:56:00Z">
                      <w:r w:rsidDel="00110EAB">
                        <w:rPr>
                          <w:noProof/>
                        </w:rPr>
                        <w:delText xml:space="preserve">[28] </w:delText>
                      </w:r>
                    </w:del>
                  </w:p>
                </w:tc>
                <w:tc>
                  <w:tcPr>
                    <w:tcW w:w="0" w:type="auto"/>
                    <w:hideMark/>
                  </w:tcPr>
                  <w:p w14:paraId="66AA72F8" w14:textId="77777777" w:rsidR="00CE5CC7" w:rsidDel="00110EAB" w:rsidRDefault="00CE5CC7">
                    <w:pPr>
                      <w:pStyle w:val="Bibliography"/>
                      <w:rPr>
                        <w:del w:id="1886" w:author="Robert Clark" w:date="2020-05-15T18:56:00Z"/>
                        <w:noProof/>
                      </w:rPr>
                    </w:pPr>
                    <w:del w:id="1887" w:author="Robert Clark" w:date="2020-05-15T18:56:00Z">
                      <w:r w:rsidDel="00110EAB">
                        <w:rPr>
                          <w:noProof/>
                        </w:rPr>
                        <w:delText xml:space="preserve">S. Micheal, S. P. Knowler, C. Rusbridge and K. Wells, “Using machine learning to understand neuromorphological change and image‐based biomarker identification in Cavalier King Charles Spaniels with Chiari‐like malformation‐associated pain and syringomyelia,” </w:delText>
                      </w:r>
                      <w:r w:rsidDel="00110EAB">
                        <w:rPr>
                          <w:i/>
                          <w:iCs/>
                          <w:noProof/>
                        </w:rPr>
                        <w:delText xml:space="preserve">Journal of Veterinary Internal Medicine, </w:delText>
                      </w:r>
                      <w:r w:rsidDel="00110EAB">
                        <w:rPr>
                          <w:noProof/>
                        </w:rPr>
                        <w:delText xml:space="preserve">vol. 33, no. 6, pp. 2665-2674, 2019. </w:delText>
                      </w:r>
                    </w:del>
                  </w:p>
                </w:tc>
              </w:tr>
              <w:tr w:rsidR="00CE5CC7" w:rsidDel="00110EAB" w14:paraId="755C369D" w14:textId="77777777">
                <w:trPr>
                  <w:divId w:val="1986884754"/>
                  <w:tblCellSpacing w:w="15" w:type="dxa"/>
                  <w:del w:id="1888" w:author="Robert Clark" w:date="2020-05-15T18:56:00Z"/>
                </w:trPr>
                <w:tc>
                  <w:tcPr>
                    <w:tcW w:w="50" w:type="pct"/>
                    <w:hideMark/>
                  </w:tcPr>
                  <w:p w14:paraId="6DF58001" w14:textId="77777777" w:rsidR="00CE5CC7" w:rsidDel="00110EAB" w:rsidRDefault="00CE5CC7">
                    <w:pPr>
                      <w:pStyle w:val="Bibliography"/>
                      <w:rPr>
                        <w:del w:id="1889" w:author="Robert Clark" w:date="2020-05-15T18:56:00Z"/>
                        <w:noProof/>
                      </w:rPr>
                    </w:pPr>
                    <w:del w:id="1890" w:author="Robert Clark" w:date="2020-05-15T18:56:00Z">
                      <w:r w:rsidDel="00110EAB">
                        <w:rPr>
                          <w:noProof/>
                        </w:rPr>
                        <w:delText xml:space="preserve">[29] </w:delText>
                      </w:r>
                    </w:del>
                  </w:p>
                </w:tc>
                <w:tc>
                  <w:tcPr>
                    <w:tcW w:w="0" w:type="auto"/>
                    <w:hideMark/>
                  </w:tcPr>
                  <w:p w14:paraId="7E3C963A" w14:textId="77777777" w:rsidR="00CE5CC7" w:rsidDel="00110EAB" w:rsidRDefault="00CE5CC7">
                    <w:pPr>
                      <w:pStyle w:val="Bibliography"/>
                      <w:rPr>
                        <w:del w:id="1891" w:author="Robert Clark" w:date="2020-05-15T18:56:00Z"/>
                        <w:noProof/>
                      </w:rPr>
                    </w:pPr>
                    <w:del w:id="1892" w:author="Robert Clark" w:date="2020-05-15T18:56:00Z">
                      <w:r w:rsidDel="00110EAB">
                        <w:rPr>
                          <w:noProof/>
                        </w:rPr>
                        <w:delText xml:space="preserve">A. Urbizu, B. A. Martin and D. Moncho, “Machine learning applied to neuroimaging for diagnosis of adult classic Chiari malformation: role of the basion as a key morphometric indicator,” </w:delText>
                      </w:r>
                      <w:r w:rsidDel="00110EAB">
                        <w:rPr>
                          <w:i/>
                          <w:iCs/>
                          <w:noProof/>
                        </w:rPr>
                        <w:delText xml:space="preserve">Journal of Neurosurgery, </w:delText>
                      </w:r>
                      <w:r w:rsidDel="00110EAB">
                        <w:rPr>
                          <w:noProof/>
                        </w:rPr>
                        <w:delText xml:space="preserve">vol. 129, no. 3, pp. 567-851, 2018. </w:delText>
                      </w:r>
                    </w:del>
                  </w:p>
                </w:tc>
              </w:tr>
              <w:tr w:rsidR="00CE5CC7" w:rsidDel="00110EAB" w14:paraId="161AD5AD" w14:textId="77777777">
                <w:trPr>
                  <w:divId w:val="1986884754"/>
                  <w:tblCellSpacing w:w="15" w:type="dxa"/>
                  <w:del w:id="1893" w:author="Robert Clark" w:date="2020-05-15T18:56:00Z"/>
                </w:trPr>
                <w:tc>
                  <w:tcPr>
                    <w:tcW w:w="50" w:type="pct"/>
                    <w:hideMark/>
                  </w:tcPr>
                  <w:p w14:paraId="6DA81580" w14:textId="77777777" w:rsidR="00CE5CC7" w:rsidDel="00110EAB" w:rsidRDefault="00CE5CC7">
                    <w:pPr>
                      <w:pStyle w:val="Bibliography"/>
                      <w:rPr>
                        <w:del w:id="1894" w:author="Robert Clark" w:date="2020-05-15T18:56:00Z"/>
                        <w:noProof/>
                      </w:rPr>
                    </w:pPr>
                    <w:del w:id="1895" w:author="Robert Clark" w:date="2020-05-15T18:56:00Z">
                      <w:r w:rsidDel="00110EAB">
                        <w:rPr>
                          <w:noProof/>
                        </w:rPr>
                        <w:delText xml:space="preserve">[30] </w:delText>
                      </w:r>
                    </w:del>
                  </w:p>
                </w:tc>
                <w:tc>
                  <w:tcPr>
                    <w:tcW w:w="0" w:type="auto"/>
                    <w:hideMark/>
                  </w:tcPr>
                  <w:p w14:paraId="644DC210" w14:textId="77777777" w:rsidR="00CE5CC7" w:rsidDel="00110EAB" w:rsidRDefault="00CE5CC7">
                    <w:pPr>
                      <w:pStyle w:val="Bibliography"/>
                      <w:rPr>
                        <w:del w:id="1896" w:author="Robert Clark" w:date="2020-05-15T18:56:00Z"/>
                        <w:noProof/>
                      </w:rPr>
                    </w:pPr>
                    <w:del w:id="1897" w:author="Robert Clark" w:date="2020-05-15T18:56:00Z">
                      <w:r w:rsidDel="00110EAB">
                        <w:rPr>
                          <w:noProof/>
                        </w:rPr>
                        <w:delText xml:space="preserve">S. Sarraf and G. Tofighi, “Deep learning-based pipeline to recognize Alzheimer's disease using fMRI data,” in </w:delText>
                      </w:r>
                      <w:r w:rsidDel="00110EAB">
                        <w:rPr>
                          <w:i/>
                          <w:iCs/>
                          <w:noProof/>
                        </w:rPr>
                        <w:delText>2016 Future Technologies Conference (FTC)</w:delText>
                      </w:r>
                      <w:r w:rsidDel="00110EAB">
                        <w:rPr>
                          <w:noProof/>
                        </w:rPr>
                        <w:delText xml:space="preserve">, San Francisco, 2016. </w:delText>
                      </w:r>
                    </w:del>
                  </w:p>
                </w:tc>
              </w:tr>
              <w:tr w:rsidR="00CE5CC7" w:rsidDel="00110EAB" w14:paraId="4FDF7FB2" w14:textId="77777777">
                <w:trPr>
                  <w:divId w:val="1986884754"/>
                  <w:tblCellSpacing w:w="15" w:type="dxa"/>
                  <w:del w:id="1898" w:author="Robert Clark" w:date="2020-05-15T18:56:00Z"/>
                </w:trPr>
                <w:tc>
                  <w:tcPr>
                    <w:tcW w:w="50" w:type="pct"/>
                    <w:hideMark/>
                  </w:tcPr>
                  <w:p w14:paraId="1E841CF9" w14:textId="77777777" w:rsidR="00CE5CC7" w:rsidDel="00110EAB" w:rsidRDefault="00CE5CC7">
                    <w:pPr>
                      <w:pStyle w:val="Bibliography"/>
                      <w:rPr>
                        <w:del w:id="1899" w:author="Robert Clark" w:date="2020-05-15T18:56:00Z"/>
                        <w:noProof/>
                      </w:rPr>
                    </w:pPr>
                    <w:del w:id="1900" w:author="Robert Clark" w:date="2020-05-15T18:56:00Z">
                      <w:r w:rsidDel="00110EAB">
                        <w:rPr>
                          <w:noProof/>
                        </w:rPr>
                        <w:delText xml:space="preserve">[31] </w:delText>
                      </w:r>
                    </w:del>
                  </w:p>
                </w:tc>
                <w:tc>
                  <w:tcPr>
                    <w:tcW w:w="0" w:type="auto"/>
                    <w:hideMark/>
                  </w:tcPr>
                  <w:p w14:paraId="4D584F1A" w14:textId="77777777" w:rsidR="00CE5CC7" w:rsidDel="00110EAB" w:rsidRDefault="00CE5CC7">
                    <w:pPr>
                      <w:pStyle w:val="Bibliography"/>
                      <w:rPr>
                        <w:del w:id="1901" w:author="Robert Clark" w:date="2020-05-15T18:56:00Z"/>
                        <w:noProof/>
                      </w:rPr>
                    </w:pPr>
                    <w:del w:id="1902" w:author="Robert Clark" w:date="2020-05-15T18:56:00Z">
                      <w:r w:rsidDel="00110EAB">
                        <w:rPr>
                          <w:noProof/>
                        </w:rPr>
                        <w:delText xml:space="preserve">C. Salvatore, A. Cerasa, I. Castiglioni, F. Gallivanone, A. Augimeri, M. M. López, G. Arabia, M. Morelli, M. C. Gilardi and A. Quattrone, “Machine learning on brain MRI data for differential diagnosis of Parkinson's disease and Progressive Supranuclear Palsy,” </w:delText>
                      </w:r>
                      <w:r w:rsidDel="00110EAB">
                        <w:rPr>
                          <w:i/>
                          <w:iCs/>
                          <w:noProof/>
                        </w:rPr>
                        <w:delText xml:space="preserve">Journal of Neuroscience Methods, </w:delText>
                      </w:r>
                      <w:r w:rsidDel="00110EAB">
                        <w:rPr>
                          <w:noProof/>
                        </w:rPr>
                        <w:delText xml:space="preserve">vol. 222, no. 1, pp. 230-237, 2014. </w:delText>
                      </w:r>
                    </w:del>
                  </w:p>
                </w:tc>
              </w:tr>
              <w:tr w:rsidR="00CE5CC7" w:rsidDel="00110EAB" w14:paraId="635A9352" w14:textId="77777777">
                <w:trPr>
                  <w:divId w:val="1986884754"/>
                  <w:tblCellSpacing w:w="15" w:type="dxa"/>
                  <w:del w:id="1903" w:author="Robert Clark" w:date="2020-05-15T18:56:00Z"/>
                </w:trPr>
                <w:tc>
                  <w:tcPr>
                    <w:tcW w:w="50" w:type="pct"/>
                    <w:hideMark/>
                  </w:tcPr>
                  <w:p w14:paraId="4C32B50B" w14:textId="77777777" w:rsidR="00CE5CC7" w:rsidDel="00110EAB" w:rsidRDefault="00CE5CC7">
                    <w:pPr>
                      <w:pStyle w:val="Bibliography"/>
                      <w:rPr>
                        <w:del w:id="1904" w:author="Robert Clark" w:date="2020-05-15T18:56:00Z"/>
                        <w:noProof/>
                      </w:rPr>
                    </w:pPr>
                    <w:del w:id="1905" w:author="Robert Clark" w:date="2020-05-15T18:56:00Z">
                      <w:r w:rsidDel="00110EAB">
                        <w:rPr>
                          <w:noProof/>
                        </w:rPr>
                        <w:delText xml:space="preserve">[32] </w:delText>
                      </w:r>
                    </w:del>
                  </w:p>
                </w:tc>
                <w:tc>
                  <w:tcPr>
                    <w:tcW w:w="0" w:type="auto"/>
                    <w:hideMark/>
                  </w:tcPr>
                  <w:p w14:paraId="5058379E" w14:textId="77777777" w:rsidR="00CE5CC7" w:rsidDel="00110EAB" w:rsidRDefault="00CE5CC7">
                    <w:pPr>
                      <w:pStyle w:val="Bibliography"/>
                      <w:rPr>
                        <w:del w:id="1906" w:author="Robert Clark" w:date="2020-05-15T18:56:00Z"/>
                        <w:noProof/>
                      </w:rPr>
                    </w:pPr>
                    <w:del w:id="1907" w:author="Robert Clark" w:date="2020-05-15T18:56:00Z">
                      <w:r w:rsidDel="00110EAB">
                        <w:rPr>
                          <w:noProof/>
                        </w:rPr>
                        <w:delText xml:space="preserve">N. K. Focke, G. Helms, S. Scheewe, P. M. Pantel, C. G. Bachmann, J. Ebentheuer, P. Dechent, A. Mohr, W. Paulus and C. Trenkwalder, “Individual voxel‐based subtype prediction can differentiate progressive supranuclear palsy from idiopathic parkinson syndrome and healthy controls,” </w:delText>
                      </w:r>
                      <w:r w:rsidDel="00110EAB">
                        <w:rPr>
                          <w:i/>
                          <w:iCs/>
                          <w:noProof/>
                        </w:rPr>
                        <w:delText xml:space="preserve">Human Brain Mapping, </w:delText>
                      </w:r>
                      <w:r w:rsidDel="00110EAB">
                        <w:rPr>
                          <w:noProof/>
                        </w:rPr>
                        <w:delText xml:space="preserve">vol. 32, no. 11, pp. 1905-1915, 2011. </w:delText>
                      </w:r>
                    </w:del>
                  </w:p>
                </w:tc>
              </w:tr>
              <w:tr w:rsidR="00CE5CC7" w:rsidDel="00110EAB" w14:paraId="20EFDD06" w14:textId="77777777">
                <w:trPr>
                  <w:divId w:val="1986884754"/>
                  <w:tblCellSpacing w:w="15" w:type="dxa"/>
                  <w:del w:id="1908" w:author="Robert Clark" w:date="2020-05-15T18:56:00Z"/>
                </w:trPr>
                <w:tc>
                  <w:tcPr>
                    <w:tcW w:w="50" w:type="pct"/>
                    <w:hideMark/>
                  </w:tcPr>
                  <w:p w14:paraId="24D29259" w14:textId="77777777" w:rsidR="00CE5CC7" w:rsidDel="00110EAB" w:rsidRDefault="00CE5CC7">
                    <w:pPr>
                      <w:pStyle w:val="Bibliography"/>
                      <w:rPr>
                        <w:del w:id="1909" w:author="Robert Clark" w:date="2020-05-15T18:56:00Z"/>
                        <w:noProof/>
                      </w:rPr>
                    </w:pPr>
                    <w:del w:id="1910" w:author="Robert Clark" w:date="2020-05-15T18:56:00Z">
                      <w:r w:rsidDel="00110EAB">
                        <w:rPr>
                          <w:noProof/>
                        </w:rPr>
                        <w:delText xml:space="preserve">[33] </w:delText>
                      </w:r>
                    </w:del>
                  </w:p>
                </w:tc>
                <w:tc>
                  <w:tcPr>
                    <w:tcW w:w="0" w:type="auto"/>
                    <w:hideMark/>
                  </w:tcPr>
                  <w:p w14:paraId="3D4526D7" w14:textId="77777777" w:rsidR="00CE5CC7" w:rsidDel="00110EAB" w:rsidRDefault="00CE5CC7">
                    <w:pPr>
                      <w:pStyle w:val="Bibliography"/>
                      <w:rPr>
                        <w:del w:id="1911" w:author="Robert Clark" w:date="2020-05-15T18:56:00Z"/>
                        <w:noProof/>
                      </w:rPr>
                    </w:pPr>
                    <w:del w:id="1912" w:author="Robert Clark" w:date="2020-05-15T18:56:00Z">
                      <w:r w:rsidDel="00110EAB">
                        <w:rPr>
                          <w:noProof/>
                        </w:rPr>
                        <w:delText xml:space="preserve">C. Dezateux, “Developmental dysplasia of the hip,” </w:delText>
                      </w:r>
                      <w:r w:rsidDel="00110EAB">
                        <w:rPr>
                          <w:i/>
                          <w:iCs/>
                          <w:noProof/>
                        </w:rPr>
                        <w:delText xml:space="preserve">The Lancet, </w:delText>
                      </w:r>
                      <w:r w:rsidDel="00110EAB">
                        <w:rPr>
                          <w:noProof/>
                        </w:rPr>
                        <w:delText xml:space="preserve">vol. 369, no. 9572, pp. 1541-1552, 2007. </w:delText>
                      </w:r>
                    </w:del>
                  </w:p>
                </w:tc>
              </w:tr>
              <w:tr w:rsidR="00CE5CC7" w:rsidDel="00110EAB" w14:paraId="4DA7736B" w14:textId="77777777">
                <w:trPr>
                  <w:divId w:val="1986884754"/>
                  <w:tblCellSpacing w:w="15" w:type="dxa"/>
                  <w:del w:id="1913" w:author="Robert Clark" w:date="2020-05-15T18:56:00Z"/>
                </w:trPr>
                <w:tc>
                  <w:tcPr>
                    <w:tcW w:w="50" w:type="pct"/>
                    <w:hideMark/>
                  </w:tcPr>
                  <w:p w14:paraId="2CFEFDA2" w14:textId="77777777" w:rsidR="00CE5CC7" w:rsidDel="00110EAB" w:rsidRDefault="00CE5CC7">
                    <w:pPr>
                      <w:pStyle w:val="Bibliography"/>
                      <w:rPr>
                        <w:del w:id="1914" w:author="Robert Clark" w:date="2020-05-15T18:56:00Z"/>
                        <w:noProof/>
                      </w:rPr>
                    </w:pPr>
                    <w:del w:id="1915" w:author="Robert Clark" w:date="2020-05-15T18:56:00Z">
                      <w:r w:rsidDel="00110EAB">
                        <w:rPr>
                          <w:noProof/>
                        </w:rPr>
                        <w:delText xml:space="preserve">[34] </w:delText>
                      </w:r>
                    </w:del>
                  </w:p>
                </w:tc>
                <w:tc>
                  <w:tcPr>
                    <w:tcW w:w="0" w:type="auto"/>
                    <w:hideMark/>
                  </w:tcPr>
                  <w:p w14:paraId="4D54EA25" w14:textId="77777777" w:rsidR="00CE5CC7" w:rsidDel="00110EAB" w:rsidRDefault="00CE5CC7">
                    <w:pPr>
                      <w:pStyle w:val="Bibliography"/>
                      <w:rPr>
                        <w:del w:id="1916" w:author="Robert Clark" w:date="2020-05-15T18:56:00Z"/>
                        <w:noProof/>
                      </w:rPr>
                    </w:pPr>
                    <w:del w:id="1917" w:author="Robert Clark" w:date="2020-05-15T18:56:00Z">
                      <w:r w:rsidDel="00110EAB">
                        <w:rPr>
                          <w:noProof/>
                        </w:rPr>
                        <w:delText xml:space="preserve">Y. Xue, R. Zhang, Y. Deng, K. Chen and T. Jiang, “A preliminary examination of the diagnostic value of deep learning in hip osteoarthritis,” </w:delText>
                      </w:r>
                      <w:r w:rsidDel="00110EAB">
                        <w:rPr>
                          <w:i/>
                          <w:iCs/>
                          <w:noProof/>
                        </w:rPr>
                        <w:delText xml:space="preserve">PLoS One, </w:delText>
                      </w:r>
                      <w:r w:rsidDel="00110EAB">
                        <w:rPr>
                          <w:noProof/>
                        </w:rPr>
                        <w:delText xml:space="preserve">2017. </w:delText>
                      </w:r>
                    </w:del>
                  </w:p>
                </w:tc>
              </w:tr>
              <w:tr w:rsidR="00CE5CC7" w:rsidDel="00110EAB" w14:paraId="39C540DB" w14:textId="77777777">
                <w:trPr>
                  <w:divId w:val="1986884754"/>
                  <w:tblCellSpacing w:w="15" w:type="dxa"/>
                  <w:del w:id="1918" w:author="Robert Clark" w:date="2020-05-15T18:56:00Z"/>
                </w:trPr>
                <w:tc>
                  <w:tcPr>
                    <w:tcW w:w="50" w:type="pct"/>
                    <w:hideMark/>
                  </w:tcPr>
                  <w:p w14:paraId="2C03B1E1" w14:textId="77777777" w:rsidR="00CE5CC7" w:rsidDel="00110EAB" w:rsidRDefault="00CE5CC7">
                    <w:pPr>
                      <w:pStyle w:val="Bibliography"/>
                      <w:rPr>
                        <w:del w:id="1919" w:author="Robert Clark" w:date="2020-05-15T18:56:00Z"/>
                        <w:noProof/>
                      </w:rPr>
                    </w:pPr>
                    <w:del w:id="1920" w:author="Robert Clark" w:date="2020-05-15T18:56:00Z">
                      <w:r w:rsidDel="00110EAB">
                        <w:rPr>
                          <w:noProof/>
                        </w:rPr>
                        <w:delText xml:space="preserve">[35] </w:delText>
                      </w:r>
                    </w:del>
                  </w:p>
                </w:tc>
                <w:tc>
                  <w:tcPr>
                    <w:tcW w:w="0" w:type="auto"/>
                    <w:hideMark/>
                  </w:tcPr>
                  <w:p w14:paraId="24CBCEB2" w14:textId="77777777" w:rsidR="00CE5CC7" w:rsidDel="00110EAB" w:rsidRDefault="00CE5CC7">
                    <w:pPr>
                      <w:pStyle w:val="Bibliography"/>
                      <w:rPr>
                        <w:del w:id="1921" w:author="Robert Clark" w:date="2020-05-15T18:56:00Z"/>
                        <w:noProof/>
                      </w:rPr>
                    </w:pPr>
                    <w:del w:id="1922" w:author="Robert Clark" w:date="2020-05-15T18:56:00Z">
                      <w:r w:rsidDel="00110EAB">
                        <w:rPr>
                          <w:noProof/>
                        </w:rPr>
                        <w:delText xml:space="preserve">Y. Y. C. S. H. N. Tomitaa, “Deep neural networks for automatic detection of osteoporotic vertebral fractures on CT scans,” </w:delText>
                      </w:r>
                      <w:r w:rsidDel="00110EAB">
                        <w:rPr>
                          <w:i/>
                          <w:iCs/>
                          <w:noProof/>
                        </w:rPr>
                        <w:delText xml:space="preserve">Computers in Biology and Medicine, </w:delText>
                      </w:r>
                      <w:r w:rsidDel="00110EAB">
                        <w:rPr>
                          <w:noProof/>
                        </w:rPr>
                        <w:delText xml:space="preserve">vol. 98, no. 1, pp. 8-15, 2018. </w:delText>
                      </w:r>
                    </w:del>
                  </w:p>
                </w:tc>
              </w:tr>
              <w:tr w:rsidR="00CE5CC7" w:rsidDel="00110EAB" w14:paraId="30A0374D" w14:textId="77777777">
                <w:trPr>
                  <w:divId w:val="1986884754"/>
                  <w:tblCellSpacing w:w="15" w:type="dxa"/>
                  <w:del w:id="1923" w:author="Robert Clark" w:date="2020-05-15T18:56:00Z"/>
                </w:trPr>
                <w:tc>
                  <w:tcPr>
                    <w:tcW w:w="50" w:type="pct"/>
                    <w:hideMark/>
                  </w:tcPr>
                  <w:p w14:paraId="5F55E241" w14:textId="77777777" w:rsidR="00CE5CC7" w:rsidDel="00110EAB" w:rsidRDefault="00CE5CC7">
                    <w:pPr>
                      <w:pStyle w:val="Bibliography"/>
                      <w:rPr>
                        <w:del w:id="1924" w:author="Robert Clark" w:date="2020-05-15T18:56:00Z"/>
                        <w:noProof/>
                      </w:rPr>
                    </w:pPr>
                    <w:del w:id="1925" w:author="Robert Clark" w:date="2020-05-15T18:56:00Z">
                      <w:r w:rsidDel="00110EAB">
                        <w:rPr>
                          <w:noProof/>
                        </w:rPr>
                        <w:delText xml:space="preserve">[36] </w:delText>
                      </w:r>
                    </w:del>
                  </w:p>
                </w:tc>
                <w:tc>
                  <w:tcPr>
                    <w:tcW w:w="0" w:type="auto"/>
                    <w:hideMark/>
                  </w:tcPr>
                  <w:p w14:paraId="7CD5C980" w14:textId="77777777" w:rsidR="00CE5CC7" w:rsidDel="00110EAB" w:rsidRDefault="00CE5CC7">
                    <w:pPr>
                      <w:pStyle w:val="Bibliography"/>
                      <w:rPr>
                        <w:del w:id="1926" w:author="Robert Clark" w:date="2020-05-15T18:56:00Z"/>
                        <w:noProof/>
                      </w:rPr>
                    </w:pPr>
                    <w:del w:id="1927" w:author="Robert Clark" w:date="2020-05-15T18:56:00Z">
                      <w:r w:rsidDel="00110EAB">
                        <w:rPr>
                          <w:noProof/>
                        </w:rPr>
                        <w:delText>C. Yang, A. Rangarajan and S. Ranka, “Visual Explanations From Deep 3D Convolutional Neural Networks for Alzheimer's Disease Classification,” Dept. of Computer &amp; Information Science &amp; Engineering, University of Florida, Gainsville, 2018.</w:delText>
                      </w:r>
                    </w:del>
                  </w:p>
                </w:tc>
              </w:tr>
              <w:tr w:rsidR="00CE5CC7" w:rsidDel="00110EAB" w14:paraId="0BA451BE" w14:textId="77777777">
                <w:trPr>
                  <w:divId w:val="1986884754"/>
                  <w:tblCellSpacing w:w="15" w:type="dxa"/>
                  <w:del w:id="1928" w:author="Robert Clark" w:date="2020-05-15T18:56:00Z"/>
                </w:trPr>
                <w:tc>
                  <w:tcPr>
                    <w:tcW w:w="50" w:type="pct"/>
                    <w:hideMark/>
                  </w:tcPr>
                  <w:p w14:paraId="0D764BEF" w14:textId="77777777" w:rsidR="00CE5CC7" w:rsidDel="00110EAB" w:rsidRDefault="00CE5CC7">
                    <w:pPr>
                      <w:pStyle w:val="Bibliography"/>
                      <w:rPr>
                        <w:del w:id="1929" w:author="Robert Clark" w:date="2020-05-15T18:56:00Z"/>
                        <w:noProof/>
                      </w:rPr>
                    </w:pPr>
                    <w:del w:id="1930" w:author="Robert Clark" w:date="2020-05-15T18:56:00Z">
                      <w:r w:rsidDel="00110EAB">
                        <w:rPr>
                          <w:noProof/>
                        </w:rPr>
                        <w:delText xml:space="preserve">[37] </w:delText>
                      </w:r>
                    </w:del>
                  </w:p>
                </w:tc>
                <w:tc>
                  <w:tcPr>
                    <w:tcW w:w="0" w:type="auto"/>
                    <w:hideMark/>
                  </w:tcPr>
                  <w:p w14:paraId="0E4BC3D4" w14:textId="77777777" w:rsidR="00CE5CC7" w:rsidDel="00110EAB" w:rsidRDefault="00CE5CC7">
                    <w:pPr>
                      <w:pStyle w:val="Bibliography"/>
                      <w:rPr>
                        <w:del w:id="1931" w:author="Robert Clark" w:date="2020-05-15T18:56:00Z"/>
                        <w:noProof/>
                      </w:rPr>
                    </w:pPr>
                    <w:del w:id="1932" w:author="Robert Clark" w:date="2020-05-15T18:56:00Z">
                      <w:r w:rsidDel="00110EAB">
                        <w:rPr>
                          <w:noProof/>
                        </w:rPr>
                        <w:delText xml:space="preserve">S. Alves-Pimenta, M. M. Ginja, A. M. Fernandes, A. J. Ferreira, P. Melo-Pinto and B. Colaco, “Computed Tomography and Radiographic Assessment of Congruity Between the Ulnar Trochlear Notch and Humeral Trochle in Large Breed Dogs,” </w:delText>
                      </w:r>
                      <w:r w:rsidDel="00110EAB">
                        <w:rPr>
                          <w:i/>
                          <w:iCs/>
                          <w:noProof/>
                        </w:rPr>
                        <w:delText xml:space="preserve">Veterinary and Comparative Orthopaedics and Traumatology, </w:delText>
                      </w:r>
                      <w:r w:rsidDel="00110EAB">
                        <w:rPr>
                          <w:noProof/>
                        </w:rPr>
                        <w:delText xml:space="preserve">vol. 1, no. 30, pp. 8-14, 2017. </w:delText>
                      </w:r>
                    </w:del>
                  </w:p>
                </w:tc>
              </w:tr>
              <w:tr w:rsidR="00CE5CC7" w:rsidDel="00110EAB" w14:paraId="3E489F25" w14:textId="77777777">
                <w:trPr>
                  <w:divId w:val="1986884754"/>
                  <w:tblCellSpacing w:w="15" w:type="dxa"/>
                  <w:del w:id="1933" w:author="Robert Clark" w:date="2020-05-15T18:56:00Z"/>
                </w:trPr>
                <w:tc>
                  <w:tcPr>
                    <w:tcW w:w="50" w:type="pct"/>
                    <w:hideMark/>
                  </w:tcPr>
                  <w:p w14:paraId="39E0A291" w14:textId="77777777" w:rsidR="00CE5CC7" w:rsidDel="00110EAB" w:rsidRDefault="00CE5CC7">
                    <w:pPr>
                      <w:pStyle w:val="Bibliography"/>
                      <w:rPr>
                        <w:del w:id="1934" w:author="Robert Clark" w:date="2020-05-15T18:56:00Z"/>
                        <w:noProof/>
                      </w:rPr>
                    </w:pPr>
                    <w:del w:id="1935" w:author="Robert Clark" w:date="2020-05-15T18:56:00Z">
                      <w:r w:rsidDel="00110EAB">
                        <w:rPr>
                          <w:noProof/>
                        </w:rPr>
                        <w:delText xml:space="preserve">[38] </w:delText>
                      </w:r>
                    </w:del>
                  </w:p>
                </w:tc>
                <w:tc>
                  <w:tcPr>
                    <w:tcW w:w="0" w:type="auto"/>
                    <w:hideMark/>
                  </w:tcPr>
                  <w:p w14:paraId="79C96585" w14:textId="77777777" w:rsidR="00CE5CC7" w:rsidDel="00110EAB" w:rsidRDefault="00CE5CC7">
                    <w:pPr>
                      <w:pStyle w:val="Bibliography"/>
                      <w:rPr>
                        <w:del w:id="1936" w:author="Robert Clark" w:date="2020-05-15T18:56:00Z"/>
                        <w:noProof/>
                      </w:rPr>
                    </w:pPr>
                    <w:del w:id="1937" w:author="Robert Clark" w:date="2020-05-15T18:56:00Z">
                      <w:r w:rsidDel="00110EAB">
                        <w:rPr>
                          <w:noProof/>
                        </w:rPr>
                        <w:delText>C. O. a. M. T. A. Mordvintsev, “Google AI Blog,” Google, 15 June 2015. [Online]. Available: https://ai.googleblog.com/2015/06/inceptionism-going-deeper-into-neural.html. [Accessed 2 January 2020].</w:delText>
                      </w:r>
                    </w:del>
                  </w:p>
                </w:tc>
              </w:tr>
              <w:tr w:rsidR="00CE5CC7" w:rsidDel="00110EAB" w14:paraId="4CE683F8" w14:textId="77777777">
                <w:trPr>
                  <w:divId w:val="1986884754"/>
                  <w:tblCellSpacing w:w="15" w:type="dxa"/>
                  <w:del w:id="1938" w:author="Robert Clark" w:date="2020-05-15T18:56:00Z"/>
                </w:trPr>
                <w:tc>
                  <w:tcPr>
                    <w:tcW w:w="50" w:type="pct"/>
                    <w:hideMark/>
                  </w:tcPr>
                  <w:p w14:paraId="030E23CA" w14:textId="77777777" w:rsidR="00CE5CC7" w:rsidDel="00110EAB" w:rsidRDefault="00CE5CC7">
                    <w:pPr>
                      <w:pStyle w:val="Bibliography"/>
                      <w:rPr>
                        <w:del w:id="1939" w:author="Robert Clark" w:date="2020-05-15T18:56:00Z"/>
                        <w:noProof/>
                      </w:rPr>
                    </w:pPr>
                    <w:del w:id="1940" w:author="Robert Clark" w:date="2020-05-15T18:56:00Z">
                      <w:r w:rsidDel="00110EAB">
                        <w:rPr>
                          <w:noProof/>
                        </w:rPr>
                        <w:delText xml:space="preserve">[39] </w:delText>
                      </w:r>
                    </w:del>
                  </w:p>
                </w:tc>
                <w:tc>
                  <w:tcPr>
                    <w:tcW w:w="0" w:type="auto"/>
                    <w:hideMark/>
                  </w:tcPr>
                  <w:p w14:paraId="507FAB96" w14:textId="77777777" w:rsidR="00CE5CC7" w:rsidDel="00110EAB" w:rsidRDefault="00CE5CC7">
                    <w:pPr>
                      <w:pStyle w:val="Bibliography"/>
                      <w:rPr>
                        <w:del w:id="1941" w:author="Robert Clark" w:date="2020-05-15T18:56:00Z"/>
                        <w:noProof/>
                      </w:rPr>
                    </w:pPr>
                    <w:del w:id="1942" w:author="Robert Clark" w:date="2020-05-15T18:56:00Z">
                      <w:r w:rsidDel="00110EAB">
                        <w:rPr>
                          <w:noProof/>
                        </w:rPr>
                        <w:delText xml:space="preserve">A. S. Lundervold and A. Lundervold, “An overview of deep learning in medical imaging focusing on MRI,” </w:delText>
                      </w:r>
                      <w:r w:rsidDel="00110EAB">
                        <w:rPr>
                          <w:i/>
                          <w:iCs/>
                          <w:noProof/>
                        </w:rPr>
                        <w:delText xml:space="preserve">Zeitschrift für Medizinische Physik, </w:delText>
                      </w:r>
                      <w:r w:rsidDel="00110EAB">
                        <w:rPr>
                          <w:noProof/>
                        </w:rPr>
                        <w:delText xml:space="preserve">vol. 29, no. 2, pp. 102-127, 2019. </w:delText>
                      </w:r>
                    </w:del>
                  </w:p>
                </w:tc>
              </w:tr>
              <w:tr w:rsidR="00CE5CC7" w:rsidDel="00110EAB" w14:paraId="06756DB6" w14:textId="77777777">
                <w:trPr>
                  <w:divId w:val="1986884754"/>
                  <w:tblCellSpacing w:w="15" w:type="dxa"/>
                  <w:del w:id="1943" w:author="Robert Clark" w:date="2020-05-15T18:56:00Z"/>
                </w:trPr>
                <w:tc>
                  <w:tcPr>
                    <w:tcW w:w="50" w:type="pct"/>
                    <w:hideMark/>
                  </w:tcPr>
                  <w:p w14:paraId="42618FD8" w14:textId="77777777" w:rsidR="00CE5CC7" w:rsidDel="00110EAB" w:rsidRDefault="00CE5CC7">
                    <w:pPr>
                      <w:pStyle w:val="Bibliography"/>
                      <w:rPr>
                        <w:del w:id="1944" w:author="Robert Clark" w:date="2020-05-15T18:56:00Z"/>
                        <w:noProof/>
                      </w:rPr>
                    </w:pPr>
                    <w:del w:id="1945" w:author="Robert Clark" w:date="2020-05-15T18:56:00Z">
                      <w:r w:rsidDel="00110EAB">
                        <w:rPr>
                          <w:noProof/>
                        </w:rPr>
                        <w:delText xml:space="preserve">[40] </w:delText>
                      </w:r>
                    </w:del>
                  </w:p>
                </w:tc>
                <w:tc>
                  <w:tcPr>
                    <w:tcW w:w="0" w:type="auto"/>
                    <w:hideMark/>
                  </w:tcPr>
                  <w:p w14:paraId="33D827A3" w14:textId="77777777" w:rsidR="00CE5CC7" w:rsidDel="00110EAB" w:rsidRDefault="00CE5CC7">
                    <w:pPr>
                      <w:pStyle w:val="Bibliography"/>
                      <w:rPr>
                        <w:del w:id="1946" w:author="Robert Clark" w:date="2020-05-15T18:56:00Z"/>
                        <w:noProof/>
                      </w:rPr>
                    </w:pPr>
                    <w:del w:id="1947" w:author="Robert Clark" w:date="2020-05-15T18:56:00Z">
                      <w:r w:rsidDel="00110EAB">
                        <w:rPr>
                          <w:noProof/>
                        </w:rPr>
                        <w:delText xml:space="preserve">K. Simonyan and A. Zisserman, “Very Deep Convolutional Networks for Large-scale Image Recognition,” in </w:delText>
                      </w:r>
                      <w:r w:rsidDel="00110EAB">
                        <w:rPr>
                          <w:i/>
                          <w:iCs/>
                          <w:noProof/>
                        </w:rPr>
                        <w:delText>ICLR</w:delText>
                      </w:r>
                      <w:r w:rsidDel="00110EAB">
                        <w:rPr>
                          <w:noProof/>
                        </w:rPr>
                        <w:delText xml:space="preserve">, Ithaca, 2015. </w:delText>
                      </w:r>
                    </w:del>
                  </w:p>
                </w:tc>
              </w:tr>
              <w:tr w:rsidR="00CE5CC7" w:rsidDel="00110EAB" w14:paraId="21D33A1E" w14:textId="77777777">
                <w:trPr>
                  <w:divId w:val="1986884754"/>
                  <w:tblCellSpacing w:w="15" w:type="dxa"/>
                  <w:del w:id="1948" w:author="Robert Clark" w:date="2020-05-15T18:56:00Z"/>
                </w:trPr>
                <w:tc>
                  <w:tcPr>
                    <w:tcW w:w="50" w:type="pct"/>
                    <w:hideMark/>
                  </w:tcPr>
                  <w:p w14:paraId="61FE9C42" w14:textId="77777777" w:rsidR="00CE5CC7" w:rsidDel="00110EAB" w:rsidRDefault="00CE5CC7">
                    <w:pPr>
                      <w:pStyle w:val="Bibliography"/>
                      <w:rPr>
                        <w:del w:id="1949" w:author="Robert Clark" w:date="2020-05-15T18:56:00Z"/>
                        <w:noProof/>
                      </w:rPr>
                    </w:pPr>
                    <w:del w:id="1950" w:author="Robert Clark" w:date="2020-05-15T18:56:00Z">
                      <w:r w:rsidDel="00110EAB">
                        <w:rPr>
                          <w:noProof/>
                        </w:rPr>
                        <w:delText xml:space="preserve">[41] </w:delText>
                      </w:r>
                    </w:del>
                  </w:p>
                </w:tc>
                <w:tc>
                  <w:tcPr>
                    <w:tcW w:w="0" w:type="auto"/>
                    <w:hideMark/>
                  </w:tcPr>
                  <w:p w14:paraId="7FBD7234" w14:textId="77777777" w:rsidR="00CE5CC7" w:rsidDel="00110EAB" w:rsidRDefault="00CE5CC7">
                    <w:pPr>
                      <w:pStyle w:val="Bibliography"/>
                      <w:rPr>
                        <w:del w:id="1951" w:author="Robert Clark" w:date="2020-05-15T18:56:00Z"/>
                        <w:noProof/>
                      </w:rPr>
                    </w:pPr>
                    <w:del w:id="1952" w:author="Robert Clark" w:date="2020-05-15T18:56:00Z">
                      <w:r w:rsidDel="00110EAB">
                        <w:rPr>
                          <w:noProof/>
                        </w:rPr>
                        <w:delText>ImageNet, “ImageNet,” [Online]. Available: http://www.image-net.org/. [Accessed 12 May 2020].</w:delText>
                      </w:r>
                    </w:del>
                  </w:p>
                </w:tc>
              </w:tr>
              <w:tr w:rsidR="00CE5CC7" w:rsidDel="00110EAB" w14:paraId="1D15D670" w14:textId="77777777">
                <w:trPr>
                  <w:divId w:val="1986884754"/>
                  <w:tblCellSpacing w:w="15" w:type="dxa"/>
                  <w:del w:id="1953" w:author="Robert Clark" w:date="2020-05-15T18:56:00Z"/>
                </w:trPr>
                <w:tc>
                  <w:tcPr>
                    <w:tcW w:w="50" w:type="pct"/>
                    <w:hideMark/>
                  </w:tcPr>
                  <w:p w14:paraId="3F6942E0" w14:textId="77777777" w:rsidR="00CE5CC7" w:rsidDel="00110EAB" w:rsidRDefault="00CE5CC7">
                    <w:pPr>
                      <w:pStyle w:val="Bibliography"/>
                      <w:rPr>
                        <w:del w:id="1954" w:author="Robert Clark" w:date="2020-05-15T18:56:00Z"/>
                        <w:noProof/>
                      </w:rPr>
                    </w:pPr>
                    <w:del w:id="1955" w:author="Robert Clark" w:date="2020-05-15T18:56:00Z">
                      <w:r w:rsidDel="00110EAB">
                        <w:rPr>
                          <w:noProof/>
                        </w:rPr>
                        <w:delText xml:space="preserve">[42] </w:delText>
                      </w:r>
                    </w:del>
                  </w:p>
                </w:tc>
                <w:tc>
                  <w:tcPr>
                    <w:tcW w:w="0" w:type="auto"/>
                    <w:hideMark/>
                  </w:tcPr>
                  <w:p w14:paraId="44376B22" w14:textId="77777777" w:rsidR="00CE5CC7" w:rsidDel="00110EAB" w:rsidRDefault="00CE5CC7">
                    <w:pPr>
                      <w:pStyle w:val="Bibliography"/>
                      <w:rPr>
                        <w:del w:id="1956" w:author="Robert Clark" w:date="2020-05-15T18:56:00Z"/>
                        <w:noProof/>
                      </w:rPr>
                    </w:pPr>
                    <w:del w:id="1957" w:author="Robert Clark" w:date="2020-05-15T18:56:00Z">
                      <w:r w:rsidDel="00110EAB">
                        <w:rPr>
                          <w:noProof/>
                        </w:rPr>
                        <w:delText xml:space="preserve">J. M. M. Pérez and J. Pascau, Image processing with ImageJ : discover the incredible possibilities of ImageJ, from basic image procesing to macro and plugin development, Birmingham: Packt Publishing, 2013. </w:delText>
                      </w:r>
                    </w:del>
                  </w:p>
                </w:tc>
              </w:tr>
              <w:tr w:rsidR="00CE5CC7" w:rsidDel="00110EAB" w14:paraId="114987C1" w14:textId="77777777">
                <w:trPr>
                  <w:divId w:val="1986884754"/>
                  <w:tblCellSpacing w:w="15" w:type="dxa"/>
                  <w:del w:id="1958" w:author="Robert Clark" w:date="2020-05-15T18:56:00Z"/>
                </w:trPr>
                <w:tc>
                  <w:tcPr>
                    <w:tcW w:w="50" w:type="pct"/>
                    <w:hideMark/>
                  </w:tcPr>
                  <w:p w14:paraId="69D04D6B" w14:textId="77777777" w:rsidR="00CE5CC7" w:rsidDel="00110EAB" w:rsidRDefault="00CE5CC7">
                    <w:pPr>
                      <w:pStyle w:val="Bibliography"/>
                      <w:rPr>
                        <w:del w:id="1959" w:author="Robert Clark" w:date="2020-05-15T18:56:00Z"/>
                        <w:noProof/>
                      </w:rPr>
                    </w:pPr>
                    <w:del w:id="1960" w:author="Robert Clark" w:date="2020-05-15T18:56:00Z">
                      <w:r w:rsidDel="00110EAB">
                        <w:rPr>
                          <w:noProof/>
                        </w:rPr>
                        <w:delText xml:space="preserve">[43] </w:delText>
                      </w:r>
                    </w:del>
                  </w:p>
                </w:tc>
                <w:tc>
                  <w:tcPr>
                    <w:tcW w:w="0" w:type="auto"/>
                    <w:hideMark/>
                  </w:tcPr>
                  <w:p w14:paraId="7736EDB1" w14:textId="77777777" w:rsidR="00CE5CC7" w:rsidDel="00110EAB" w:rsidRDefault="00CE5CC7">
                    <w:pPr>
                      <w:pStyle w:val="Bibliography"/>
                      <w:rPr>
                        <w:del w:id="1961" w:author="Robert Clark" w:date="2020-05-15T18:56:00Z"/>
                        <w:noProof/>
                      </w:rPr>
                    </w:pPr>
                    <w:del w:id="1962" w:author="Robert Clark" w:date="2020-05-15T18:56:00Z">
                      <w:r w:rsidDel="00110EAB">
                        <w:rPr>
                          <w:noProof/>
                        </w:rPr>
                        <w:delText>U. Gille, “Wikimedia Commons,” 13 June 2006. [Online]. Available: https://commons.wikimedia.org/wiki/File:Elbow-Dysplasia-Manifestations.svg. [Accessed 3 December 2019].</w:delText>
                      </w:r>
                    </w:del>
                  </w:p>
                </w:tc>
              </w:tr>
              <w:tr w:rsidR="00CE5CC7" w:rsidDel="00110EAB" w14:paraId="7B9AA49F" w14:textId="77777777">
                <w:trPr>
                  <w:divId w:val="1986884754"/>
                  <w:tblCellSpacing w:w="15" w:type="dxa"/>
                  <w:del w:id="1963" w:author="Robert Clark" w:date="2020-05-15T18:56:00Z"/>
                </w:trPr>
                <w:tc>
                  <w:tcPr>
                    <w:tcW w:w="50" w:type="pct"/>
                    <w:hideMark/>
                  </w:tcPr>
                  <w:p w14:paraId="4CE9B2AE" w14:textId="77777777" w:rsidR="00CE5CC7" w:rsidDel="00110EAB" w:rsidRDefault="00CE5CC7">
                    <w:pPr>
                      <w:pStyle w:val="Bibliography"/>
                      <w:rPr>
                        <w:del w:id="1964" w:author="Robert Clark" w:date="2020-05-15T18:56:00Z"/>
                        <w:noProof/>
                      </w:rPr>
                    </w:pPr>
                    <w:del w:id="1965" w:author="Robert Clark" w:date="2020-05-15T18:56:00Z">
                      <w:r w:rsidDel="00110EAB">
                        <w:rPr>
                          <w:noProof/>
                        </w:rPr>
                        <w:delText xml:space="preserve">[44] </w:delText>
                      </w:r>
                    </w:del>
                  </w:p>
                </w:tc>
                <w:tc>
                  <w:tcPr>
                    <w:tcW w:w="0" w:type="auto"/>
                    <w:hideMark/>
                  </w:tcPr>
                  <w:p w14:paraId="3C78A690" w14:textId="77777777" w:rsidR="00CE5CC7" w:rsidDel="00110EAB" w:rsidRDefault="00CE5CC7">
                    <w:pPr>
                      <w:pStyle w:val="Bibliography"/>
                      <w:rPr>
                        <w:del w:id="1966" w:author="Robert Clark" w:date="2020-05-15T18:56:00Z"/>
                        <w:noProof/>
                      </w:rPr>
                    </w:pPr>
                    <w:del w:id="1967" w:author="Robert Clark" w:date="2020-05-15T18:56:00Z">
                      <w:r w:rsidDel="00110EAB">
                        <w:rPr>
                          <w:noProof/>
                        </w:rPr>
                        <w:delText xml:space="preserve">S. M., “CT Scan,” in </w:delText>
                      </w:r>
                      <w:r w:rsidDel="00110EAB">
                        <w:rPr>
                          <w:i/>
                          <w:iCs/>
                          <w:noProof/>
                        </w:rPr>
                        <w:delText>Encyclopedia of Cancer</w:delText>
                      </w:r>
                      <w:r w:rsidDel="00110EAB">
                        <w:rPr>
                          <w:noProof/>
                        </w:rPr>
                        <w:delText>, Springer, Berlin, Heidelberg, 2011, p. 78.</w:delText>
                      </w:r>
                    </w:del>
                  </w:p>
                </w:tc>
              </w:tr>
              <w:tr w:rsidR="00CE5CC7" w:rsidDel="00110EAB" w14:paraId="7FBC00C4" w14:textId="77777777">
                <w:trPr>
                  <w:divId w:val="1986884754"/>
                  <w:tblCellSpacing w:w="15" w:type="dxa"/>
                  <w:del w:id="1968" w:author="Robert Clark" w:date="2020-05-15T18:56:00Z"/>
                </w:trPr>
                <w:tc>
                  <w:tcPr>
                    <w:tcW w:w="50" w:type="pct"/>
                    <w:hideMark/>
                  </w:tcPr>
                  <w:p w14:paraId="76AA5E72" w14:textId="77777777" w:rsidR="00CE5CC7" w:rsidDel="00110EAB" w:rsidRDefault="00CE5CC7">
                    <w:pPr>
                      <w:pStyle w:val="Bibliography"/>
                      <w:rPr>
                        <w:del w:id="1969" w:author="Robert Clark" w:date="2020-05-15T18:56:00Z"/>
                        <w:noProof/>
                      </w:rPr>
                    </w:pPr>
                    <w:del w:id="1970" w:author="Robert Clark" w:date="2020-05-15T18:56:00Z">
                      <w:r w:rsidDel="00110EAB">
                        <w:rPr>
                          <w:noProof/>
                        </w:rPr>
                        <w:delText xml:space="preserve">[45] </w:delText>
                      </w:r>
                    </w:del>
                  </w:p>
                </w:tc>
                <w:tc>
                  <w:tcPr>
                    <w:tcW w:w="0" w:type="auto"/>
                    <w:hideMark/>
                  </w:tcPr>
                  <w:p w14:paraId="00F630D5" w14:textId="77777777" w:rsidR="00CE5CC7" w:rsidDel="00110EAB" w:rsidRDefault="00CE5CC7">
                    <w:pPr>
                      <w:pStyle w:val="Bibliography"/>
                      <w:rPr>
                        <w:del w:id="1971" w:author="Robert Clark" w:date="2020-05-15T18:56:00Z"/>
                        <w:noProof/>
                      </w:rPr>
                    </w:pPr>
                    <w:del w:id="1972" w:author="Robert Clark" w:date="2020-05-15T18:56:00Z">
                      <w:r w:rsidDel="00110EAB">
                        <w:rPr>
                          <w:noProof/>
                        </w:rPr>
                        <w:delText>T. Toyaski, “Wikicommons,” 2 September 2012. [Online]. Available: https://commons.wikimedia.org/wiki/File:CT_PRINCI_PB.jpg. [Accessed 3 December 2019].</w:delText>
                      </w:r>
                    </w:del>
                  </w:p>
                </w:tc>
              </w:tr>
              <w:tr w:rsidR="00CE5CC7" w:rsidDel="00110EAB" w14:paraId="58A563D7" w14:textId="77777777">
                <w:trPr>
                  <w:divId w:val="1986884754"/>
                  <w:tblCellSpacing w:w="15" w:type="dxa"/>
                  <w:del w:id="1973" w:author="Robert Clark" w:date="2020-05-15T18:56:00Z"/>
                </w:trPr>
                <w:tc>
                  <w:tcPr>
                    <w:tcW w:w="50" w:type="pct"/>
                    <w:hideMark/>
                  </w:tcPr>
                  <w:p w14:paraId="6A76518B" w14:textId="77777777" w:rsidR="00CE5CC7" w:rsidDel="00110EAB" w:rsidRDefault="00CE5CC7">
                    <w:pPr>
                      <w:pStyle w:val="Bibliography"/>
                      <w:rPr>
                        <w:del w:id="1974" w:author="Robert Clark" w:date="2020-05-15T18:56:00Z"/>
                        <w:noProof/>
                      </w:rPr>
                    </w:pPr>
                    <w:del w:id="1975" w:author="Robert Clark" w:date="2020-05-15T18:56:00Z">
                      <w:r w:rsidDel="00110EAB">
                        <w:rPr>
                          <w:noProof/>
                        </w:rPr>
                        <w:delText xml:space="preserve">[46] </w:delText>
                      </w:r>
                    </w:del>
                  </w:p>
                </w:tc>
                <w:tc>
                  <w:tcPr>
                    <w:tcW w:w="0" w:type="auto"/>
                    <w:hideMark/>
                  </w:tcPr>
                  <w:p w14:paraId="58232DEB" w14:textId="77777777" w:rsidR="00CE5CC7" w:rsidDel="00110EAB" w:rsidRDefault="00CE5CC7">
                    <w:pPr>
                      <w:pStyle w:val="Bibliography"/>
                      <w:rPr>
                        <w:del w:id="1976" w:author="Robert Clark" w:date="2020-05-15T18:56:00Z"/>
                        <w:noProof/>
                      </w:rPr>
                    </w:pPr>
                    <w:del w:id="1977" w:author="Robert Clark" w:date="2020-05-15T18:56:00Z">
                      <w:r w:rsidDel="00110EAB">
                        <w:rPr>
                          <w:noProof/>
                        </w:rPr>
                        <w:delText xml:space="preserve">I. Kononeko, “Machine learning for medical diagnosis: history, state of the art and perspective,” </w:delText>
                      </w:r>
                      <w:r w:rsidDel="00110EAB">
                        <w:rPr>
                          <w:i/>
                          <w:iCs/>
                          <w:noProof/>
                        </w:rPr>
                        <w:delText xml:space="preserve">Artificial Intelligence in Medicine, </w:delText>
                      </w:r>
                      <w:r w:rsidDel="00110EAB">
                        <w:rPr>
                          <w:noProof/>
                        </w:rPr>
                        <w:delText xml:space="preserve">vol. 23, no. 1, pp. 89-109, 2001. </w:delText>
                      </w:r>
                    </w:del>
                  </w:p>
                </w:tc>
              </w:tr>
              <w:tr w:rsidR="00CE5CC7" w:rsidDel="00110EAB" w14:paraId="468DDD6B" w14:textId="77777777">
                <w:trPr>
                  <w:divId w:val="1986884754"/>
                  <w:tblCellSpacing w:w="15" w:type="dxa"/>
                  <w:del w:id="1978" w:author="Robert Clark" w:date="2020-05-15T18:56:00Z"/>
                </w:trPr>
                <w:tc>
                  <w:tcPr>
                    <w:tcW w:w="50" w:type="pct"/>
                    <w:hideMark/>
                  </w:tcPr>
                  <w:p w14:paraId="5BF41648" w14:textId="77777777" w:rsidR="00CE5CC7" w:rsidDel="00110EAB" w:rsidRDefault="00CE5CC7">
                    <w:pPr>
                      <w:pStyle w:val="Bibliography"/>
                      <w:rPr>
                        <w:del w:id="1979" w:author="Robert Clark" w:date="2020-05-15T18:56:00Z"/>
                        <w:noProof/>
                      </w:rPr>
                    </w:pPr>
                    <w:del w:id="1980" w:author="Robert Clark" w:date="2020-05-15T18:56:00Z">
                      <w:r w:rsidDel="00110EAB">
                        <w:rPr>
                          <w:noProof/>
                        </w:rPr>
                        <w:delText xml:space="preserve">[47] </w:delText>
                      </w:r>
                    </w:del>
                  </w:p>
                </w:tc>
                <w:tc>
                  <w:tcPr>
                    <w:tcW w:w="0" w:type="auto"/>
                    <w:hideMark/>
                  </w:tcPr>
                  <w:p w14:paraId="3E07A691" w14:textId="77777777" w:rsidR="00CE5CC7" w:rsidDel="00110EAB" w:rsidRDefault="00CE5CC7">
                    <w:pPr>
                      <w:pStyle w:val="Bibliography"/>
                      <w:rPr>
                        <w:del w:id="1981" w:author="Robert Clark" w:date="2020-05-15T18:56:00Z"/>
                        <w:noProof/>
                      </w:rPr>
                    </w:pPr>
                    <w:del w:id="1982" w:author="Robert Clark" w:date="2020-05-15T18:56:00Z">
                      <w:r w:rsidDel="00110EAB">
                        <w:rPr>
                          <w:noProof/>
                        </w:rPr>
                        <w:delText xml:space="preserve">D. Maturana and S. Scherer, “VoxNet: A 3D Convolutional Neural Network for real-time object recognition,” in </w:delText>
                      </w:r>
                      <w:r w:rsidDel="00110EAB">
                        <w:rPr>
                          <w:i/>
                          <w:iCs/>
                          <w:noProof/>
                        </w:rPr>
                        <w:delText>2015 IEEE/RSJ International Conference on Intelligent Robots and Systems (IROS)</w:delText>
                      </w:r>
                      <w:r w:rsidDel="00110EAB">
                        <w:rPr>
                          <w:noProof/>
                        </w:rPr>
                        <w:delText>, Hamburg, IEEE, 2015, pp. 922-928.</w:delText>
                      </w:r>
                    </w:del>
                  </w:p>
                </w:tc>
              </w:tr>
              <w:tr w:rsidR="00CE5CC7" w:rsidDel="00110EAB" w14:paraId="12707A65" w14:textId="77777777">
                <w:trPr>
                  <w:divId w:val="1986884754"/>
                  <w:tblCellSpacing w:w="15" w:type="dxa"/>
                  <w:del w:id="1983" w:author="Robert Clark" w:date="2020-05-15T18:56:00Z"/>
                </w:trPr>
                <w:tc>
                  <w:tcPr>
                    <w:tcW w:w="50" w:type="pct"/>
                    <w:hideMark/>
                  </w:tcPr>
                  <w:p w14:paraId="4B743C6B" w14:textId="77777777" w:rsidR="00CE5CC7" w:rsidDel="00110EAB" w:rsidRDefault="00CE5CC7">
                    <w:pPr>
                      <w:pStyle w:val="Bibliography"/>
                      <w:rPr>
                        <w:del w:id="1984" w:author="Robert Clark" w:date="2020-05-15T18:56:00Z"/>
                        <w:noProof/>
                      </w:rPr>
                    </w:pPr>
                    <w:del w:id="1985" w:author="Robert Clark" w:date="2020-05-15T18:56:00Z">
                      <w:r w:rsidDel="00110EAB">
                        <w:rPr>
                          <w:noProof/>
                        </w:rPr>
                        <w:delText xml:space="preserve">[48] </w:delText>
                      </w:r>
                    </w:del>
                  </w:p>
                </w:tc>
                <w:tc>
                  <w:tcPr>
                    <w:tcW w:w="0" w:type="auto"/>
                    <w:hideMark/>
                  </w:tcPr>
                  <w:p w14:paraId="453EB9F3" w14:textId="77777777" w:rsidR="00CE5CC7" w:rsidDel="00110EAB" w:rsidRDefault="00CE5CC7">
                    <w:pPr>
                      <w:pStyle w:val="Bibliography"/>
                      <w:rPr>
                        <w:del w:id="1986" w:author="Robert Clark" w:date="2020-05-15T18:56:00Z"/>
                        <w:noProof/>
                      </w:rPr>
                    </w:pPr>
                    <w:del w:id="1987" w:author="Robert Clark" w:date="2020-05-15T18:56:00Z">
                      <w:r w:rsidDel="00110EAB">
                        <w:rPr>
                          <w:noProof/>
                        </w:rPr>
                        <w:delText>E. Linsey, “Wikimedia Commons,” 19 February 2007. [Online]. Available: https://commons.wikimedia.org/wiki/File:Syringomyelia.jpg. [Accessed 20 April 2020].</w:delText>
                      </w:r>
                    </w:del>
                  </w:p>
                </w:tc>
              </w:tr>
              <w:tr w:rsidR="00CE5CC7" w:rsidDel="00110EAB" w14:paraId="04CA5CA3" w14:textId="77777777">
                <w:trPr>
                  <w:divId w:val="1986884754"/>
                  <w:tblCellSpacing w:w="15" w:type="dxa"/>
                  <w:del w:id="1988" w:author="Robert Clark" w:date="2020-05-15T18:56:00Z"/>
                </w:trPr>
                <w:tc>
                  <w:tcPr>
                    <w:tcW w:w="50" w:type="pct"/>
                    <w:hideMark/>
                  </w:tcPr>
                  <w:p w14:paraId="00142360" w14:textId="77777777" w:rsidR="00CE5CC7" w:rsidDel="00110EAB" w:rsidRDefault="00CE5CC7">
                    <w:pPr>
                      <w:pStyle w:val="Bibliography"/>
                      <w:rPr>
                        <w:del w:id="1989" w:author="Robert Clark" w:date="2020-05-15T18:56:00Z"/>
                        <w:noProof/>
                      </w:rPr>
                    </w:pPr>
                    <w:del w:id="1990" w:author="Robert Clark" w:date="2020-05-15T18:56:00Z">
                      <w:r w:rsidDel="00110EAB">
                        <w:rPr>
                          <w:noProof/>
                        </w:rPr>
                        <w:delText xml:space="preserve">[49] </w:delText>
                      </w:r>
                    </w:del>
                  </w:p>
                </w:tc>
                <w:tc>
                  <w:tcPr>
                    <w:tcW w:w="0" w:type="auto"/>
                    <w:hideMark/>
                  </w:tcPr>
                  <w:p w14:paraId="1F9DD392" w14:textId="77777777" w:rsidR="00CE5CC7" w:rsidDel="00110EAB" w:rsidRDefault="00CE5CC7">
                    <w:pPr>
                      <w:pStyle w:val="Bibliography"/>
                      <w:rPr>
                        <w:del w:id="1991" w:author="Robert Clark" w:date="2020-05-15T18:56:00Z"/>
                        <w:noProof/>
                      </w:rPr>
                    </w:pPr>
                    <w:del w:id="1992" w:author="Robert Clark" w:date="2020-05-15T18:56:00Z">
                      <w:r w:rsidDel="00110EAB">
                        <w:rPr>
                          <w:noProof/>
                        </w:rPr>
                        <w:delText>BodyParts3D, “Wikimedia Commons,” 21 July 2019. [Online]. Available: https://commons.wikimedia.org/wiki/File:Posterior_cranial_fossa_boundaries.svg. [Accessed 20 April 2020].</w:delText>
                      </w:r>
                    </w:del>
                  </w:p>
                </w:tc>
              </w:tr>
              <w:tr w:rsidR="00CE5CC7" w:rsidDel="00110EAB" w14:paraId="423D46E7" w14:textId="77777777">
                <w:trPr>
                  <w:divId w:val="1986884754"/>
                  <w:tblCellSpacing w:w="15" w:type="dxa"/>
                  <w:del w:id="1993" w:author="Robert Clark" w:date="2020-05-15T18:56:00Z"/>
                </w:trPr>
                <w:tc>
                  <w:tcPr>
                    <w:tcW w:w="50" w:type="pct"/>
                    <w:hideMark/>
                  </w:tcPr>
                  <w:p w14:paraId="62509D19" w14:textId="77777777" w:rsidR="00CE5CC7" w:rsidDel="00110EAB" w:rsidRDefault="00CE5CC7">
                    <w:pPr>
                      <w:pStyle w:val="Bibliography"/>
                      <w:rPr>
                        <w:del w:id="1994" w:author="Robert Clark" w:date="2020-05-15T18:56:00Z"/>
                        <w:noProof/>
                      </w:rPr>
                    </w:pPr>
                    <w:del w:id="1995" w:author="Robert Clark" w:date="2020-05-15T18:56:00Z">
                      <w:r w:rsidDel="00110EAB">
                        <w:rPr>
                          <w:noProof/>
                        </w:rPr>
                        <w:delText xml:space="preserve">[50] </w:delText>
                      </w:r>
                    </w:del>
                  </w:p>
                </w:tc>
                <w:tc>
                  <w:tcPr>
                    <w:tcW w:w="0" w:type="auto"/>
                    <w:hideMark/>
                  </w:tcPr>
                  <w:p w14:paraId="49A7B7A6" w14:textId="77777777" w:rsidR="00CE5CC7" w:rsidDel="00110EAB" w:rsidRDefault="00CE5CC7">
                    <w:pPr>
                      <w:pStyle w:val="Bibliography"/>
                      <w:rPr>
                        <w:del w:id="1996" w:author="Robert Clark" w:date="2020-05-15T18:56:00Z"/>
                        <w:noProof/>
                      </w:rPr>
                    </w:pPr>
                    <w:del w:id="1997" w:author="Robert Clark" w:date="2020-05-15T18:56:00Z">
                      <w:r w:rsidDel="00110EAB">
                        <w:rPr>
                          <w:noProof/>
                        </w:rPr>
                        <w:delText>Wikipedia, “Wikipedia,” 10 November 2017. [Online]. Available: https://en.wikipedia.org/wiki/File:Mri_scanner_schematic_labelled.svg. [Accessed 21 April 2020].</w:delText>
                      </w:r>
                    </w:del>
                  </w:p>
                </w:tc>
              </w:tr>
              <w:tr w:rsidR="00CE5CC7" w:rsidDel="00110EAB" w14:paraId="0A096D62" w14:textId="77777777">
                <w:trPr>
                  <w:divId w:val="1986884754"/>
                  <w:tblCellSpacing w:w="15" w:type="dxa"/>
                  <w:del w:id="1998" w:author="Robert Clark" w:date="2020-05-15T18:56:00Z"/>
                </w:trPr>
                <w:tc>
                  <w:tcPr>
                    <w:tcW w:w="50" w:type="pct"/>
                    <w:hideMark/>
                  </w:tcPr>
                  <w:p w14:paraId="43D5DF77" w14:textId="77777777" w:rsidR="00CE5CC7" w:rsidDel="00110EAB" w:rsidRDefault="00CE5CC7">
                    <w:pPr>
                      <w:pStyle w:val="Bibliography"/>
                      <w:rPr>
                        <w:del w:id="1999" w:author="Robert Clark" w:date="2020-05-15T18:56:00Z"/>
                        <w:noProof/>
                      </w:rPr>
                    </w:pPr>
                    <w:del w:id="2000" w:author="Robert Clark" w:date="2020-05-15T18:56:00Z">
                      <w:r w:rsidDel="00110EAB">
                        <w:rPr>
                          <w:noProof/>
                        </w:rPr>
                        <w:delText xml:space="preserve">[51] </w:delText>
                      </w:r>
                    </w:del>
                  </w:p>
                </w:tc>
                <w:tc>
                  <w:tcPr>
                    <w:tcW w:w="0" w:type="auto"/>
                    <w:hideMark/>
                  </w:tcPr>
                  <w:p w14:paraId="7EEAA002" w14:textId="77777777" w:rsidR="00CE5CC7" w:rsidDel="00110EAB" w:rsidRDefault="00CE5CC7">
                    <w:pPr>
                      <w:pStyle w:val="Bibliography"/>
                      <w:rPr>
                        <w:del w:id="2001" w:author="Robert Clark" w:date="2020-05-15T18:56:00Z"/>
                        <w:noProof/>
                      </w:rPr>
                    </w:pPr>
                    <w:del w:id="2002" w:author="Robert Clark" w:date="2020-05-15T18:56:00Z">
                      <w:r w:rsidDel="00110EAB">
                        <w:rPr>
                          <w:noProof/>
                        </w:rPr>
                        <w:delText xml:space="preserve">H. V. Carter and H. Gray, Anatomy of the Human Body, Philadelphia: Lea and Febiger, 1918. </w:delText>
                      </w:r>
                    </w:del>
                  </w:p>
                </w:tc>
              </w:tr>
              <w:tr w:rsidR="00CE5CC7" w:rsidDel="00110EAB" w14:paraId="57B0975B" w14:textId="77777777">
                <w:trPr>
                  <w:divId w:val="1986884754"/>
                  <w:tblCellSpacing w:w="15" w:type="dxa"/>
                  <w:del w:id="2003" w:author="Robert Clark" w:date="2020-05-15T18:56:00Z"/>
                </w:trPr>
                <w:tc>
                  <w:tcPr>
                    <w:tcW w:w="50" w:type="pct"/>
                    <w:hideMark/>
                  </w:tcPr>
                  <w:p w14:paraId="26B5F76F" w14:textId="77777777" w:rsidR="00CE5CC7" w:rsidDel="00110EAB" w:rsidRDefault="00CE5CC7">
                    <w:pPr>
                      <w:pStyle w:val="Bibliography"/>
                      <w:rPr>
                        <w:del w:id="2004" w:author="Robert Clark" w:date="2020-05-15T18:56:00Z"/>
                        <w:noProof/>
                      </w:rPr>
                    </w:pPr>
                    <w:del w:id="2005" w:author="Robert Clark" w:date="2020-05-15T18:56:00Z">
                      <w:r w:rsidDel="00110EAB">
                        <w:rPr>
                          <w:noProof/>
                        </w:rPr>
                        <w:delText xml:space="preserve">[52] </w:delText>
                      </w:r>
                    </w:del>
                  </w:p>
                </w:tc>
                <w:tc>
                  <w:tcPr>
                    <w:tcW w:w="0" w:type="auto"/>
                    <w:hideMark/>
                  </w:tcPr>
                  <w:p w14:paraId="2DE224F5" w14:textId="77777777" w:rsidR="00CE5CC7" w:rsidDel="00110EAB" w:rsidRDefault="00CE5CC7">
                    <w:pPr>
                      <w:pStyle w:val="Bibliography"/>
                      <w:rPr>
                        <w:del w:id="2006" w:author="Robert Clark" w:date="2020-05-15T18:56:00Z"/>
                        <w:noProof/>
                      </w:rPr>
                    </w:pPr>
                    <w:del w:id="2007" w:author="Robert Clark" w:date="2020-05-15T18:56:00Z">
                      <w:r w:rsidDel="00110EAB">
                        <w:rPr>
                          <w:noProof/>
                        </w:rPr>
                        <w:delText>OpenStax, “Wikimedia Commons,” 18 May 2016. [Online]. Available: https://commons.wikimedia.org/wiki/File:1317_CFS_Circulation.jpg. [Accessed 22 April 2020].</w:delText>
                      </w:r>
                    </w:del>
                  </w:p>
                </w:tc>
              </w:tr>
            </w:tbl>
            <w:p w14:paraId="2CAB5B6C" w14:textId="77777777" w:rsidR="00CE5CC7" w:rsidDel="00110EAB" w:rsidRDefault="00CE5CC7">
              <w:pPr>
                <w:divId w:val="1986884754"/>
                <w:rPr>
                  <w:del w:id="2008" w:author="Robert Clark" w:date="2020-05-15T18:56:00Z"/>
                  <w:rFonts w:eastAsia="Times New Roman"/>
                  <w:noProof/>
                </w:rPr>
              </w:pPr>
            </w:p>
            <w:p w14:paraId="40824389" w14:textId="77777777" w:rsidR="003E34CA" w:rsidRPr="0090230A" w:rsidRDefault="003E34CA" w:rsidP="00A07BF6">
              <w:r w:rsidRPr="0090230A">
                <w:rPr>
                  <w:b/>
                  <w:bCs/>
                  <w:noProof/>
                </w:rPr>
                <w:fldChar w:fldCharType="end"/>
              </w:r>
            </w:p>
          </w:sdtContent>
        </w:sdt>
      </w:sdtContent>
    </w:sdt>
    <w:p w14:paraId="6065B3D0" w14:textId="4BC5543A" w:rsidR="00957A33" w:rsidRPr="00D26671" w:rsidRDefault="00957A33" w:rsidP="00D26671">
      <w:pPr>
        <w:rPr>
          <w:rFonts w:asciiTheme="majorHAnsi" w:eastAsiaTheme="majorEastAsia" w:hAnsiTheme="majorHAnsi" w:cstheme="majorBidi"/>
          <w:color w:val="2F5496" w:themeColor="accent1" w:themeShade="BF"/>
          <w:sz w:val="32"/>
          <w:szCs w:val="32"/>
        </w:rPr>
      </w:pPr>
    </w:p>
    <w:sectPr w:rsidR="00957A33" w:rsidRPr="00D26671" w:rsidSect="00957A33">
      <w:footerReference w:type="default" r:id="rId98"/>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Wells, Kevin Dr (CVSSP)" w:date="2020-05-12T15:20:00Z" w:initials="WKD(">
    <w:p w14:paraId="53CB1D8D" w14:textId="77777777" w:rsidR="0006648C" w:rsidRDefault="0006648C">
      <w:pPr>
        <w:pStyle w:val="CommentText"/>
      </w:pPr>
      <w:r>
        <w:rPr>
          <w:rStyle w:val="CommentReference"/>
        </w:rPr>
        <w:annotationRef/>
      </w:r>
      <w:r>
        <w:t xml:space="preserve">Best way to present this is via the new title (ssee front page) and to state that the report investigates the use of tow different applications: Diagnostic CT for elobow dysplasia and MRI for analysing abnomrla nuero-morphology. </w:t>
      </w:r>
    </w:p>
    <w:p w14:paraId="65B132C8" w14:textId="77777777" w:rsidR="0006648C" w:rsidRDefault="0006648C">
      <w:pPr>
        <w:pStyle w:val="CommentText"/>
      </w:pPr>
    </w:p>
    <w:p w14:paraId="67759000" w14:textId="77777777" w:rsidR="0006648C" w:rsidRDefault="0006648C">
      <w:pPr>
        <w:pStyle w:val="CommentText"/>
      </w:pPr>
      <w:r>
        <w:t xml:space="preserve">You can state that as data were not available for the knee project that focus was changed to application (2) . </w:t>
      </w:r>
    </w:p>
    <w:p w14:paraId="4E5B46E3" w14:textId="77777777" w:rsidR="0006648C" w:rsidRDefault="0006648C">
      <w:pPr>
        <w:pStyle w:val="CommentText"/>
      </w:pPr>
    </w:p>
    <w:p w14:paraId="00AA5D22" w14:textId="77777777" w:rsidR="0006648C" w:rsidRDefault="0006648C">
      <w:pPr>
        <w:pStyle w:val="CommentText"/>
      </w:pPr>
      <w:r>
        <w:t>Thn adda  para o the knee work.</w:t>
      </w:r>
    </w:p>
    <w:p w14:paraId="43F21D89" w14:textId="77777777" w:rsidR="0006648C" w:rsidRDefault="0006648C">
      <w:pPr>
        <w:pStyle w:val="CommentText"/>
      </w:pPr>
    </w:p>
    <w:p w14:paraId="26BCF8BB" w14:textId="77777777" w:rsidR="0006648C" w:rsidRDefault="0006648C">
      <w:pPr>
        <w:pStyle w:val="CommentText"/>
      </w:pPr>
      <w:r>
        <w:t>Then add a para n the Chiari work.</w:t>
      </w:r>
    </w:p>
    <w:p w14:paraId="7B6F8852" w14:textId="77777777" w:rsidR="0006648C" w:rsidRDefault="0006648C">
      <w:pPr>
        <w:pStyle w:val="CommentText"/>
      </w:pPr>
    </w:p>
    <w:p w14:paraId="4DEA0946" w14:textId="43033832" w:rsidR="0006648C" w:rsidRDefault="0006648C">
      <w:pPr>
        <w:pStyle w:val="CommentText"/>
      </w:pPr>
      <w:r>
        <w:t>Then add a para on the results obtained with Chiara and transfer learning.</w:t>
      </w:r>
    </w:p>
  </w:comment>
  <w:comment w:id="60" w:author="Wells, Kevin Dr (CVSSP)" w:date="2020-05-12T15:23:00Z" w:initials="WKD(">
    <w:p w14:paraId="6D8F9ED8" w14:textId="2F41A306" w:rsidR="0006648C" w:rsidRDefault="0006648C">
      <w:pPr>
        <w:pStyle w:val="CommentText"/>
      </w:pPr>
      <w:r>
        <w:rPr>
          <w:rStyle w:val="CommentReference"/>
        </w:rPr>
        <w:annotationRef/>
      </w:r>
      <w:r>
        <w:t>I think you should work in the Midterm report into the contents and structure – happy to discuss further online.</w:t>
      </w:r>
    </w:p>
  </w:comment>
  <w:comment w:id="565" w:author="Wells, Kevin Dr (CVSSP)" w:date="2020-05-15T16:10:00Z" w:initials="WKD(">
    <w:p w14:paraId="6E29659C" w14:textId="1960A606" w:rsidR="0006648C" w:rsidRDefault="0006648C">
      <w:pPr>
        <w:pStyle w:val="CommentText"/>
      </w:pPr>
      <w:r>
        <w:rPr>
          <w:rStyle w:val="CommentReference"/>
        </w:rPr>
        <w:annotationRef/>
      </w:r>
      <w:r>
        <w:t xml:space="preserve">I think it would be useful to have an overview introductory para here without a sub-heading, to re-state the fact that the project is about AI methods in vet medicine, and that in the first part of the project you worked on elbow dysplasia, and the second half on CMF. </w:t>
      </w:r>
    </w:p>
    <w:p w14:paraId="06168E6D" w14:textId="4269C14C" w:rsidR="0006648C" w:rsidRDefault="0006648C">
      <w:pPr>
        <w:pStyle w:val="CommentText"/>
      </w:pPr>
    </w:p>
  </w:comment>
  <w:comment w:id="666" w:author="Wells, Kevin Dr (CVSSP)" w:date="2020-05-15T16:13:00Z" w:initials="WKD(">
    <w:p w14:paraId="2BCDF48B" w14:textId="421390F6" w:rsidR="0006648C" w:rsidRDefault="0006648C">
      <w:pPr>
        <w:pStyle w:val="CommentText"/>
      </w:pPr>
      <w:r>
        <w:rPr>
          <w:rStyle w:val="CommentReference"/>
        </w:rPr>
        <w:annotationRef/>
      </w:r>
      <w:r>
        <w:t>Worth mentioning this is an example of ‘One Health’ science – look up meaning of this if not sure.</w:t>
      </w:r>
    </w:p>
  </w:comment>
  <w:comment w:id="705" w:author="Wells, Kevin Dr (CVSSP)" w:date="2020-05-15T16:14:00Z" w:initials="WKD(">
    <w:p w14:paraId="0700322E" w14:textId="4E4C6FBD" w:rsidR="0006648C" w:rsidRDefault="0006648C">
      <w:pPr>
        <w:pStyle w:val="CommentText"/>
      </w:pPr>
      <w:r>
        <w:rPr>
          <w:rStyle w:val="CommentReference"/>
        </w:rPr>
        <w:annotationRef/>
      </w:r>
      <w:r>
        <w:t>Add para here to describe the potential for AI to contribute to diagnosis and understanding of the disease.</w:t>
      </w:r>
    </w:p>
  </w:comment>
  <w:comment w:id="832" w:author="Wells, Kevin Dr (CVSSP)" w:date="2020-05-15T16:19:00Z" w:initials="WKD(">
    <w:p w14:paraId="4D091DAF" w14:textId="39E2C533" w:rsidR="0006648C" w:rsidRDefault="0006648C">
      <w:pPr>
        <w:pStyle w:val="CommentText"/>
      </w:pPr>
      <w:r>
        <w:rPr>
          <w:rStyle w:val="CommentReference"/>
        </w:rPr>
        <w:annotationRef/>
      </w:r>
      <w:r>
        <w:t>OK, but need to add an explicit statement on aims like ‘’Therefore the aims of tis project are…..’</w:t>
      </w:r>
    </w:p>
  </w:comment>
  <w:comment w:id="1003" w:author="Wells, Kevin Dr (CVSSP)" w:date="2020-05-12T15:56:00Z" w:initials="WKD(">
    <w:p w14:paraId="77992D04" w14:textId="6EE159B8" w:rsidR="0006648C" w:rsidRDefault="0006648C">
      <w:pPr>
        <w:pStyle w:val="CommentText"/>
      </w:pPr>
      <w:r>
        <w:rPr>
          <w:rStyle w:val="CommentReference"/>
        </w:rPr>
        <w:annotationRef/>
      </w:r>
      <w:r>
        <w:t>Which one? Need a separate paragraph describing the pre-trained network and what it has been originally trained on.</w:t>
      </w:r>
    </w:p>
  </w:comment>
  <w:comment w:id="1233" w:author="Wells, Kevin Dr (CVSSP)" w:date="2020-05-12T15:51:00Z" w:initials="WKD(">
    <w:p w14:paraId="3456BFE3" w14:textId="54785632" w:rsidR="0006648C" w:rsidRDefault="0006648C">
      <w:pPr>
        <w:pStyle w:val="CommentText"/>
      </w:pPr>
      <w:r>
        <w:rPr>
          <w:rStyle w:val="CommentReference"/>
        </w:rPr>
        <w:annotationRef/>
      </w:r>
      <w:r>
        <w:t>Better to show model training plots before showing results</w:t>
      </w:r>
    </w:p>
  </w:comment>
  <w:comment w:id="1454" w:author="Wells, Kevin Dr (CVSSP)" w:date="2020-05-12T15:54:00Z" w:initials="WKD(">
    <w:p w14:paraId="4A5F0698" w14:textId="457A158A" w:rsidR="0006648C" w:rsidRDefault="0006648C">
      <w:pPr>
        <w:pStyle w:val="CommentText"/>
      </w:pPr>
      <w:r>
        <w:rPr>
          <w:rStyle w:val="CommentReference"/>
        </w:rPr>
        <w:annotationRef/>
      </w:r>
      <w:r>
        <w:t>??? you mean classified?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EA0946" w15:done="1"/>
  <w15:commentEx w15:paraId="6D8F9ED8" w15:done="1"/>
  <w15:commentEx w15:paraId="06168E6D" w15:done="1"/>
  <w15:commentEx w15:paraId="2BCDF48B" w15:done="1"/>
  <w15:commentEx w15:paraId="0700322E" w15:done="1"/>
  <w15:commentEx w15:paraId="4D091DAF" w15:done="1"/>
  <w15:commentEx w15:paraId="77992D04" w15:done="1"/>
  <w15:commentEx w15:paraId="3456BFE3" w15:done="0"/>
  <w15:commentEx w15:paraId="4A5F069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93D84" w16cex:dateUtc="2020-05-15T15:10:00Z"/>
  <w16cex:commentExtensible w16cex:durableId="22693E0E" w16cex:dateUtc="2020-05-15T15:13:00Z"/>
  <w16cex:commentExtensible w16cex:durableId="22693E63" w16cex:dateUtc="2020-05-15T15:14:00Z"/>
  <w16cex:commentExtensible w16cex:durableId="22693F93" w16cex:dateUtc="2020-05-15T15: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EA0946" w16cid:durableId="22653D52"/>
  <w16cid:commentId w16cid:paraId="6D8F9ED8" w16cid:durableId="22653E0F"/>
  <w16cid:commentId w16cid:paraId="06168E6D" w16cid:durableId="22693D84"/>
  <w16cid:commentId w16cid:paraId="2BCDF48B" w16cid:durableId="22693E0E"/>
  <w16cid:commentId w16cid:paraId="0700322E" w16cid:durableId="22693E63"/>
  <w16cid:commentId w16cid:paraId="4D091DAF" w16cid:durableId="22693F93"/>
  <w16cid:commentId w16cid:paraId="77992D04" w16cid:durableId="226545BE"/>
  <w16cid:commentId w16cid:paraId="3456BFE3" w16cid:durableId="22654466"/>
  <w16cid:commentId w16cid:paraId="4A5F0698" w16cid:durableId="226545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C3AA9A" w14:textId="77777777" w:rsidR="007630C2" w:rsidRDefault="007630C2" w:rsidP="00957A33">
      <w:pPr>
        <w:spacing w:after="0" w:line="240" w:lineRule="auto"/>
      </w:pPr>
      <w:r>
        <w:separator/>
      </w:r>
    </w:p>
  </w:endnote>
  <w:endnote w:type="continuationSeparator" w:id="0">
    <w:p w14:paraId="4C37DBCD" w14:textId="77777777" w:rsidR="007630C2" w:rsidRDefault="007630C2" w:rsidP="00957A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0150832"/>
      <w:docPartObj>
        <w:docPartGallery w:val="Page Numbers (Bottom of Page)"/>
        <w:docPartUnique/>
      </w:docPartObj>
    </w:sdtPr>
    <w:sdtEndPr>
      <w:rPr>
        <w:noProof/>
      </w:rPr>
    </w:sdtEndPr>
    <w:sdtContent>
      <w:p w14:paraId="5AF9921A" w14:textId="77777777" w:rsidR="0006648C" w:rsidRDefault="000664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66DD84" w14:textId="77777777" w:rsidR="0006648C" w:rsidRDefault="0006648C">
    <w:pPr>
      <w:pStyle w:val="Footer"/>
    </w:pPr>
  </w:p>
  <w:p w14:paraId="4C5EA008" w14:textId="77777777" w:rsidR="0006648C" w:rsidRDefault="000664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964639" w14:textId="77777777" w:rsidR="007630C2" w:rsidRDefault="007630C2" w:rsidP="00957A33">
      <w:pPr>
        <w:spacing w:after="0" w:line="240" w:lineRule="auto"/>
      </w:pPr>
      <w:r>
        <w:separator/>
      </w:r>
    </w:p>
  </w:footnote>
  <w:footnote w:type="continuationSeparator" w:id="0">
    <w:p w14:paraId="144FE0AE" w14:textId="77777777" w:rsidR="007630C2" w:rsidRDefault="007630C2" w:rsidP="00957A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34E8B"/>
    <w:multiLevelType w:val="multilevel"/>
    <w:tmpl w:val="6D360C2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80A1131"/>
    <w:multiLevelType w:val="multilevel"/>
    <w:tmpl w:val="849E0E6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5958F2"/>
    <w:multiLevelType w:val="hybridMultilevel"/>
    <w:tmpl w:val="69207D60"/>
    <w:lvl w:ilvl="0" w:tplc="3C7CEF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906469"/>
    <w:multiLevelType w:val="multilevel"/>
    <w:tmpl w:val="88B27676"/>
    <w:lvl w:ilvl="0">
      <w:start w:val="1"/>
      <w:numFmt w:val="none"/>
      <w:lvlText w:val="2.3."/>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ECA11BE"/>
    <w:multiLevelType w:val="multilevel"/>
    <w:tmpl w:val="D5A0F514"/>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 w15:restartNumberingAfterBreak="0">
    <w:nsid w:val="172B0D12"/>
    <w:multiLevelType w:val="multilevel"/>
    <w:tmpl w:val="446A1E66"/>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7AC4ECE"/>
    <w:multiLevelType w:val="multilevel"/>
    <w:tmpl w:val="572CC9B8"/>
    <w:lvl w:ilvl="0">
      <w:start w:val="2"/>
      <w:numFmt w:val="decimal"/>
      <w:lvlText w:val="%1."/>
      <w:lvlJc w:val="left"/>
      <w:pPr>
        <w:ind w:left="390" w:hanging="390"/>
      </w:pPr>
      <w:rPr>
        <w:rFonts w:hint="default"/>
      </w:rPr>
    </w:lvl>
    <w:lvl w:ilvl="1">
      <w:start w:val="2"/>
      <w:numFmt w:val="decimal"/>
      <w:lvlText w:val="3.%2."/>
      <w:lvlJc w:val="left"/>
      <w:pPr>
        <w:ind w:left="720" w:hanging="720"/>
      </w:pPr>
      <w:rPr>
        <w:rFonts w:hint="default"/>
      </w:rPr>
    </w:lvl>
    <w:lvl w:ilvl="2">
      <w:start w:val="1"/>
      <w:numFmt w:val="decimal"/>
      <w:lvlText w:val="3.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8B93441"/>
    <w:multiLevelType w:val="multilevel"/>
    <w:tmpl w:val="B42EE860"/>
    <w:lvl w:ilvl="0">
      <w:start w:val="1"/>
      <w:numFmt w:val="decimal"/>
      <w:lvlText w:val="4.%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8BD5058"/>
    <w:multiLevelType w:val="multilevel"/>
    <w:tmpl w:val="FC0A8D94"/>
    <w:lvl w:ilvl="0">
      <w:start w:val="1"/>
      <w:numFmt w:val="none"/>
      <w:lvlText w:val="2.2."/>
      <w:lvlJc w:val="left"/>
      <w:pPr>
        <w:ind w:left="947" w:hanging="94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B54171E"/>
    <w:multiLevelType w:val="hybridMultilevel"/>
    <w:tmpl w:val="FCA290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170071"/>
    <w:multiLevelType w:val="multilevel"/>
    <w:tmpl w:val="64E87454"/>
    <w:lvl w:ilvl="0">
      <w:start w:val="1"/>
      <w:numFmt w:val="none"/>
      <w:lvlText w:val="3.2.2."/>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21655D8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426061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5DA5770"/>
    <w:multiLevelType w:val="multilevel"/>
    <w:tmpl w:val="7F9AD2D8"/>
    <w:lvl w:ilvl="0">
      <w:start w:val="2"/>
      <w:numFmt w:val="decimal"/>
      <w:lvlText w:val="4.%1."/>
      <w:lvlJc w:val="left"/>
      <w:pPr>
        <w:ind w:left="0" w:firstLine="0"/>
      </w:pPr>
      <w:rPr>
        <w:rFonts w:hint="default"/>
      </w:rPr>
    </w:lvl>
    <w:lvl w:ilvl="1">
      <w:start w:val="3"/>
      <w:numFmt w:val="decimal"/>
      <w:lvlText w:val="3.%2."/>
      <w:lvlJc w:val="left"/>
      <w:pPr>
        <w:ind w:left="0" w:firstLine="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DC92359"/>
    <w:multiLevelType w:val="multilevel"/>
    <w:tmpl w:val="437C573C"/>
    <w:lvl w:ilvl="0">
      <w:start w:val="2"/>
      <w:numFmt w:val="decimal"/>
      <w:lvlText w:val="%1."/>
      <w:lvlJc w:val="left"/>
      <w:pPr>
        <w:ind w:left="390" w:hanging="390"/>
      </w:pPr>
      <w:rPr>
        <w:rFonts w:hint="default"/>
      </w:rPr>
    </w:lvl>
    <w:lvl w:ilvl="1">
      <w:start w:val="1"/>
      <w:numFmt w:val="decimal"/>
      <w:lvlText w:val="3.%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214722F"/>
    <w:multiLevelType w:val="multilevel"/>
    <w:tmpl w:val="656A11F4"/>
    <w:lvl w:ilvl="0">
      <w:start w:val="1"/>
      <w:numFmt w:val="none"/>
      <w:lvlText w:val="3.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2E07511"/>
    <w:multiLevelType w:val="hybridMultilevel"/>
    <w:tmpl w:val="9C285010"/>
    <w:lvl w:ilvl="0" w:tplc="08090001">
      <w:start w:val="1"/>
      <w:numFmt w:val="bullet"/>
      <w:lvlText w:val=""/>
      <w:lvlJc w:val="left"/>
      <w:pPr>
        <w:ind w:left="1110" w:hanging="360"/>
      </w:pPr>
      <w:rPr>
        <w:rFonts w:ascii="Symbol" w:hAnsi="Symbol"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17" w15:restartNumberingAfterBreak="0">
    <w:nsid w:val="34345B70"/>
    <w:multiLevelType w:val="multilevel"/>
    <w:tmpl w:val="E0000CE8"/>
    <w:lvl w:ilvl="0">
      <w:start w:val="1"/>
      <w:numFmt w:val="none"/>
      <w:lvlText w:val="2.4."/>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65E02B0"/>
    <w:multiLevelType w:val="multilevel"/>
    <w:tmpl w:val="25C8ECD0"/>
    <w:lvl w:ilvl="0">
      <w:start w:val="1"/>
      <w:numFmt w:val="none"/>
      <w:lvlText w:val="4.1."/>
      <w:lvlJc w:val="left"/>
      <w:pPr>
        <w:ind w:left="720" w:hanging="360"/>
      </w:pPr>
      <w:rPr>
        <w:rFonts w:hint="default"/>
      </w:rPr>
    </w:lvl>
    <w:lvl w:ilvl="1">
      <w:start w:val="1"/>
      <w:numFmt w:val="decimal"/>
      <w:lvlText w:val="4.%2."/>
      <w:lvlJc w:val="left"/>
      <w:pPr>
        <w:ind w:left="0" w:firstLine="108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AE92CCA"/>
    <w:multiLevelType w:val="multilevel"/>
    <w:tmpl w:val="81341BB8"/>
    <w:lvl w:ilvl="0">
      <w:start w:val="2"/>
      <w:numFmt w:val="decimal"/>
      <w:lvlText w:val="2.%1."/>
      <w:lvlJc w:val="left"/>
      <w:pPr>
        <w:ind w:left="0" w:firstLine="0"/>
      </w:pPr>
      <w:rPr>
        <w:rFonts w:hint="default"/>
      </w:rPr>
    </w:lvl>
    <w:lvl w:ilvl="1">
      <w:start w:val="1"/>
      <w:numFmt w:val="none"/>
      <w:lvlText w:val="2.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3E713A32"/>
    <w:multiLevelType w:val="hybridMultilevel"/>
    <w:tmpl w:val="1062F882"/>
    <w:lvl w:ilvl="0" w:tplc="EDF809B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44FC49F6"/>
    <w:multiLevelType w:val="hybridMultilevel"/>
    <w:tmpl w:val="93989F58"/>
    <w:lvl w:ilvl="0" w:tplc="F37ED0EC">
      <w:start w:val="1"/>
      <w:numFmt w:val="decimal"/>
      <w:lvlText w:val="%1."/>
      <w:lvlJc w:val="left"/>
      <w:pPr>
        <w:ind w:left="0" w:firstLine="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EF01F17"/>
    <w:multiLevelType w:val="hybridMultilevel"/>
    <w:tmpl w:val="FB6E42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47A111B"/>
    <w:multiLevelType w:val="multilevel"/>
    <w:tmpl w:val="572CC9B8"/>
    <w:lvl w:ilvl="0">
      <w:start w:val="2"/>
      <w:numFmt w:val="decimal"/>
      <w:lvlText w:val="%1."/>
      <w:lvlJc w:val="left"/>
      <w:pPr>
        <w:ind w:left="390" w:hanging="390"/>
      </w:pPr>
      <w:rPr>
        <w:rFonts w:hint="default"/>
      </w:rPr>
    </w:lvl>
    <w:lvl w:ilvl="1">
      <w:start w:val="2"/>
      <w:numFmt w:val="decimal"/>
      <w:lvlText w:val="3.%2."/>
      <w:lvlJc w:val="left"/>
      <w:pPr>
        <w:ind w:left="720" w:hanging="720"/>
      </w:pPr>
      <w:rPr>
        <w:rFonts w:hint="default"/>
      </w:rPr>
    </w:lvl>
    <w:lvl w:ilvl="2">
      <w:start w:val="1"/>
      <w:numFmt w:val="decimal"/>
      <w:lvlText w:val="3.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4AD26CA"/>
    <w:multiLevelType w:val="multilevel"/>
    <w:tmpl w:val="1C206A12"/>
    <w:lvl w:ilvl="0">
      <w:start w:val="1"/>
      <w:numFmt w:val="none"/>
      <w:lvlText w:val="2.2"/>
      <w:lvlJc w:val="left"/>
      <w:pPr>
        <w:ind w:left="1080" w:hanging="360"/>
      </w:pPr>
      <w:rPr>
        <w:rFonts w:hint="default"/>
      </w:rPr>
    </w:lvl>
    <w:lvl w:ilvl="1">
      <w:start w:val="1"/>
      <w:numFmt w:val="none"/>
      <w:lvlText w:val="2.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5" w15:restartNumberingAfterBreak="0">
    <w:nsid w:val="586C6BAA"/>
    <w:multiLevelType w:val="multilevel"/>
    <w:tmpl w:val="32FEBE62"/>
    <w:lvl w:ilvl="0">
      <w:start w:val="2"/>
      <w:numFmt w:val="decimal"/>
      <w:lvlText w:val="%1."/>
      <w:lvlJc w:val="left"/>
      <w:pPr>
        <w:ind w:left="390" w:hanging="390"/>
      </w:pPr>
      <w:rPr>
        <w:rFonts w:hint="default"/>
      </w:rPr>
    </w:lvl>
    <w:lvl w:ilvl="1">
      <w:start w:val="1"/>
      <w:numFmt w:val="decimal"/>
      <w:lvlText w:val="3.%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C7B33EA"/>
    <w:multiLevelType w:val="multilevel"/>
    <w:tmpl w:val="8F8C6AB4"/>
    <w:lvl w:ilvl="0">
      <w:start w:val="1"/>
      <w:numFmt w:val="none"/>
      <w:lvlText w:val="3.2.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5EB16D03"/>
    <w:multiLevelType w:val="hybridMultilevel"/>
    <w:tmpl w:val="919EC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E613CB"/>
    <w:multiLevelType w:val="hybridMultilevel"/>
    <w:tmpl w:val="DD14CE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216367A"/>
    <w:multiLevelType w:val="multilevel"/>
    <w:tmpl w:val="75606B6E"/>
    <w:lvl w:ilvl="0">
      <w:start w:val="2"/>
      <w:numFmt w:val="decimal"/>
      <w:lvlText w:val="4.%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66C73AC9"/>
    <w:multiLevelType w:val="multilevel"/>
    <w:tmpl w:val="572CC9B8"/>
    <w:lvl w:ilvl="0">
      <w:start w:val="2"/>
      <w:numFmt w:val="decimal"/>
      <w:lvlText w:val="%1."/>
      <w:lvlJc w:val="left"/>
      <w:pPr>
        <w:ind w:left="390" w:hanging="390"/>
      </w:pPr>
      <w:rPr>
        <w:rFonts w:hint="default"/>
      </w:rPr>
    </w:lvl>
    <w:lvl w:ilvl="1">
      <w:start w:val="2"/>
      <w:numFmt w:val="decimal"/>
      <w:lvlText w:val="3.%2."/>
      <w:lvlJc w:val="left"/>
      <w:pPr>
        <w:ind w:left="720" w:hanging="720"/>
      </w:pPr>
      <w:rPr>
        <w:rFonts w:hint="default"/>
      </w:rPr>
    </w:lvl>
    <w:lvl w:ilvl="2">
      <w:start w:val="1"/>
      <w:numFmt w:val="decimal"/>
      <w:lvlText w:val="3.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A0D451B"/>
    <w:multiLevelType w:val="multilevel"/>
    <w:tmpl w:val="6642817C"/>
    <w:lvl w:ilvl="0">
      <w:start w:val="1"/>
      <w:numFmt w:val="none"/>
      <w:lvlText w:val="4.1."/>
      <w:lvlJc w:val="left"/>
      <w:pPr>
        <w:ind w:left="720" w:hanging="360"/>
      </w:pPr>
      <w:rPr>
        <w:rFonts w:hint="default"/>
      </w:rPr>
    </w:lvl>
    <w:lvl w:ilvl="1">
      <w:start w:val="1"/>
      <w:numFmt w:val="decimal"/>
      <w:lvlText w:val="4.%2."/>
      <w:lvlJc w:val="left"/>
      <w:pPr>
        <w:ind w:left="0" w:firstLine="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6C5A7CAA"/>
    <w:multiLevelType w:val="multilevel"/>
    <w:tmpl w:val="C22CBEA6"/>
    <w:lvl w:ilvl="0">
      <w:start w:val="2"/>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C9020D9"/>
    <w:multiLevelType w:val="multilevel"/>
    <w:tmpl w:val="60C6F9D6"/>
    <w:lvl w:ilvl="0">
      <w:start w:val="1"/>
      <w:numFmt w:val="none"/>
      <w:lvlText w:val="3.2."/>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6DEF3182"/>
    <w:multiLevelType w:val="multilevel"/>
    <w:tmpl w:val="B3E4BAE4"/>
    <w:lvl w:ilvl="0">
      <w:start w:val="1"/>
      <w:numFmt w:val="none"/>
      <w:lvlText w:val="2.2"/>
      <w:lvlJc w:val="left"/>
      <w:pPr>
        <w:tabs>
          <w:tab w:val="num" w:pos="1800"/>
        </w:tabs>
        <w:ind w:left="1800" w:hanging="360"/>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35" w15:restartNumberingAfterBreak="0">
    <w:nsid w:val="702504FC"/>
    <w:multiLevelType w:val="multilevel"/>
    <w:tmpl w:val="B42EE860"/>
    <w:lvl w:ilvl="0">
      <w:start w:val="1"/>
      <w:numFmt w:val="decimal"/>
      <w:lvlText w:val="4.%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708147EF"/>
    <w:multiLevelType w:val="multilevel"/>
    <w:tmpl w:val="6642817C"/>
    <w:lvl w:ilvl="0">
      <w:start w:val="1"/>
      <w:numFmt w:val="none"/>
      <w:lvlText w:val="4.1."/>
      <w:lvlJc w:val="left"/>
      <w:pPr>
        <w:ind w:left="720" w:hanging="360"/>
      </w:pPr>
      <w:rPr>
        <w:rFonts w:hint="default"/>
      </w:rPr>
    </w:lvl>
    <w:lvl w:ilvl="1">
      <w:start w:val="1"/>
      <w:numFmt w:val="decimal"/>
      <w:lvlText w:val="4.%2."/>
      <w:lvlJc w:val="left"/>
      <w:pPr>
        <w:ind w:left="0" w:firstLine="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781922F4"/>
    <w:multiLevelType w:val="hybridMultilevel"/>
    <w:tmpl w:val="FFC25A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D044E49"/>
    <w:multiLevelType w:val="multilevel"/>
    <w:tmpl w:val="4FE8DBDA"/>
    <w:lvl w:ilvl="0">
      <w:start w:val="1"/>
      <w:numFmt w:val="none"/>
      <w:lvlText w:val="4.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7F7A4C66"/>
    <w:multiLevelType w:val="hybridMultilevel"/>
    <w:tmpl w:val="3B9661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7"/>
  </w:num>
  <w:num w:numId="2">
    <w:abstractNumId w:val="20"/>
  </w:num>
  <w:num w:numId="3">
    <w:abstractNumId w:val="2"/>
  </w:num>
  <w:num w:numId="4">
    <w:abstractNumId w:val="1"/>
  </w:num>
  <w:num w:numId="5">
    <w:abstractNumId w:val="0"/>
  </w:num>
  <w:num w:numId="6">
    <w:abstractNumId w:val="4"/>
  </w:num>
  <w:num w:numId="7">
    <w:abstractNumId w:val="5"/>
  </w:num>
  <w:num w:numId="8">
    <w:abstractNumId w:val="16"/>
  </w:num>
  <w:num w:numId="9">
    <w:abstractNumId w:val="9"/>
  </w:num>
  <w:num w:numId="10">
    <w:abstractNumId w:val="27"/>
  </w:num>
  <w:num w:numId="11">
    <w:abstractNumId w:val="39"/>
  </w:num>
  <w:num w:numId="12">
    <w:abstractNumId w:val="21"/>
  </w:num>
  <w:num w:numId="13">
    <w:abstractNumId w:val="19"/>
  </w:num>
  <w:num w:numId="14">
    <w:abstractNumId w:val="11"/>
  </w:num>
  <w:num w:numId="15">
    <w:abstractNumId w:val="24"/>
  </w:num>
  <w:num w:numId="16">
    <w:abstractNumId w:val="34"/>
  </w:num>
  <w:num w:numId="17">
    <w:abstractNumId w:val="8"/>
  </w:num>
  <w:num w:numId="18">
    <w:abstractNumId w:val="3"/>
  </w:num>
  <w:num w:numId="19">
    <w:abstractNumId w:val="17"/>
  </w:num>
  <w:num w:numId="20">
    <w:abstractNumId w:val="15"/>
  </w:num>
  <w:num w:numId="21">
    <w:abstractNumId w:val="33"/>
  </w:num>
  <w:num w:numId="22">
    <w:abstractNumId w:val="26"/>
  </w:num>
  <w:num w:numId="23">
    <w:abstractNumId w:val="10"/>
  </w:num>
  <w:num w:numId="24">
    <w:abstractNumId w:val="22"/>
  </w:num>
  <w:num w:numId="25">
    <w:abstractNumId w:val="38"/>
  </w:num>
  <w:num w:numId="26">
    <w:abstractNumId w:val="28"/>
  </w:num>
  <w:num w:numId="27">
    <w:abstractNumId w:val="35"/>
  </w:num>
  <w:num w:numId="28">
    <w:abstractNumId w:val="18"/>
  </w:num>
  <w:num w:numId="29">
    <w:abstractNumId w:val="36"/>
  </w:num>
  <w:num w:numId="30">
    <w:abstractNumId w:val="7"/>
  </w:num>
  <w:num w:numId="31">
    <w:abstractNumId w:val="12"/>
  </w:num>
  <w:num w:numId="32">
    <w:abstractNumId w:val="31"/>
  </w:num>
  <w:num w:numId="33">
    <w:abstractNumId w:val="29"/>
  </w:num>
  <w:num w:numId="34">
    <w:abstractNumId w:val="13"/>
  </w:num>
  <w:num w:numId="35">
    <w:abstractNumId w:val="32"/>
  </w:num>
  <w:num w:numId="36">
    <w:abstractNumId w:val="14"/>
  </w:num>
  <w:num w:numId="37">
    <w:abstractNumId w:val="25"/>
  </w:num>
  <w:num w:numId="38">
    <w:abstractNumId w:val="30"/>
  </w:num>
  <w:num w:numId="39">
    <w:abstractNumId w:val="23"/>
  </w:num>
  <w:num w:numId="4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obert Clark">
    <w15:presenceInfo w15:providerId="Windows Live" w15:userId="fdee8d5013963f6f"/>
  </w15:person>
  <w15:person w15:author="Wells, Kevin Dr (CVSSP)">
    <w15:presenceInfo w15:providerId="AD" w15:userId="S::ees3kw@surrey.ac.uk::acf50a1f-299c-4893-ba9f-cd8b61af20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A33"/>
    <w:rsid w:val="00000921"/>
    <w:rsid w:val="00000F44"/>
    <w:rsid w:val="00003B69"/>
    <w:rsid w:val="00012BE0"/>
    <w:rsid w:val="000146A4"/>
    <w:rsid w:val="00017ABD"/>
    <w:rsid w:val="00020F6B"/>
    <w:rsid w:val="00025403"/>
    <w:rsid w:val="00027BED"/>
    <w:rsid w:val="0003037E"/>
    <w:rsid w:val="000306A3"/>
    <w:rsid w:val="00030FEC"/>
    <w:rsid w:val="00036D39"/>
    <w:rsid w:val="00037B89"/>
    <w:rsid w:val="00040EAF"/>
    <w:rsid w:val="0004463D"/>
    <w:rsid w:val="000452EA"/>
    <w:rsid w:val="000501C9"/>
    <w:rsid w:val="00052816"/>
    <w:rsid w:val="00056DA7"/>
    <w:rsid w:val="00057AF0"/>
    <w:rsid w:val="00057B89"/>
    <w:rsid w:val="00057D3F"/>
    <w:rsid w:val="00063921"/>
    <w:rsid w:val="0006648C"/>
    <w:rsid w:val="000667BB"/>
    <w:rsid w:val="00071E1D"/>
    <w:rsid w:val="000721DE"/>
    <w:rsid w:val="00073D69"/>
    <w:rsid w:val="000743E1"/>
    <w:rsid w:val="00074D75"/>
    <w:rsid w:val="00075AD9"/>
    <w:rsid w:val="00076F4F"/>
    <w:rsid w:val="000772B1"/>
    <w:rsid w:val="000776E2"/>
    <w:rsid w:val="00082319"/>
    <w:rsid w:val="000851F6"/>
    <w:rsid w:val="000861CF"/>
    <w:rsid w:val="000863D3"/>
    <w:rsid w:val="00095101"/>
    <w:rsid w:val="00097852"/>
    <w:rsid w:val="000A03C2"/>
    <w:rsid w:val="000A1007"/>
    <w:rsid w:val="000A1B4C"/>
    <w:rsid w:val="000A283C"/>
    <w:rsid w:val="000A3175"/>
    <w:rsid w:val="000A4662"/>
    <w:rsid w:val="000B0E7F"/>
    <w:rsid w:val="000B188D"/>
    <w:rsid w:val="000B3DB2"/>
    <w:rsid w:val="000B531F"/>
    <w:rsid w:val="000B6EE0"/>
    <w:rsid w:val="000C01E2"/>
    <w:rsid w:val="000C4CD2"/>
    <w:rsid w:val="000D0C66"/>
    <w:rsid w:val="000D11F0"/>
    <w:rsid w:val="000D3018"/>
    <w:rsid w:val="000D7E97"/>
    <w:rsid w:val="000E44F8"/>
    <w:rsid w:val="000E4BC8"/>
    <w:rsid w:val="000E4E2B"/>
    <w:rsid w:val="000E7985"/>
    <w:rsid w:val="000E7AF8"/>
    <w:rsid w:val="000F089B"/>
    <w:rsid w:val="000F286C"/>
    <w:rsid w:val="000F3416"/>
    <w:rsid w:val="000F4155"/>
    <w:rsid w:val="000F4456"/>
    <w:rsid w:val="000F64C0"/>
    <w:rsid w:val="001008B2"/>
    <w:rsid w:val="001022B0"/>
    <w:rsid w:val="00103CD0"/>
    <w:rsid w:val="00104806"/>
    <w:rsid w:val="00105AA7"/>
    <w:rsid w:val="00110996"/>
    <w:rsid w:val="00110EAB"/>
    <w:rsid w:val="00111600"/>
    <w:rsid w:val="00116811"/>
    <w:rsid w:val="00117E22"/>
    <w:rsid w:val="00124AB6"/>
    <w:rsid w:val="00126506"/>
    <w:rsid w:val="0013557F"/>
    <w:rsid w:val="0014199E"/>
    <w:rsid w:val="0014268E"/>
    <w:rsid w:val="00143CAA"/>
    <w:rsid w:val="001508CD"/>
    <w:rsid w:val="001562B9"/>
    <w:rsid w:val="00156C01"/>
    <w:rsid w:val="00156D57"/>
    <w:rsid w:val="0015780D"/>
    <w:rsid w:val="001638D9"/>
    <w:rsid w:val="00165946"/>
    <w:rsid w:val="00166899"/>
    <w:rsid w:val="001702B4"/>
    <w:rsid w:val="00171D4C"/>
    <w:rsid w:val="00173683"/>
    <w:rsid w:val="001743AA"/>
    <w:rsid w:val="0018031A"/>
    <w:rsid w:val="001808AE"/>
    <w:rsid w:val="001871E8"/>
    <w:rsid w:val="00190AE8"/>
    <w:rsid w:val="00191FB8"/>
    <w:rsid w:val="00194066"/>
    <w:rsid w:val="00194EE9"/>
    <w:rsid w:val="001953DA"/>
    <w:rsid w:val="0019680C"/>
    <w:rsid w:val="0019733E"/>
    <w:rsid w:val="001A204A"/>
    <w:rsid w:val="001A2CD2"/>
    <w:rsid w:val="001A3E3A"/>
    <w:rsid w:val="001A45F8"/>
    <w:rsid w:val="001A65BD"/>
    <w:rsid w:val="001B0355"/>
    <w:rsid w:val="001B176A"/>
    <w:rsid w:val="001B21C3"/>
    <w:rsid w:val="001B2350"/>
    <w:rsid w:val="001B2464"/>
    <w:rsid w:val="001C0A16"/>
    <w:rsid w:val="001C22CC"/>
    <w:rsid w:val="001C4985"/>
    <w:rsid w:val="001C539A"/>
    <w:rsid w:val="001D649B"/>
    <w:rsid w:val="001D7300"/>
    <w:rsid w:val="001E1477"/>
    <w:rsid w:val="001F03E8"/>
    <w:rsid w:val="001F5570"/>
    <w:rsid w:val="001F6D2D"/>
    <w:rsid w:val="001F7C2C"/>
    <w:rsid w:val="00201979"/>
    <w:rsid w:val="00205FFB"/>
    <w:rsid w:val="0020749C"/>
    <w:rsid w:val="00212B0D"/>
    <w:rsid w:val="0021583C"/>
    <w:rsid w:val="00215E4E"/>
    <w:rsid w:val="002217DA"/>
    <w:rsid w:val="00222773"/>
    <w:rsid w:val="00223F37"/>
    <w:rsid w:val="00230A05"/>
    <w:rsid w:val="00235CD6"/>
    <w:rsid w:val="00237A0D"/>
    <w:rsid w:val="0024423A"/>
    <w:rsid w:val="00244D24"/>
    <w:rsid w:val="00244DCD"/>
    <w:rsid w:val="00245703"/>
    <w:rsid w:val="00251340"/>
    <w:rsid w:val="00252425"/>
    <w:rsid w:val="00252644"/>
    <w:rsid w:val="00253911"/>
    <w:rsid w:val="0025453A"/>
    <w:rsid w:val="00254DF9"/>
    <w:rsid w:val="00256C7F"/>
    <w:rsid w:val="002603FD"/>
    <w:rsid w:val="002635D7"/>
    <w:rsid w:val="00265055"/>
    <w:rsid w:val="002655DF"/>
    <w:rsid w:val="00267F42"/>
    <w:rsid w:val="00270F9E"/>
    <w:rsid w:val="00271BA5"/>
    <w:rsid w:val="00273EBF"/>
    <w:rsid w:val="00274C03"/>
    <w:rsid w:val="00275AAB"/>
    <w:rsid w:val="002802E0"/>
    <w:rsid w:val="00282816"/>
    <w:rsid w:val="00285391"/>
    <w:rsid w:val="002862DC"/>
    <w:rsid w:val="00286388"/>
    <w:rsid w:val="002904DE"/>
    <w:rsid w:val="00294582"/>
    <w:rsid w:val="00296C13"/>
    <w:rsid w:val="002A220C"/>
    <w:rsid w:val="002A44D6"/>
    <w:rsid w:val="002B1F8C"/>
    <w:rsid w:val="002B3B1C"/>
    <w:rsid w:val="002B6150"/>
    <w:rsid w:val="002B6ACE"/>
    <w:rsid w:val="002B6DD5"/>
    <w:rsid w:val="002D231A"/>
    <w:rsid w:val="002D2AC2"/>
    <w:rsid w:val="002D3D43"/>
    <w:rsid w:val="002D5DDA"/>
    <w:rsid w:val="002D63FB"/>
    <w:rsid w:val="002D702F"/>
    <w:rsid w:val="002E4071"/>
    <w:rsid w:val="002E500A"/>
    <w:rsid w:val="002F0DAD"/>
    <w:rsid w:val="002F5B53"/>
    <w:rsid w:val="002F62B8"/>
    <w:rsid w:val="0030251C"/>
    <w:rsid w:val="00302542"/>
    <w:rsid w:val="00303A62"/>
    <w:rsid w:val="00304475"/>
    <w:rsid w:val="00306A88"/>
    <w:rsid w:val="00311561"/>
    <w:rsid w:val="00323212"/>
    <w:rsid w:val="00325CAD"/>
    <w:rsid w:val="0033153F"/>
    <w:rsid w:val="003329F6"/>
    <w:rsid w:val="00332DD4"/>
    <w:rsid w:val="00334A34"/>
    <w:rsid w:val="00336BB5"/>
    <w:rsid w:val="0034315B"/>
    <w:rsid w:val="00350FCB"/>
    <w:rsid w:val="00357E80"/>
    <w:rsid w:val="00361CD6"/>
    <w:rsid w:val="00366708"/>
    <w:rsid w:val="00375741"/>
    <w:rsid w:val="00376C3E"/>
    <w:rsid w:val="00377C08"/>
    <w:rsid w:val="003800CF"/>
    <w:rsid w:val="0038023F"/>
    <w:rsid w:val="00380E26"/>
    <w:rsid w:val="0038104D"/>
    <w:rsid w:val="00395540"/>
    <w:rsid w:val="00395724"/>
    <w:rsid w:val="003978F1"/>
    <w:rsid w:val="003A29F2"/>
    <w:rsid w:val="003A4F23"/>
    <w:rsid w:val="003A5313"/>
    <w:rsid w:val="003A5829"/>
    <w:rsid w:val="003A5C01"/>
    <w:rsid w:val="003A603E"/>
    <w:rsid w:val="003A7F7F"/>
    <w:rsid w:val="003B0C3D"/>
    <w:rsid w:val="003B544F"/>
    <w:rsid w:val="003B7750"/>
    <w:rsid w:val="003C0840"/>
    <w:rsid w:val="003C08A7"/>
    <w:rsid w:val="003C1AA1"/>
    <w:rsid w:val="003C4ECE"/>
    <w:rsid w:val="003C70E5"/>
    <w:rsid w:val="003D446F"/>
    <w:rsid w:val="003D5CD1"/>
    <w:rsid w:val="003E01CD"/>
    <w:rsid w:val="003E34CA"/>
    <w:rsid w:val="003E36A6"/>
    <w:rsid w:val="003E44AB"/>
    <w:rsid w:val="003E76C1"/>
    <w:rsid w:val="003F1AA6"/>
    <w:rsid w:val="003F34BE"/>
    <w:rsid w:val="00400C61"/>
    <w:rsid w:val="00403567"/>
    <w:rsid w:val="0040688F"/>
    <w:rsid w:val="004068C4"/>
    <w:rsid w:val="00411936"/>
    <w:rsid w:val="0041657D"/>
    <w:rsid w:val="00416806"/>
    <w:rsid w:val="00417312"/>
    <w:rsid w:val="00420D3E"/>
    <w:rsid w:val="004219EB"/>
    <w:rsid w:val="00427402"/>
    <w:rsid w:val="00432174"/>
    <w:rsid w:val="004330DB"/>
    <w:rsid w:val="00437FDE"/>
    <w:rsid w:val="00441BA2"/>
    <w:rsid w:val="00441C34"/>
    <w:rsid w:val="0044238A"/>
    <w:rsid w:val="00443E0E"/>
    <w:rsid w:val="00443E1F"/>
    <w:rsid w:val="00444A47"/>
    <w:rsid w:val="0045124A"/>
    <w:rsid w:val="004516A7"/>
    <w:rsid w:val="004525CD"/>
    <w:rsid w:val="0045284A"/>
    <w:rsid w:val="00454905"/>
    <w:rsid w:val="00455921"/>
    <w:rsid w:val="00457D0C"/>
    <w:rsid w:val="00463551"/>
    <w:rsid w:val="00463676"/>
    <w:rsid w:val="00463B21"/>
    <w:rsid w:val="00471A33"/>
    <w:rsid w:val="0047404E"/>
    <w:rsid w:val="00475A29"/>
    <w:rsid w:val="00480DBF"/>
    <w:rsid w:val="00481D10"/>
    <w:rsid w:val="0048217A"/>
    <w:rsid w:val="004863F3"/>
    <w:rsid w:val="0049521F"/>
    <w:rsid w:val="004954D8"/>
    <w:rsid w:val="00496B3E"/>
    <w:rsid w:val="00496F1C"/>
    <w:rsid w:val="004976E5"/>
    <w:rsid w:val="004A14D7"/>
    <w:rsid w:val="004A3943"/>
    <w:rsid w:val="004A3AA5"/>
    <w:rsid w:val="004A4038"/>
    <w:rsid w:val="004A4493"/>
    <w:rsid w:val="004A7E7F"/>
    <w:rsid w:val="004A7FE0"/>
    <w:rsid w:val="004B018F"/>
    <w:rsid w:val="004B1297"/>
    <w:rsid w:val="004B23FF"/>
    <w:rsid w:val="004B39D1"/>
    <w:rsid w:val="004B5540"/>
    <w:rsid w:val="004B6ECD"/>
    <w:rsid w:val="004C087B"/>
    <w:rsid w:val="004C1C3D"/>
    <w:rsid w:val="004C4122"/>
    <w:rsid w:val="004C5253"/>
    <w:rsid w:val="004C592F"/>
    <w:rsid w:val="004D0626"/>
    <w:rsid w:val="004E0861"/>
    <w:rsid w:val="004F064B"/>
    <w:rsid w:val="004F0E50"/>
    <w:rsid w:val="004F2113"/>
    <w:rsid w:val="004F4F7F"/>
    <w:rsid w:val="00500A6D"/>
    <w:rsid w:val="00501846"/>
    <w:rsid w:val="0050265D"/>
    <w:rsid w:val="00505BBF"/>
    <w:rsid w:val="005076ED"/>
    <w:rsid w:val="00521DE3"/>
    <w:rsid w:val="00522947"/>
    <w:rsid w:val="00523E62"/>
    <w:rsid w:val="0052447A"/>
    <w:rsid w:val="00525D39"/>
    <w:rsid w:val="005261B0"/>
    <w:rsid w:val="005332DE"/>
    <w:rsid w:val="00534123"/>
    <w:rsid w:val="005358B8"/>
    <w:rsid w:val="00535BD4"/>
    <w:rsid w:val="00544E53"/>
    <w:rsid w:val="005510B6"/>
    <w:rsid w:val="005515A1"/>
    <w:rsid w:val="0055295E"/>
    <w:rsid w:val="00557525"/>
    <w:rsid w:val="0056472F"/>
    <w:rsid w:val="005654E5"/>
    <w:rsid w:val="00567B42"/>
    <w:rsid w:val="00577E39"/>
    <w:rsid w:val="0058044E"/>
    <w:rsid w:val="0058049C"/>
    <w:rsid w:val="00587EE0"/>
    <w:rsid w:val="00593506"/>
    <w:rsid w:val="00593A17"/>
    <w:rsid w:val="005A1F29"/>
    <w:rsid w:val="005A77DC"/>
    <w:rsid w:val="005A7AAD"/>
    <w:rsid w:val="005B1138"/>
    <w:rsid w:val="005B2740"/>
    <w:rsid w:val="005B3961"/>
    <w:rsid w:val="005B5E22"/>
    <w:rsid w:val="005B6A76"/>
    <w:rsid w:val="005C0A7B"/>
    <w:rsid w:val="005C2AD5"/>
    <w:rsid w:val="005C3427"/>
    <w:rsid w:val="005C7D16"/>
    <w:rsid w:val="005D3292"/>
    <w:rsid w:val="005D4033"/>
    <w:rsid w:val="005D65F2"/>
    <w:rsid w:val="005D6D34"/>
    <w:rsid w:val="005E0D2B"/>
    <w:rsid w:val="005E5869"/>
    <w:rsid w:val="005F113B"/>
    <w:rsid w:val="005F43D4"/>
    <w:rsid w:val="005F7017"/>
    <w:rsid w:val="00603B45"/>
    <w:rsid w:val="00610FC1"/>
    <w:rsid w:val="006153D9"/>
    <w:rsid w:val="00617A25"/>
    <w:rsid w:val="00620164"/>
    <w:rsid w:val="006245CB"/>
    <w:rsid w:val="00631F95"/>
    <w:rsid w:val="006329F1"/>
    <w:rsid w:val="00640717"/>
    <w:rsid w:val="0064127C"/>
    <w:rsid w:val="00646BC3"/>
    <w:rsid w:val="006475C4"/>
    <w:rsid w:val="0065133F"/>
    <w:rsid w:val="00652A3A"/>
    <w:rsid w:val="006563F5"/>
    <w:rsid w:val="00667FBB"/>
    <w:rsid w:val="0067122A"/>
    <w:rsid w:val="00671929"/>
    <w:rsid w:val="006739A7"/>
    <w:rsid w:val="006762CB"/>
    <w:rsid w:val="00682C9B"/>
    <w:rsid w:val="00687438"/>
    <w:rsid w:val="006929B0"/>
    <w:rsid w:val="00692D06"/>
    <w:rsid w:val="0069442B"/>
    <w:rsid w:val="006959F5"/>
    <w:rsid w:val="006A689A"/>
    <w:rsid w:val="006A722A"/>
    <w:rsid w:val="006B0DE5"/>
    <w:rsid w:val="006B37D7"/>
    <w:rsid w:val="006B42AF"/>
    <w:rsid w:val="006B7175"/>
    <w:rsid w:val="006B72BC"/>
    <w:rsid w:val="006C00A6"/>
    <w:rsid w:val="006C0A76"/>
    <w:rsid w:val="006C6CF3"/>
    <w:rsid w:val="006D04B2"/>
    <w:rsid w:val="006D05F8"/>
    <w:rsid w:val="006D133D"/>
    <w:rsid w:val="006D218C"/>
    <w:rsid w:val="006D2A72"/>
    <w:rsid w:val="006D6F5A"/>
    <w:rsid w:val="006D7C40"/>
    <w:rsid w:val="006E0F03"/>
    <w:rsid w:val="006E281A"/>
    <w:rsid w:val="006E3FA0"/>
    <w:rsid w:val="006E4C7F"/>
    <w:rsid w:val="006F0D23"/>
    <w:rsid w:val="006F17B1"/>
    <w:rsid w:val="006F4EEA"/>
    <w:rsid w:val="006F73FD"/>
    <w:rsid w:val="006F7428"/>
    <w:rsid w:val="007010A8"/>
    <w:rsid w:val="00702A5C"/>
    <w:rsid w:val="00703834"/>
    <w:rsid w:val="007108A9"/>
    <w:rsid w:val="00711A57"/>
    <w:rsid w:val="0072061E"/>
    <w:rsid w:val="00727355"/>
    <w:rsid w:val="00732D47"/>
    <w:rsid w:val="007359E0"/>
    <w:rsid w:val="007505EE"/>
    <w:rsid w:val="007548C7"/>
    <w:rsid w:val="00756094"/>
    <w:rsid w:val="0075674A"/>
    <w:rsid w:val="00760BD7"/>
    <w:rsid w:val="00761C2F"/>
    <w:rsid w:val="0076215D"/>
    <w:rsid w:val="00762B52"/>
    <w:rsid w:val="007630C2"/>
    <w:rsid w:val="00763DD7"/>
    <w:rsid w:val="007651C3"/>
    <w:rsid w:val="00771546"/>
    <w:rsid w:val="007744E9"/>
    <w:rsid w:val="007807AE"/>
    <w:rsid w:val="00785454"/>
    <w:rsid w:val="0078572A"/>
    <w:rsid w:val="0079234D"/>
    <w:rsid w:val="00792A4A"/>
    <w:rsid w:val="00793DA8"/>
    <w:rsid w:val="00793FA8"/>
    <w:rsid w:val="00794E63"/>
    <w:rsid w:val="0079502C"/>
    <w:rsid w:val="00795CAB"/>
    <w:rsid w:val="00795D66"/>
    <w:rsid w:val="007974F9"/>
    <w:rsid w:val="007A148D"/>
    <w:rsid w:val="007A1A58"/>
    <w:rsid w:val="007A49CA"/>
    <w:rsid w:val="007A7629"/>
    <w:rsid w:val="007B65F5"/>
    <w:rsid w:val="007C3389"/>
    <w:rsid w:val="007C3B84"/>
    <w:rsid w:val="007D1E60"/>
    <w:rsid w:val="007D30BE"/>
    <w:rsid w:val="007D637A"/>
    <w:rsid w:val="007D6E3E"/>
    <w:rsid w:val="007E05BC"/>
    <w:rsid w:val="007E70C2"/>
    <w:rsid w:val="007F252E"/>
    <w:rsid w:val="007F789D"/>
    <w:rsid w:val="007F79BB"/>
    <w:rsid w:val="008005DD"/>
    <w:rsid w:val="00805622"/>
    <w:rsid w:val="00811E6E"/>
    <w:rsid w:val="008138B4"/>
    <w:rsid w:val="00820BDD"/>
    <w:rsid w:val="00820DE6"/>
    <w:rsid w:val="0082627C"/>
    <w:rsid w:val="008270C3"/>
    <w:rsid w:val="0083164A"/>
    <w:rsid w:val="00842A85"/>
    <w:rsid w:val="00842C90"/>
    <w:rsid w:val="00844640"/>
    <w:rsid w:val="008455B0"/>
    <w:rsid w:val="00846D2B"/>
    <w:rsid w:val="008503F8"/>
    <w:rsid w:val="008509F5"/>
    <w:rsid w:val="00861DDD"/>
    <w:rsid w:val="008625F1"/>
    <w:rsid w:val="00862C7F"/>
    <w:rsid w:val="00862F15"/>
    <w:rsid w:val="00863EC8"/>
    <w:rsid w:val="008652D9"/>
    <w:rsid w:val="00867275"/>
    <w:rsid w:val="008779BB"/>
    <w:rsid w:val="00882780"/>
    <w:rsid w:val="00883DBD"/>
    <w:rsid w:val="00897F7C"/>
    <w:rsid w:val="008A1A45"/>
    <w:rsid w:val="008A211E"/>
    <w:rsid w:val="008A4DC3"/>
    <w:rsid w:val="008A53E8"/>
    <w:rsid w:val="008A6A0D"/>
    <w:rsid w:val="008B1403"/>
    <w:rsid w:val="008B3597"/>
    <w:rsid w:val="008B4F1D"/>
    <w:rsid w:val="008B79DE"/>
    <w:rsid w:val="008C1CA3"/>
    <w:rsid w:val="008D21F4"/>
    <w:rsid w:val="008D221E"/>
    <w:rsid w:val="008D7C44"/>
    <w:rsid w:val="008E115C"/>
    <w:rsid w:val="008E61C4"/>
    <w:rsid w:val="008F107D"/>
    <w:rsid w:val="008F3204"/>
    <w:rsid w:val="008F4C86"/>
    <w:rsid w:val="008F4D5A"/>
    <w:rsid w:val="008F5D8A"/>
    <w:rsid w:val="008F5EB5"/>
    <w:rsid w:val="008F72A0"/>
    <w:rsid w:val="0090230A"/>
    <w:rsid w:val="00902665"/>
    <w:rsid w:val="00903A35"/>
    <w:rsid w:val="00904261"/>
    <w:rsid w:val="00905A32"/>
    <w:rsid w:val="00905E39"/>
    <w:rsid w:val="00906E66"/>
    <w:rsid w:val="00907B15"/>
    <w:rsid w:val="0091237C"/>
    <w:rsid w:val="00912FFA"/>
    <w:rsid w:val="0091690A"/>
    <w:rsid w:val="00921A28"/>
    <w:rsid w:val="00921CF8"/>
    <w:rsid w:val="00925951"/>
    <w:rsid w:val="00926421"/>
    <w:rsid w:val="009268FE"/>
    <w:rsid w:val="009269E1"/>
    <w:rsid w:val="00927E13"/>
    <w:rsid w:val="009301BA"/>
    <w:rsid w:val="00936CFB"/>
    <w:rsid w:val="009416C6"/>
    <w:rsid w:val="009424E1"/>
    <w:rsid w:val="009509B2"/>
    <w:rsid w:val="00951619"/>
    <w:rsid w:val="00951AC1"/>
    <w:rsid w:val="00957A33"/>
    <w:rsid w:val="0096026D"/>
    <w:rsid w:val="00960957"/>
    <w:rsid w:val="009651B3"/>
    <w:rsid w:val="009703AC"/>
    <w:rsid w:val="00971816"/>
    <w:rsid w:val="00973999"/>
    <w:rsid w:val="009821AB"/>
    <w:rsid w:val="00982856"/>
    <w:rsid w:val="00982950"/>
    <w:rsid w:val="0098489A"/>
    <w:rsid w:val="00984FAC"/>
    <w:rsid w:val="00985691"/>
    <w:rsid w:val="00986E2D"/>
    <w:rsid w:val="00990D63"/>
    <w:rsid w:val="00996405"/>
    <w:rsid w:val="009A27BA"/>
    <w:rsid w:val="009A28CA"/>
    <w:rsid w:val="009A4E3A"/>
    <w:rsid w:val="009A4F3B"/>
    <w:rsid w:val="009B0999"/>
    <w:rsid w:val="009B0A28"/>
    <w:rsid w:val="009B2AF8"/>
    <w:rsid w:val="009B2C17"/>
    <w:rsid w:val="009B4825"/>
    <w:rsid w:val="009B69F5"/>
    <w:rsid w:val="009C0A98"/>
    <w:rsid w:val="009C2EF6"/>
    <w:rsid w:val="009C60E3"/>
    <w:rsid w:val="009C7CA4"/>
    <w:rsid w:val="009D03EE"/>
    <w:rsid w:val="009D4A1A"/>
    <w:rsid w:val="009D74B5"/>
    <w:rsid w:val="009E76E7"/>
    <w:rsid w:val="009E7C57"/>
    <w:rsid w:val="009F0047"/>
    <w:rsid w:val="009F0764"/>
    <w:rsid w:val="00A003C6"/>
    <w:rsid w:val="00A013D5"/>
    <w:rsid w:val="00A07BF6"/>
    <w:rsid w:val="00A1063F"/>
    <w:rsid w:val="00A12EC6"/>
    <w:rsid w:val="00A2378C"/>
    <w:rsid w:val="00A32148"/>
    <w:rsid w:val="00A321F8"/>
    <w:rsid w:val="00A34336"/>
    <w:rsid w:val="00A37188"/>
    <w:rsid w:val="00A37F4E"/>
    <w:rsid w:val="00A42977"/>
    <w:rsid w:val="00A43E8B"/>
    <w:rsid w:val="00A4425A"/>
    <w:rsid w:val="00A45354"/>
    <w:rsid w:val="00A505F5"/>
    <w:rsid w:val="00A52171"/>
    <w:rsid w:val="00A5263D"/>
    <w:rsid w:val="00A52DF9"/>
    <w:rsid w:val="00A538FA"/>
    <w:rsid w:val="00A56F9C"/>
    <w:rsid w:val="00A638CF"/>
    <w:rsid w:val="00A63D6D"/>
    <w:rsid w:val="00A64041"/>
    <w:rsid w:val="00A67642"/>
    <w:rsid w:val="00A70C39"/>
    <w:rsid w:val="00A7156F"/>
    <w:rsid w:val="00A745C4"/>
    <w:rsid w:val="00A74BBD"/>
    <w:rsid w:val="00A76196"/>
    <w:rsid w:val="00A779B4"/>
    <w:rsid w:val="00A83D71"/>
    <w:rsid w:val="00A85605"/>
    <w:rsid w:val="00A90164"/>
    <w:rsid w:val="00A905F7"/>
    <w:rsid w:val="00A93E21"/>
    <w:rsid w:val="00A95A06"/>
    <w:rsid w:val="00AA0569"/>
    <w:rsid w:val="00AA0B17"/>
    <w:rsid w:val="00AA2538"/>
    <w:rsid w:val="00AB1BD1"/>
    <w:rsid w:val="00AB6DA4"/>
    <w:rsid w:val="00AC13C9"/>
    <w:rsid w:val="00AC2BE5"/>
    <w:rsid w:val="00AC34B6"/>
    <w:rsid w:val="00AC6A36"/>
    <w:rsid w:val="00AD1481"/>
    <w:rsid w:val="00AD2AB9"/>
    <w:rsid w:val="00AD4166"/>
    <w:rsid w:val="00AD59AC"/>
    <w:rsid w:val="00AD6A69"/>
    <w:rsid w:val="00AE3393"/>
    <w:rsid w:val="00AF0CBE"/>
    <w:rsid w:val="00AF2D0A"/>
    <w:rsid w:val="00B004E2"/>
    <w:rsid w:val="00B0513A"/>
    <w:rsid w:val="00B053F9"/>
    <w:rsid w:val="00B15AD9"/>
    <w:rsid w:val="00B17D3E"/>
    <w:rsid w:val="00B203B8"/>
    <w:rsid w:val="00B20DF2"/>
    <w:rsid w:val="00B24478"/>
    <w:rsid w:val="00B262A1"/>
    <w:rsid w:val="00B2715F"/>
    <w:rsid w:val="00B273FC"/>
    <w:rsid w:val="00B32A7F"/>
    <w:rsid w:val="00B41D3E"/>
    <w:rsid w:val="00B4660D"/>
    <w:rsid w:val="00B47F68"/>
    <w:rsid w:val="00B5041E"/>
    <w:rsid w:val="00B50AB0"/>
    <w:rsid w:val="00B53EA4"/>
    <w:rsid w:val="00B53EAD"/>
    <w:rsid w:val="00B55AF8"/>
    <w:rsid w:val="00B60E33"/>
    <w:rsid w:val="00B61B60"/>
    <w:rsid w:val="00B62AC5"/>
    <w:rsid w:val="00B643E3"/>
    <w:rsid w:val="00B65B6C"/>
    <w:rsid w:val="00B66E92"/>
    <w:rsid w:val="00B67723"/>
    <w:rsid w:val="00B7059C"/>
    <w:rsid w:val="00B70DC8"/>
    <w:rsid w:val="00B772D2"/>
    <w:rsid w:val="00B77D6C"/>
    <w:rsid w:val="00B807C1"/>
    <w:rsid w:val="00B80F32"/>
    <w:rsid w:val="00B8216E"/>
    <w:rsid w:val="00B86A81"/>
    <w:rsid w:val="00B92B51"/>
    <w:rsid w:val="00B97BF6"/>
    <w:rsid w:val="00BA2840"/>
    <w:rsid w:val="00BA381A"/>
    <w:rsid w:val="00BA50F4"/>
    <w:rsid w:val="00BA5146"/>
    <w:rsid w:val="00BA5753"/>
    <w:rsid w:val="00BA6CE7"/>
    <w:rsid w:val="00BA7462"/>
    <w:rsid w:val="00BA7C4A"/>
    <w:rsid w:val="00BC0811"/>
    <w:rsid w:val="00BC0F64"/>
    <w:rsid w:val="00BC39AD"/>
    <w:rsid w:val="00BC519F"/>
    <w:rsid w:val="00BD10AB"/>
    <w:rsid w:val="00BD5B67"/>
    <w:rsid w:val="00BD643E"/>
    <w:rsid w:val="00BE0526"/>
    <w:rsid w:val="00BE14B0"/>
    <w:rsid w:val="00BE6793"/>
    <w:rsid w:val="00BF26F0"/>
    <w:rsid w:val="00BF2CC2"/>
    <w:rsid w:val="00BF39E2"/>
    <w:rsid w:val="00BF6C06"/>
    <w:rsid w:val="00C038BB"/>
    <w:rsid w:val="00C05D61"/>
    <w:rsid w:val="00C05F33"/>
    <w:rsid w:val="00C0797C"/>
    <w:rsid w:val="00C12788"/>
    <w:rsid w:val="00C13F66"/>
    <w:rsid w:val="00C26BBD"/>
    <w:rsid w:val="00C30285"/>
    <w:rsid w:val="00C30CFF"/>
    <w:rsid w:val="00C31584"/>
    <w:rsid w:val="00C41197"/>
    <w:rsid w:val="00C46DED"/>
    <w:rsid w:val="00C46E80"/>
    <w:rsid w:val="00C505A1"/>
    <w:rsid w:val="00C52972"/>
    <w:rsid w:val="00C531B1"/>
    <w:rsid w:val="00C55B04"/>
    <w:rsid w:val="00C5602C"/>
    <w:rsid w:val="00C712B1"/>
    <w:rsid w:val="00C712DF"/>
    <w:rsid w:val="00C71327"/>
    <w:rsid w:val="00C7152E"/>
    <w:rsid w:val="00C735AA"/>
    <w:rsid w:val="00C74F9B"/>
    <w:rsid w:val="00C75C62"/>
    <w:rsid w:val="00C760B9"/>
    <w:rsid w:val="00C82CE2"/>
    <w:rsid w:val="00C85B75"/>
    <w:rsid w:val="00C9332F"/>
    <w:rsid w:val="00C941B4"/>
    <w:rsid w:val="00C94F73"/>
    <w:rsid w:val="00C95095"/>
    <w:rsid w:val="00C9750B"/>
    <w:rsid w:val="00C97ADD"/>
    <w:rsid w:val="00C97E13"/>
    <w:rsid w:val="00CA3395"/>
    <w:rsid w:val="00CA436E"/>
    <w:rsid w:val="00CA6D17"/>
    <w:rsid w:val="00CA7DEE"/>
    <w:rsid w:val="00CB144C"/>
    <w:rsid w:val="00CB23BD"/>
    <w:rsid w:val="00CB6C45"/>
    <w:rsid w:val="00CC6DF5"/>
    <w:rsid w:val="00CD33B0"/>
    <w:rsid w:val="00CD33C4"/>
    <w:rsid w:val="00CD462E"/>
    <w:rsid w:val="00CD5B58"/>
    <w:rsid w:val="00CE5CC7"/>
    <w:rsid w:val="00CE6500"/>
    <w:rsid w:val="00CF35A9"/>
    <w:rsid w:val="00D02BEC"/>
    <w:rsid w:val="00D047BE"/>
    <w:rsid w:val="00D05259"/>
    <w:rsid w:val="00D13342"/>
    <w:rsid w:val="00D14931"/>
    <w:rsid w:val="00D15588"/>
    <w:rsid w:val="00D23C97"/>
    <w:rsid w:val="00D26671"/>
    <w:rsid w:val="00D30B2F"/>
    <w:rsid w:val="00D32BD9"/>
    <w:rsid w:val="00D35056"/>
    <w:rsid w:val="00D35AF8"/>
    <w:rsid w:val="00D35CC9"/>
    <w:rsid w:val="00D43838"/>
    <w:rsid w:val="00D44672"/>
    <w:rsid w:val="00D459CF"/>
    <w:rsid w:val="00D46B24"/>
    <w:rsid w:val="00D51863"/>
    <w:rsid w:val="00D53888"/>
    <w:rsid w:val="00D56A5C"/>
    <w:rsid w:val="00D608C5"/>
    <w:rsid w:val="00D608DE"/>
    <w:rsid w:val="00D62938"/>
    <w:rsid w:val="00D6369A"/>
    <w:rsid w:val="00D713E3"/>
    <w:rsid w:val="00D7347A"/>
    <w:rsid w:val="00D77268"/>
    <w:rsid w:val="00D816D7"/>
    <w:rsid w:val="00D84DF8"/>
    <w:rsid w:val="00D86BC3"/>
    <w:rsid w:val="00D91A22"/>
    <w:rsid w:val="00D92032"/>
    <w:rsid w:val="00D934AF"/>
    <w:rsid w:val="00D93648"/>
    <w:rsid w:val="00D97EB8"/>
    <w:rsid w:val="00DA0062"/>
    <w:rsid w:val="00DA27E5"/>
    <w:rsid w:val="00DA7AC8"/>
    <w:rsid w:val="00DB3552"/>
    <w:rsid w:val="00DB5BA4"/>
    <w:rsid w:val="00DC1498"/>
    <w:rsid w:val="00DC18F5"/>
    <w:rsid w:val="00DC28D5"/>
    <w:rsid w:val="00DC4FE6"/>
    <w:rsid w:val="00DD46F4"/>
    <w:rsid w:val="00DD6DAC"/>
    <w:rsid w:val="00DE5A8A"/>
    <w:rsid w:val="00DE5E39"/>
    <w:rsid w:val="00DF32CA"/>
    <w:rsid w:val="00DF7CFE"/>
    <w:rsid w:val="00E026A6"/>
    <w:rsid w:val="00E02D84"/>
    <w:rsid w:val="00E045F3"/>
    <w:rsid w:val="00E07378"/>
    <w:rsid w:val="00E20302"/>
    <w:rsid w:val="00E20DB4"/>
    <w:rsid w:val="00E2527C"/>
    <w:rsid w:val="00E300DD"/>
    <w:rsid w:val="00E30270"/>
    <w:rsid w:val="00E31248"/>
    <w:rsid w:val="00E33B03"/>
    <w:rsid w:val="00E34B2C"/>
    <w:rsid w:val="00E355C8"/>
    <w:rsid w:val="00E35F78"/>
    <w:rsid w:val="00E36530"/>
    <w:rsid w:val="00E3772C"/>
    <w:rsid w:val="00E418EE"/>
    <w:rsid w:val="00E50640"/>
    <w:rsid w:val="00E615B7"/>
    <w:rsid w:val="00E6479E"/>
    <w:rsid w:val="00E64968"/>
    <w:rsid w:val="00E65DDC"/>
    <w:rsid w:val="00E672A2"/>
    <w:rsid w:val="00E7126A"/>
    <w:rsid w:val="00E71429"/>
    <w:rsid w:val="00E730A9"/>
    <w:rsid w:val="00E7454B"/>
    <w:rsid w:val="00E75073"/>
    <w:rsid w:val="00E8122B"/>
    <w:rsid w:val="00E83581"/>
    <w:rsid w:val="00E8450F"/>
    <w:rsid w:val="00E8497D"/>
    <w:rsid w:val="00E8505E"/>
    <w:rsid w:val="00E9089A"/>
    <w:rsid w:val="00E93F78"/>
    <w:rsid w:val="00EA3C22"/>
    <w:rsid w:val="00EB37A1"/>
    <w:rsid w:val="00EB489E"/>
    <w:rsid w:val="00EC4454"/>
    <w:rsid w:val="00EC5294"/>
    <w:rsid w:val="00ED06C6"/>
    <w:rsid w:val="00ED08F7"/>
    <w:rsid w:val="00ED289D"/>
    <w:rsid w:val="00ED7EF8"/>
    <w:rsid w:val="00EE016D"/>
    <w:rsid w:val="00EE2EA3"/>
    <w:rsid w:val="00EE41BB"/>
    <w:rsid w:val="00EE457A"/>
    <w:rsid w:val="00EE601C"/>
    <w:rsid w:val="00EE6076"/>
    <w:rsid w:val="00EE6B6E"/>
    <w:rsid w:val="00EE72FE"/>
    <w:rsid w:val="00EE78D9"/>
    <w:rsid w:val="00EF096D"/>
    <w:rsid w:val="00EF3832"/>
    <w:rsid w:val="00F02377"/>
    <w:rsid w:val="00F05821"/>
    <w:rsid w:val="00F069E1"/>
    <w:rsid w:val="00F07753"/>
    <w:rsid w:val="00F13AC4"/>
    <w:rsid w:val="00F17AA6"/>
    <w:rsid w:val="00F203AA"/>
    <w:rsid w:val="00F22038"/>
    <w:rsid w:val="00F22535"/>
    <w:rsid w:val="00F32EB3"/>
    <w:rsid w:val="00F33D12"/>
    <w:rsid w:val="00F36366"/>
    <w:rsid w:val="00F370FE"/>
    <w:rsid w:val="00F44C56"/>
    <w:rsid w:val="00F46203"/>
    <w:rsid w:val="00F50638"/>
    <w:rsid w:val="00F53C1F"/>
    <w:rsid w:val="00F546A1"/>
    <w:rsid w:val="00F554A0"/>
    <w:rsid w:val="00F55F89"/>
    <w:rsid w:val="00F56098"/>
    <w:rsid w:val="00F56D0C"/>
    <w:rsid w:val="00F5796D"/>
    <w:rsid w:val="00F60D46"/>
    <w:rsid w:val="00F6484C"/>
    <w:rsid w:val="00F705D2"/>
    <w:rsid w:val="00F746D4"/>
    <w:rsid w:val="00F75DAB"/>
    <w:rsid w:val="00F7668D"/>
    <w:rsid w:val="00F76B74"/>
    <w:rsid w:val="00F76D35"/>
    <w:rsid w:val="00F7786D"/>
    <w:rsid w:val="00F83B2F"/>
    <w:rsid w:val="00F87974"/>
    <w:rsid w:val="00F94385"/>
    <w:rsid w:val="00F96EF6"/>
    <w:rsid w:val="00FA29DF"/>
    <w:rsid w:val="00FA68E9"/>
    <w:rsid w:val="00FB13A7"/>
    <w:rsid w:val="00FB1BCE"/>
    <w:rsid w:val="00FB2CFF"/>
    <w:rsid w:val="00FB2D01"/>
    <w:rsid w:val="00FB7AE6"/>
    <w:rsid w:val="00FC06B8"/>
    <w:rsid w:val="00FC3E49"/>
    <w:rsid w:val="00FC5D0D"/>
    <w:rsid w:val="00FC65C6"/>
    <w:rsid w:val="00FC7F8A"/>
    <w:rsid w:val="00FD50BB"/>
    <w:rsid w:val="00FD5DED"/>
    <w:rsid w:val="00FD61D1"/>
    <w:rsid w:val="00FD6553"/>
    <w:rsid w:val="00FE155D"/>
    <w:rsid w:val="00FE4610"/>
    <w:rsid w:val="00FE4E50"/>
    <w:rsid w:val="00FF0C60"/>
    <w:rsid w:val="00FF5B58"/>
    <w:rsid w:val="00FF5EAE"/>
    <w:rsid w:val="00FF74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F8CFC"/>
  <w15:chartTrackingRefBased/>
  <w15:docId w15:val="{EFB019FF-C0E0-41CE-A35C-973ED2B39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7A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34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2C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95CA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7A33"/>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957A3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57A33"/>
    <w:rPr>
      <w:rFonts w:eastAsiaTheme="minorEastAsia"/>
      <w:lang w:val="en-US"/>
    </w:rPr>
  </w:style>
  <w:style w:type="paragraph" w:styleId="Header">
    <w:name w:val="header"/>
    <w:basedOn w:val="Normal"/>
    <w:link w:val="HeaderChar"/>
    <w:uiPriority w:val="99"/>
    <w:unhideWhenUsed/>
    <w:rsid w:val="00957A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7A33"/>
  </w:style>
  <w:style w:type="paragraph" w:styleId="Footer">
    <w:name w:val="footer"/>
    <w:basedOn w:val="Normal"/>
    <w:link w:val="FooterChar"/>
    <w:uiPriority w:val="99"/>
    <w:unhideWhenUsed/>
    <w:rsid w:val="00957A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7A33"/>
  </w:style>
  <w:style w:type="paragraph" w:styleId="TOCHeading">
    <w:name w:val="TOC Heading"/>
    <w:basedOn w:val="Heading1"/>
    <w:next w:val="Normal"/>
    <w:uiPriority w:val="39"/>
    <w:unhideWhenUsed/>
    <w:qFormat/>
    <w:rsid w:val="00957A33"/>
    <w:pPr>
      <w:outlineLvl w:val="9"/>
    </w:pPr>
    <w:rPr>
      <w:lang w:val="en-US"/>
    </w:rPr>
  </w:style>
  <w:style w:type="paragraph" w:styleId="TOC1">
    <w:name w:val="toc 1"/>
    <w:basedOn w:val="Normal"/>
    <w:next w:val="Normal"/>
    <w:autoRedefine/>
    <w:uiPriority w:val="39"/>
    <w:unhideWhenUsed/>
    <w:rsid w:val="00957A33"/>
    <w:pPr>
      <w:spacing w:after="100"/>
    </w:pPr>
  </w:style>
  <w:style w:type="character" w:styleId="Hyperlink">
    <w:name w:val="Hyperlink"/>
    <w:basedOn w:val="DefaultParagraphFont"/>
    <w:uiPriority w:val="99"/>
    <w:unhideWhenUsed/>
    <w:rsid w:val="00957A33"/>
    <w:rPr>
      <w:color w:val="0563C1" w:themeColor="hyperlink"/>
      <w:u w:val="single"/>
    </w:rPr>
  </w:style>
  <w:style w:type="character" w:customStyle="1" w:styleId="Heading2Char">
    <w:name w:val="Heading 2 Char"/>
    <w:basedOn w:val="DefaultParagraphFont"/>
    <w:link w:val="Heading2"/>
    <w:uiPriority w:val="9"/>
    <w:rsid w:val="003E34CA"/>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3E34CA"/>
  </w:style>
  <w:style w:type="paragraph" w:styleId="TOC2">
    <w:name w:val="toc 2"/>
    <w:basedOn w:val="Normal"/>
    <w:next w:val="Normal"/>
    <w:autoRedefine/>
    <w:uiPriority w:val="39"/>
    <w:unhideWhenUsed/>
    <w:rsid w:val="00D92032"/>
    <w:pPr>
      <w:spacing w:after="100"/>
      <w:ind w:left="220"/>
    </w:pPr>
  </w:style>
  <w:style w:type="paragraph" w:styleId="TOC3">
    <w:name w:val="toc 3"/>
    <w:basedOn w:val="Normal"/>
    <w:next w:val="Normal"/>
    <w:autoRedefine/>
    <w:uiPriority w:val="39"/>
    <w:unhideWhenUsed/>
    <w:rsid w:val="0038023F"/>
    <w:pPr>
      <w:spacing w:after="100"/>
      <w:ind w:left="440"/>
    </w:pPr>
    <w:rPr>
      <w:rFonts w:eastAsiaTheme="minorEastAsia" w:cs="Times New Roman"/>
      <w:lang w:val="en-US"/>
    </w:rPr>
  </w:style>
  <w:style w:type="paragraph" w:styleId="BalloonText">
    <w:name w:val="Balloon Text"/>
    <w:basedOn w:val="Normal"/>
    <w:link w:val="BalloonTextChar"/>
    <w:uiPriority w:val="99"/>
    <w:semiHidden/>
    <w:unhideWhenUsed/>
    <w:rsid w:val="00F370F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70FE"/>
    <w:rPr>
      <w:rFonts w:ascii="Segoe UI" w:hAnsi="Segoe UI" w:cs="Segoe UI"/>
      <w:sz w:val="18"/>
      <w:szCs w:val="18"/>
    </w:rPr>
  </w:style>
  <w:style w:type="paragraph" w:styleId="Caption">
    <w:name w:val="caption"/>
    <w:basedOn w:val="Normal"/>
    <w:next w:val="Normal"/>
    <w:uiPriority w:val="35"/>
    <w:unhideWhenUsed/>
    <w:qFormat/>
    <w:rsid w:val="00A538F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C4ECE"/>
    <w:pPr>
      <w:spacing w:after="0"/>
    </w:pPr>
  </w:style>
  <w:style w:type="table" w:styleId="TableGrid">
    <w:name w:val="Table Grid"/>
    <w:basedOn w:val="TableNormal"/>
    <w:uiPriority w:val="39"/>
    <w:rsid w:val="00C05F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82C9B"/>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E65DDC"/>
    <w:pPr>
      <w:ind w:left="720"/>
      <w:contextualSpacing/>
    </w:pPr>
  </w:style>
  <w:style w:type="table" w:styleId="PlainTable3">
    <w:name w:val="Plain Table 3"/>
    <w:basedOn w:val="TableNormal"/>
    <w:uiPriority w:val="43"/>
    <w:rsid w:val="009B2C1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basedOn w:val="DefaultParagraphFont"/>
    <w:link w:val="Heading4"/>
    <w:uiPriority w:val="9"/>
    <w:rsid w:val="00795CAB"/>
    <w:rPr>
      <w:rFonts w:asciiTheme="majorHAnsi" w:eastAsiaTheme="majorEastAsia" w:hAnsiTheme="majorHAnsi" w:cstheme="majorBidi"/>
      <w:i/>
      <w:iCs/>
      <w:color w:val="2F5496" w:themeColor="accent1" w:themeShade="BF"/>
    </w:rPr>
  </w:style>
  <w:style w:type="table" w:styleId="GridTable5Dark-Accent5">
    <w:name w:val="Grid Table 5 Dark Accent 5"/>
    <w:basedOn w:val="TableNormal"/>
    <w:uiPriority w:val="50"/>
    <w:rsid w:val="007B65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7Colorful">
    <w:name w:val="Grid Table 7 Colorful"/>
    <w:basedOn w:val="TableNormal"/>
    <w:uiPriority w:val="52"/>
    <w:rsid w:val="000863D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7Colorful-Accent3">
    <w:name w:val="List Table 7 Colorful Accent 3"/>
    <w:basedOn w:val="TableNormal"/>
    <w:uiPriority w:val="52"/>
    <w:rsid w:val="000863D3"/>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0863D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Accent3">
    <w:name w:val="Grid Table 5 Dark Accent 3"/>
    <w:basedOn w:val="TableNormal"/>
    <w:uiPriority w:val="50"/>
    <w:rsid w:val="00E418E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EE6B6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CommentReference">
    <w:name w:val="annotation reference"/>
    <w:basedOn w:val="DefaultParagraphFont"/>
    <w:uiPriority w:val="99"/>
    <w:semiHidden/>
    <w:unhideWhenUsed/>
    <w:rsid w:val="00921CF8"/>
    <w:rPr>
      <w:sz w:val="16"/>
      <w:szCs w:val="16"/>
    </w:rPr>
  </w:style>
  <w:style w:type="paragraph" w:styleId="CommentText">
    <w:name w:val="annotation text"/>
    <w:basedOn w:val="Normal"/>
    <w:link w:val="CommentTextChar"/>
    <w:uiPriority w:val="99"/>
    <w:semiHidden/>
    <w:unhideWhenUsed/>
    <w:rsid w:val="00921CF8"/>
    <w:pPr>
      <w:spacing w:line="240" w:lineRule="auto"/>
    </w:pPr>
    <w:rPr>
      <w:sz w:val="20"/>
      <w:szCs w:val="20"/>
    </w:rPr>
  </w:style>
  <w:style w:type="character" w:customStyle="1" w:styleId="CommentTextChar">
    <w:name w:val="Comment Text Char"/>
    <w:basedOn w:val="DefaultParagraphFont"/>
    <w:link w:val="CommentText"/>
    <w:uiPriority w:val="99"/>
    <w:semiHidden/>
    <w:rsid w:val="00921CF8"/>
    <w:rPr>
      <w:sz w:val="20"/>
      <w:szCs w:val="20"/>
    </w:rPr>
  </w:style>
  <w:style w:type="paragraph" w:styleId="CommentSubject">
    <w:name w:val="annotation subject"/>
    <w:basedOn w:val="CommentText"/>
    <w:next w:val="CommentText"/>
    <w:link w:val="CommentSubjectChar"/>
    <w:uiPriority w:val="99"/>
    <w:semiHidden/>
    <w:unhideWhenUsed/>
    <w:rsid w:val="00921CF8"/>
    <w:rPr>
      <w:b/>
      <w:bCs/>
    </w:rPr>
  </w:style>
  <w:style w:type="character" w:customStyle="1" w:styleId="CommentSubjectChar">
    <w:name w:val="Comment Subject Char"/>
    <w:basedOn w:val="CommentTextChar"/>
    <w:link w:val="CommentSubject"/>
    <w:uiPriority w:val="99"/>
    <w:semiHidden/>
    <w:rsid w:val="00921CF8"/>
    <w:rPr>
      <w:b/>
      <w:bCs/>
      <w:sz w:val="20"/>
      <w:szCs w:val="20"/>
    </w:rPr>
  </w:style>
  <w:style w:type="table" w:styleId="TableWeb3">
    <w:name w:val="Table Web 3"/>
    <w:basedOn w:val="TableNormal"/>
    <w:uiPriority w:val="99"/>
    <w:rsid w:val="00A5263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GridTable7Colorful-Accent5">
    <w:name w:val="Grid Table 7 Colorful Accent 5"/>
    <w:basedOn w:val="TableNormal"/>
    <w:uiPriority w:val="52"/>
    <w:rsid w:val="000E7AF8"/>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character" w:styleId="PlaceholderText">
    <w:name w:val="Placeholder Text"/>
    <w:basedOn w:val="DefaultParagraphFont"/>
    <w:uiPriority w:val="99"/>
    <w:semiHidden/>
    <w:rsid w:val="00256C7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8167">
      <w:bodyDiv w:val="1"/>
      <w:marLeft w:val="0"/>
      <w:marRight w:val="0"/>
      <w:marTop w:val="0"/>
      <w:marBottom w:val="0"/>
      <w:divBdr>
        <w:top w:val="none" w:sz="0" w:space="0" w:color="auto"/>
        <w:left w:val="none" w:sz="0" w:space="0" w:color="auto"/>
        <w:bottom w:val="none" w:sz="0" w:space="0" w:color="auto"/>
        <w:right w:val="none" w:sz="0" w:space="0" w:color="auto"/>
      </w:divBdr>
    </w:div>
    <w:div w:id="7874990">
      <w:bodyDiv w:val="1"/>
      <w:marLeft w:val="0"/>
      <w:marRight w:val="0"/>
      <w:marTop w:val="0"/>
      <w:marBottom w:val="0"/>
      <w:divBdr>
        <w:top w:val="none" w:sz="0" w:space="0" w:color="auto"/>
        <w:left w:val="none" w:sz="0" w:space="0" w:color="auto"/>
        <w:bottom w:val="none" w:sz="0" w:space="0" w:color="auto"/>
        <w:right w:val="none" w:sz="0" w:space="0" w:color="auto"/>
      </w:divBdr>
    </w:div>
    <w:div w:id="13121466">
      <w:bodyDiv w:val="1"/>
      <w:marLeft w:val="0"/>
      <w:marRight w:val="0"/>
      <w:marTop w:val="0"/>
      <w:marBottom w:val="0"/>
      <w:divBdr>
        <w:top w:val="none" w:sz="0" w:space="0" w:color="auto"/>
        <w:left w:val="none" w:sz="0" w:space="0" w:color="auto"/>
        <w:bottom w:val="none" w:sz="0" w:space="0" w:color="auto"/>
        <w:right w:val="none" w:sz="0" w:space="0" w:color="auto"/>
      </w:divBdr>
    </w:div>
    <w:div w:id="14506968">
      <w:bodyDiv w:val="1"/>
      <w:marLeft w:val="0"/>
      <w:marRight w:val="0"/>
      <w:marTop w:val="0"/>
      <w:marBottom w:val="0"/>
      <w:divBdr>
        <w:top w:val="none" w:sz="0" w:space="0" w:color="auto"/>
        <w:left w:val="none" w:sz="0" w:space="0" w:color="auto"/>
        <w:bottom w:val="none" w:sz="0" w:space="0" w:color="auto"/>
        <w:right w:val="none" w:sz="0" w:space="0" w:color="auto"/>
      </w:divBdr>
    </w:div>
    <w:div w:id="17971854">
      <w:bodyDiv w:val="1"/>
      <w:marLeft w:val="0"/>
      <w:marRight w:val="0"/>
      <w:marTop w:val="0"/>
      <w:marBottom w:val="0"/>
      <w:divBdr>
        <w:top w:val="none" w:sz="0" w:space="0" w:color="auto"/>
        <w:left w:val="none" w:sz="0" w:space="0" w:color="auto"/>
        <w:bottom w:val="none" w:sz="0" w:space="0" w:color="auto"/>
        <w:right w:val="none" w:sz="0" w:space="0" w:color="auto"/>
      </w:divBdr>
    </w:div>
    <w:div w:id="21131745">
      <w:bodyDiv w:val="1"/>
      <w:marLeft w:val="0"/>
      <w:marRight w:val="0"/>
      <w:marTop w:val="0"/>
      <w:marBottom w:val="0"/>
      <w:divBdr>
        <w:top w:val="none" w:sz="0" w:space="0" w:color="auto"/>
        <w:left w:val="none" w:sz="0" w:space="0" w:color="auto"/>
        <w:bottom w:val="none" w:sz="0" w:space="0" w:color="auto"/>
        <w:right w:val="none" w:sz="0" w:space="0" w:color="auto"/>
      </w:divBdr>
    </w:div>
    <w:div w:id="29229391">
      <w:bodyDiv w:val="1"/>
      <w:marLeft w:val="0"/>
      <w:marRight w:val="0"/>
      <w:marTop w:val="0"/>
      <w:marBottom w:val="0"/>
      <w:divBdr>
        <w:top w:val="none" w:sz="0" w:space="0" w:color="auto"/>
        <w:left w:val="none" w:sz="0" w:space="0" w:color="auto"/>
        <w:bottom w:val="none" w:sz="0" w:space="0" w:color="auto"/>
        <w:right w:val="none" w:sz="0" w:space="0" w:color="auto"/>
      </w:divBdr>
    </w:div>
    <w:div w:id="29572711">
      <w:bodyDiv w:val="1"/>
      <w:marLeft w:val="0"/>
      <w:marRight w:val="0"/>
      <w:marTop w:val="0"/>
      <w:marBottom w:val="0"/>
      <w:divBdr>
        <w:top w:val="none" w:sz="0" w:space="0" w:color="auto"/>
        <w:left w:val="none" w:sz="0" w:space="0" w:color="auto"/>
        <w:bottom w:val="none" w:sz="0" w:space="0" w:color="auto"/>
        <w:right w:val="none" w:sz="0" w:space="0" w:color="auto"/>
      </w:divBdr>
    </w:div>
    <w:div w:id="29960669">
      <w:bodyDiv w:val="1"/>
      <w:marLeft w:val="0"/>
      <w:marRight w:val="0"/>
      <w:marTop w:val="0"/>
      <w:marBottom w:val="0"/>
      <w:divBdr>
        <w:top w:val="none" w:sz="0" w:space="0" w:color="auto"/>
        <w:left w:val="none" w:sz="0" w:space="0" w:color="auto"/>
        <w:bottom w:val="none" w:sz="0" w:space="0" w:color="auto"/>
        <w:right w:val="none" w:sz="0" w:space="0" w:color="auto"/>
      </w:divBdr>
    </w:div>
    <w:div w:id="35199206">
      <w:bodyDiv w:val="1"/>
      <w:marLeft w:val="0"/>
      <w:marRight w:val="0"/>
      <w:marTop w:val="0"/>
      <w:marBottom w:val="0"/>
      <w:divBdr>
        <w:top w:val="none" w:sz="0" w:space="0" w:color="auto"/>
        <w:left w:val="none" w:sz="0" w:space="0" w:color="auto"/>
        <w:bottom w:val="none" w:sz="0" w:space="0" w:color="auto"/>
        <w:right w:val="none" w:sz="0" w:space="0" w:color="auto"/>
      </w:divBdr>
    </w:div>
    <w:div w:id="36516350">
      <w:bodyDiv w:val="1"/>
      <w:marLeft w:val="0"/>
      <w:marRight w:val="0"/>
      <w:marTop w:val="0"/>
      <w:marBottom w:val="0"/>
      <w:divBdr>
        <w:top w:val="none" w:sz="0" w:space="0" w:color="auto"/>
        <w:left w:val="none" w:sz="0" w:space="0" w:color="auto"/>
        <w:bottom w:val="none" w:sz="0" w:space="0" w:color="auto"/>
        <w:right w:val="none" w:sz="0" w:space="0" w:color="auto"/>
      </w:divBdr>
    </w:div>
    <w:div w:id="37360741">
      <w:bodyDiv w:val="1"/>
      <w:marLeft w:val="0"/>
      <w:marRight w:val="0"/>
      <w:marTop w:val="0"/>
      <w:marBottom w:val="0"/>
      <w:divBdr>
        <w:top w:val="none" w:sz="0" w:space="0" w:color="auto"/>
        <w:left w:val="none" w:sz="0" w:space="0" w:color="auto"/>
        <w:bottom w:val="none" w:sz="0" w:space="0" w:color="auto"/>
        <w:right w:val="none" w:sz="0" w:space="0" w:color="auto"/>
      </w:divBdr>
    </w:div>
    <w:div w:id="43019858">
      <w:bodyDiv w:val="1"/>
      <w:marLeft w:val="0"/>
      <w:marRight w:val="0"/>
      <w:marTop w:val="0"/>
      <w:marBottom w:val="0"/>
      <w:divBdr>
        <w:top w:val="none" w:sz="0" w:space="0" w:color="auto"/>
        <w:left w:val="none" w:sz="0" w:space="0" w:color="auto"/>
        <w:bottom w:val="none" w:sz="0" w:space="0" w:color="auto"/>
        <w:right w:val="none" w:sz="0" w:space="0" w:color="auto"/>
      </w:divBdr>
    </w:div>
    <w:div w:id="43339316">
      <w:bodyDiv w:val="1"/>
      <w:marLeft w:val="0"/>
      <w:marRight w:val="0"/>
      <w:marTop w:val="0"/>
      <w:marBottom w:val="0"/>
      <w:divBdr>
        <w:top w:val="none" w:sz="0" w:space="0" w:color="auto"/>
        <w:left w:val="none" w:sz="0" w:space="0" w:color="auto"/>
        <w:bottom w:val="none" w:sz="0" w:space="0" w:color="auto"/>
        <w:right w:val="none" w:sz="0" w:space="0" w:color="auto"/>
      </w:divBdr>
    </w:div>
    <w:div w:id="45613610">
      <w:bodyDiv w:val="1"/>
      <w:marLeft w:val="0"/>
      <w:marRight w:val="0"/>
      <w:marTop w:val="0"/>
      <w:marBottom w:val="0"/>
      <w:divBdr>
        <w:top w:val="none" w:sz="0" w:space="0" w:color="auto"/>
        <w:left w:val="none" w:sz="0" w:space="0" w:color="auto"/>
        <w:bottom w:val="none" w:sz="0" w:space="0" w:color="auto"/>
        <w:right w:val="none" w:sz="0" w:space="0" w:color="auto"/>
      </w:divBdr>
    </w:div>
    <w:div w:id="46269632">
      <w:bodyDiv w:val="1"/>
      <w:marLeft w:val="0"/>
      <w:marRight w:val="0"/>
      <w:marTop w:val="0"/>
      <w:marBottom w:val="0"/>
      <w:divBdr>
        <w:top w:val="none" w:sz="0" w:space="0" w:color="auto"/>
        <w:left w:val="none" w:sz="0" w:space="0" w:color="auto"/>
        <w:bottom w:val="none" w:sz="0" w:space="0" w:color="auto"/>
        <w:right w:val="none" w:sz="0" w:space="0" w:color="auto"/>
      </w:divBdr>
    </w:div>
    <w:div w:id="46926218">
      <w:bodyDiv w:val="1"/>
      <w:marLeft w:val="0"/>
      <w:marRight w:val="0"/>
      <w:marTop w:val="0"/>
      <w:marBottom w:val="0"/>
      <w:divBdr>
        <w:top w:val="none" w:sz="0" w:space="0" w:color="auto"/>
        <w:left w:val="none" w:sz="0" w:space="0" w:color="auto"/>
        <w:bottom w:val="none" w:sz="0" w:space="0" w:color="auto"/>
        <w:right w:val="none" w:sz="0" w:space="0" w:color="auto"/>
      </w:divBdr>
    </w:div>
    <w:div w:id="50353063">
      <w:bodyDiv w:val="1"/>
      <w:marLeft w:val="0"/>
      <w:marRight w:val="0"/>
      <w:marTop w:val="0"/>
      <w:marBottom w:val="0"/>
      <w:divBdr>
        <w:top w:val="none" w:sz="0" w:space="0" w:color="auto"/>
        <w:left w:val="none" w:sz="0" w:space="0" w:color="auto"/>
        <w:bottom w:val="none" w:sz="0" w:space="0" w:color="auto"/>
        <w:right w:val="none" w:sz="0" w:space="0" w:color="auto"/>
      </w:divBdr>
    </w:div>
    <w:div w:id="50885787">
      <w:bodyDiv w:val="1"/>
      <w:marLeft w:val="0"/>
      <w:marRight w:val="0"/>
      <w:marTop w:val="0"/>
      <w:marBottom w:val="0"/>
      <w:divBdr>
        <w:top w:val="none" w:sz="0" w:space="0" w:color="auto"/>
        <w:left w:val="none" w:sz="0" w:space="0" w:color="auto"/>
        <w:bottom w:val="none" w:sz="0" w:space="0" w:color="auto"/>
        <w:right w:val="none" w:sz="0" w:space="0" w:color="auto"/>
      </w:divBdr>
    </w:div>
    <w:div w:id="52196933">
      <w:bodyDiv w:val="1"/>
      <w:marLeft w:val="0"/>
      <w:marRight w:val="0"/>
      <w:marTop w:val="0"/>
      <w:marBottom w:val="0"/>
      <w:divBdr>
        <w:top w:val="none" w:sz="0" w:space="0" w:color="auto"/>
        <w:left w:val="none" w:sz="0" w:space="0" w:color="auto"/>
        <w:bottom w:val="none" w:sz="0" w:space="0" w:color="auto"/>
        <w:right w:val="none" w:sz="0" w:space="0" w:color="auto"/>
      </w:divBdr>
    </w:div>
    <w:div w:id="52774103">
      <w:bodyDiv w:val="1"/>
      <w:marLeft w:val="0"/>
      <w:marRight w:val="0"/>
      <w:marTop w:val="0"/>
      <w:marBottom w:val="0"/>
      <w:divBdr>
        <w:top w:val="none" w:sz="0" w:space="0" w:color="auto"/>
        <w:left w:val="none" w:sz="0" w:space="0" w:color="auto"/>
        <w:bottom w:val="none" w:sz="0" w:space="0" w:color="auto"/>
        <w:right w:val="none" w:sz="0" w:space="0" w:color="auto"/>
      </w:divBdr>
    </w:div>
    <w:div w:id="54741963">
      <w:bodyDiv w:val="1"/>
      <w:marLeft w:val="0"/>
      <w:marRight w:val="0"/>
      <w:marTop w:val="0"/>
      <w:marBottom w:val="0"/>
      <w:divBdr>
        <w:top w:val="none" w:sz="0" w:space="0" w:color="auto"/>
        <w:left w:val="none" w:sz="0" w:space="0" w:color="auto"/>
        <w:bottom w:val="none" w:sz="0" w:space="0" w:color="auto"/>
        <w:right w:val="none" w:sz="0" w:space="0" w:color="auto"/>
      </w:divBdr>
    </w:div>
    <w:div w:id="54746849">
      <w:bodyDiv w:val="1"/>
      <w:marLeft w:val="0"/>
      <w:marRight w:val="0"/>
      <w:marTop w:val="0"/>
      <w:marBottom w:val="0"/>
      <w:divBdr>
        <w:top w:val="none" w:sz="0" w:space="0" w:color="auto"/>
        <w:left w:val="none" w:sz="0" w:space="0" w:color="auto"/>
        <w:bottom w:val="none" w:sz="0" w:space="0" w:color="auto"/>
        <w:right w:val="none" w:sz="0" w:space="0" w:color="auto"/>
      </w:divBdr>
    </w:div>
    <w:div w:id="55983133">
      <w:bodyDiv w:val="1"/>
      <w:marLeft w:val="0"/>
      <w:marRight w:val="0"/>
      <w:marTop w:val="0"/>
      <w:marBottom w:val="0"/>
      <w:divBdr>
        <w:top w:val="none" w:sz="0" w:space="0" w:color="auto"/>
        <w:left w:val="none" w:sz="0" w:space="0" w:color="auto"/>
        <w:bottom w:val="none" w:sz="0" w:space="0" w:color="auto"/>
        <w:right w:val="none" w:sz="0" w:space="0" w:color="auto"/>
      </w:divBdr>
    </w:div>
    <w:div w:id="57099700">
      <w:bodyDiv w:val="1"/>
      <w:marLeft w:val="0"/>
      <w:marRight w:val="0"/>
      <w:marTop w:val="0"/>
      <w:marBottom w:val="0"/>
      <w:divBdr>
        <w:top w:val="none" w:sz="0" w:space="0" w:color="auto"/>
        <w:left w:val="none" w:sz="0" w:space="0" w:color="auto"/>
        <w:bottom w:val="none" w:sz="0" w:space="0" w:color="auto"/>
        <w:right w:val="none" w:sz="0" w:space="0" w:color="auto"/>
      </w:divBdr>
    </w:div>
    <w:div w:id="57870896">
      <w:bodyDiv w:val="1"/>
      <w:marLeft w:val="0"/>
      <w:marRight w:val="0"/>
      <w:marTop w:val="0"/>
      <w:marBottom w:val="0"/>
      <w:divBdr>
        <w:top w:val="none" w:sz="0" w:space="0" w:color="auto"/>
        <w:left w:val="none" w:sz="0" w:space="0" w:color="auto"/>
        <w:bottom w:val="none" w:sz="0" w:space="0" w:color="auto"/>
        <w:right w:val="none" w:sz="0" w:space="0" w:color="auto"/>
      </w:divBdr>
    </w:div>
    <w:div w:id="59986858">
      <w:bodyDiv w:val="1"/>
      <w:marLeft w:val="0"/>
      <w:marRight w:val="0"/>
      <w:marTop w:val="0"/>
      <w:marBottom w:val="0"/>
      <w:divBdr>
        <w:top w:val="none" w:sz="0" w:space="0" w:color="auto"/>
        <w:left w:val="none" w:sz="0" w:space="0" w:color="auto"/>
        <w:bottom w:val="none" w:sz="0" w:space="0" w:color="auto"/>
        <w:right w:val="none" w:sz="0" w:space="0" w:color="auto"/>
      </w:divBdr>
    </w:div>
    <w:div w:id="61219694">
      <w:bodyDiv w:val="1"/>
      <w:marLeft w:val="0"/>
      <w:marRight w:val="0"/>
      <w:marTop w:val="0"/>
      <w:marBottom w:val="0"/>
      <w:divBdr>
        <w:top w:val="none" w:sz="0" w:space="0" w:color="auto"/>
        <w:left w:val="none" w:sz="0" w:space="0" w:color="auto"/>
        <w:bottom w:val="none" w:sz="0" w:space="0" w:color="auto"/>
        <w:right w:val="none" w:sz="0" w:space="0" w:color="auto"/>
      </w:divBdr>
    </w:div>
    <w:div w:id="62611030">
      <w:bodyDiv w:val="1"/>
      <w:marLeft w:val="0"/>
      <w:marRight w:val="0"/>
      <w:marTop w:val="0"/>
      <w:marBottom w:val="0"/>
      <w:divBdr>
        <w:top w:val="none" w:sz="0" w:space="0" w:color="auto"/>
        <w:left w:val="none" w:sz="0" w:space="0" w:color="auto"/>
        <w:bottom w:val="none" w:sz="0" w:space="0" w:color="auto"/>
        <w:right w:val="none" w:sz="0" w:space="0" w:color="auto"/>
      </w:divBdr>
    </w:div>
    <w:div w:id="64107858">
      <w:bodyDiv w:val="1"/>
      <w:marLeft w:val="0"/>
      <w:marRight w:val="0"/>
      <w:marTop w:val="0"/>
      <w:marBottom w:val="0"/>
      <w:divBdr>
        <w:top w:val="none" w:sz="0" w:space="0" w:color="auto"/>
        <w:left w:val="none" w:sz="0" w:space="0" w:color="auto"/>
        <w:bottom w:val="none" w:sz="0" w:space="0" w:color="auto"/>
        <w:right w:val="none" w:sz="0" w:space="0" w:color="auto"/>
      </w:divBdr>
    </w:div>
    <w:div w:id="66465218">
      <w:bodyDiv w:val="1"/>
      <w:marLeft w:val="0"/>
      <w:marRight w:val="0"/>
      <w:marTop w:val="0"/>
      <w:marBottom w:val="0"/>
      <w:divBdr>
        <w:top w:val="none" w:sz="0" w:space="0" w:color="auto"/>
        <w:left w:val="none" w:sz="0" w:space="0" w:color="auto"/>
        <w:bottom w:val="none" w:sz="0" w:space="0" w:color="auto"/>
        <w:right w:val="none" w:sz="0" w:space="0" w:color="auto"/>
      </w:divBdr>
    </w:div>
    <w:div w:id="66615575">
      <w:bodyDiv w:val="1"/>
      <w:marLeft w:val="0"/>
      <w:marRight w:val="0"/>
      <w:marTop w:val="0"/>
      <w:marBottom w:val="0"/>
      <w:divBdr>
        <w:top w:val="none" w:sz="0" w:space="0" w:color="auto"/>
        <w:left w:val="none" w:sz="0" w:space="0" w:color="auto"/>
        <w:bottom w:val="none" w:sz="0" w:space="0" w:color="auto"/>
        <w:right w:val="none" w:sz="0" w:space="0" w:color="auto"/>
      </w:divBdr>
    </w:div>
    <w:div w:id="69279527">
      <w:bodyDiv w:val="1"/>
      <w:marLeft w:val="0"/>
      <w:marRight w:val="0"/>
      <w:marTop w:val="0"/>
      <w:marBottom w:val="0"/>
      <w:divBdr>
        <w:top w:val="none" w:sz="0" w:space="0" w:color="auto"/>
        <w:left w:val="none" w:sz="0" w:space="0" w:color="auto"/>
        <w:bottom w:val="none" w:sz="0" w:space="0" w:color="auto"/>
        <w:right w:val="none" w:sz="0" w:space="0" w:color="auto"/>
      </w:divBdr>
    </w:div>
    <w:div w:id="70472725">
      <w:bodyDiv w:val="1"/>
      <w:marLeft w:val="0"/>
      <w:marRight w:val="0"/>
      <w:marTop w:val="0"/>
      <w:marBottom w:val="0"/>
      <w:divBdr>
        <w:top w:val="none" w:sz="0" w:space="0" w:color="auto"/>
        <w:left w:val="none" w:sz="0" w:space="0" w:color="auto"/>
        <w:bottom w:val="none" w:sz="0" w:space="0" w:color="auto"/>
        <w:right w:val="none" w:sz="0" w:space="0" w:color="auto"/>
      </w:divBdr>
    </w:div>
    <w:div w:id="70785796">
      <w:bodyDiv w:val="1"/>
      <w:marLeft w:val="0"/>
      <w:marRight w:val="0"/>
      <w:marTop w:val="0"/>
      <w:marBottom w:val="0"/>
      <w:divBdr>
        <w:top w:val="none" w:sz="0" w:space="0" w:color="auto"/>
        <w:left w:val="none" w:sz="0" w:space="0" w:color="auto"/>
        <w:bottom w:val="none" w:sz="0" w:space="0" w:color="auto"/>
        <w:right w:val="none" w:sz="0" w:space="0" w:color="auto"/>
      </w:divBdr>
    </w:div>
    <w:div w:id="72630092">
      <w:bodyDiv w:val="1"/>
      <w:marLeft w:val="0"/>
      <w:marRight w:val="0"/>
      <w:marTop w:val="0"/>
      <w:marBottom w:val="0"/>
      <w:divBdr>
        <w:top w:val="none" w:sz="0" w:space="0" w:color="auto"/>
        <w:left w:val="none" w:sz="0" w:space="0" w:color="auto"/>
        <w:bottom w:val="none" w:sz="0" w:space="0" w:color="auto"/>
        <w:right w:val="none" w:sz="0" w:space="0" w:color="auto"/>
      </w:divBdr>
    </w:div>
    <w:div w:id="73744513">
      <w:bodyDiv w:val="1"/>
      <w:marLeft w:val="0"/>
      <w:marRight w:val="0"/>
      <w:marTop w:val="0"/>
      <w:marBottom w:val="0"/>
      <w:divBdr>
        <w:top w:val="none" w:sz="0" w:space="0" w:color="auto"/>
        <w:left w:val="none" w:sz="0" w:space="0" w:color="auto"/>
        <w:bottom w:val="none" w:sz="0" w:space="0" w:color="auto"/>
        <w:right w:val="none" w:sz="0" w:space="0" w:color="auto"/>
      </w:divBdr>
    </w:div>
    <w:div w:id="74060960">
      <w:bodyDiv w:val="1"/>
      <w:marLeft w:val="0"/>
      <w:marRight w:val="0"/>
      <w:marTop w:val="0"/>
      <w:marBottom w:val="0"/>
      <w:divBdr>
        <w:top w:val="none" w:sz="0" w:space="0" w:color="auto"/>
        <w:left w:val="none" w:sz="0" w:space="0" w:color="auto"/>
        <w:bottom w:val="none" w:sz="0" w:space="0" w:color="auto"/>
        <w:right w:val="none" w:sz="0" w:space="0" w:color="auto"/>
      </w:divBdr>
    </w:div>
    <w:div w:id="74593919">
      <w:bodyDiv w:val="1"/>
      <w:marLeft w:val="0"/>
      <w:marRight w:val="0"/>
      <w:marTop w:val="0"/>
      <w:marBottom w:val="0"/>
      <w:divBdr>
        <w:top w:val="none" w:sz="0" w:space="0" w:color="auto"/>
        <w:left w:val="none" w:sz="0" w:space="0" w:color="auto"/>
        <w:bottom w:val="none" w:sz="0" w:space="0" w:color="auto"/>
        <w:right w:val="none" w:sz="0" w:space="0" w:color="auto"/>
      </w:divBdr>
    </w:div>
    <w:div w:id="78908018">
      <w:bodyDiv w:val="1"/>
      <w:marLeft w:val="0"/>
      <w:marRight w:val="0"/>
      <w:marTop w:val="0"/>
      <w:marBottom w:val="0"/>
      <w:divBdr>
        <w:top w:val="none" w:sz="0" w:space="0" w:color="auto"/>
        <w:left w:val="none" w:sz="0" w:space="0" w:color="auto"/>
        <w:bottom w:val="none" w:sz="0" w:space="0" w:color="auto"/>
        <w:right w:val="none" w:sz="0" w:space="0" w:color="auto"/>
      </w:divBdr>
    </w:div>
    <w:div w:id="85464346">
      <w:bodyDiv w:val="1"/>
      <w:marLeft w:val="0"/>
      <w:marRight w:val="0"/>
      <w:marTop w:val="0"/>
      <w:marBottom w:val="0"/>
      <w:divBdr>
        <w:top w:val="none" w:sz="0" w:space="0" w:color="auto"/>
        <w:left w:val="none" w:sz="0" w:space="0" w:color="auto"/>
        <w:bottom w:val="none" w:sz="0" w:space="0" w:color="auto"/>
        <w:right w:val="none" w:sz="0" w:space="0" w:color="auto"/>
      </w:divBdr>
    </w:div>
    <w:div w:id="87116128">
      <w:bodyDiv w:val="1"/>
      <w:marLeft w:val="0"/>
      <w:marRight w:val="0"/>
      <w:marTop w:val="0"/>
      <w:marBottom w:val="0"/>
      <w:divBdr>
        <w:top w:val="none" w:sz="0" w:space="0" w:color="auto"/>
        <w:left w:val="none" w:sz="0" w:space="0" w:color="auto"/>
        <w:bottom w:val="none" w:sz="0" w:space="0" w:color="auto"/>
        <w:right w:val="none" w:sz="0" w:space="0" w:color="auto"/>
      </w:divBdr>
    </w:div>
    <w:div w:id="89399158">
      <w:bodyDiv w:val="1"/>
      <w:marLeft w:val="0"/>
      <w:marRight w:val="0"/>
      <w:marTop w:val="0"/>
      <w:marBottom w:val="0"/>
      <w:divBdr>
        <w:top w:val="none" w:sz="0" w:space="0" w:color="auto"/>
        <w:left w:val="none" w:sz="0" w:space="0" w:color="auto"/>
        <w:bottom w:val="none" w:sz="0" w:space="0" w:color="auto"/>
        <w:right w:val="none" w:sz="0" w:space="0" w:color="auto"/>
      </w:divBdr>
    </w:div>
    <w:div w:id="89594879">
      <w:bodyDiv w:val="1"/>
      <w:marLeft w:val="0"/>
      <w:marRight w:val="0"/>
      <w:marTop w:val="0"/>
      <w:marBottom w:val="0"/>
      <w:divBdr>
        <w:top w:val="none" w:sz="0" w:space="0" w:color="auto"/>
        <w:left w:val="none" w:sz="0" w:space="0" w:color="auto"/>
        <w:bottom w:val="none" w:sz="0" w:space="0" w:color="auto"/>
        <w:right w:val="none" w:sz="0" w:space="0" w:color="auto"/>
      </w:divBdr>
    </w:div>
    <w:div w:id="91753789">
      <w:bodyDiv w:val="1"/>
      <w:marLeft w:val="0"/>
      <w:marRight w:val="0"/>
      <w:marTop w:val="0"/>
      <w:marBottom w:val="0"/>
      <w:divBdr>
        <w:top w:val="none" w:sz="0" w:space="0" w:color="auto"/>
        <w:left w:val="none" w:sz="0" w:space="0" w:color="auto"/>
        <w:bottom w:val="none" w:sz="0" w:space="0" w:color="auto"/>
        <w:right w:val="none" w:sz="0" w:space="0" w:color="auto"/>
      </w:divBdr>
    </w:div>
    <w:div w:id="95907121">
      <w:bodyDiv w:val="1"/>
      <w:marLeft w:val="0"/>
      <w:marRight w:val="0"/>
      <w:marTop w:val="0"/>
      <w:marBottom w:val="0"/>
      <w:divBdr>
        <w:top w:val="none" w:sz="0" w:space="0" w:color="auto"/>
        <w:left w:val="none" w:sz="0" w:space="0" w:color="auto"/>
        <w:bottom w:val="none" w:sz="0" w:space="0" w:color="auto"/>
        <w:right w:val="none" w:sz="0" w:space="0" w:color="auto"/>
      </w:divBdr>
    </w:div>
    <w:div w:id="96410053">
      <w:bodyDiv w:val="1"/>
      <w:marLeft w:val="0"/>
      <w:marRight w:val="0"/>
      <w:marTop w:val="0"/>
      <w:marBottom w:val="0"/>
      <w:divBdr>
        <w:top w:val="none" w:sz="0" w:space="0" w:color="auto"/>
        <w:left w:val="none" w:sz="0" w:space="0" w:color="auto"/>
        <w:bottom w:val="none" w:sz="0" w:space="0" w:color="auto"/>
        <w:right w:val="none" w:sz="0" w:space="0" w:color="auto"/>
      </w:divBdr>
    </w:div>
    <w:div w:id="96870135">
      <w:bodyDiv w:val="1"/>
      <w:marLeft w:val="0"/>
      <w:marRight w:val="0"/>
      <w:marTop w:val="0"/>
      <w:marBottom w:val="0"/>
      <w:divBdr>
        <w:top w:val="none" w:sz="0" w:space="0" w:color="auto"/>
        <w:left w:val="none" w:sz="0" w:space="0" w:color="auto"/>
        <w:bottom w:val="none" w:sz="0" w:space="0" w:color="auto"/>
        <w:right w:val="none" w:sz="0" w:space="0" w:color="auto"/>
      </w:divBdr>
    </w:div>
    <w:div w:id="101144724">
      <w:bodyDiv w:val="1"/>
      <w:marLeft w:val="0"/>
      <w:marRight w:val="0"/>
      <w:marTop w:val="0"/>
      <w:marBottom w:val="0"/>
      <w:divBdr>
        <w:top w:val="none" w:sz="0" w:space="0" w:color="auto"/>
        <w:left w:val="none" w:sz="0" w:space="0" w:color="auto"/>
        <w:bottom w:val="none" w:sz="0" w:space="0" w:color="auto"/>
        <w:right w:val="none" w:sz="0" w:space="0" w:color="auto"/>
      </w:divBdr>
    </w:div>
    <w:div w:id="101385491">
      <w:bodyDiv w:val="1"/>
      <w:marLeft w:val="0"/>
      <w:marRight w:val="0"/>
      <w:marTop w:val="0"/>
      <w:marBottom w:val="0"/>
      <w:divBdr>
        <w:top w:val="none" w:sz="0" w:space="0" w:color="auto"/>
        <w:left w:val="none" w:sz="0" w:space="0" w:color="auto"/>
        <w:bottom w:val="none" w:sz="0" w:space="0" w:color="auto"/>
        <w:right w:val="none" w:sz="0" w:space="0" w:color="auto"/>
      </w:divBdr>
    </w:div>
    <w:div w:id="103501040">
      <w:bodyDiv w:val="1"/>
      <w:marLeft w:val="0"/>
      <w:marRight w:val="0"/>
      <w:marTop w:val="0"/>
      <w:marBottom w:val="0"/>
      <w:divBdr>
        <w:top w:val="none" w:sz="0" w:space="0" w:color="auto"/>
        <w:left w:val="none" w:sz="0" w:space="0" w:color="auto"/>
        <w:bottom w:val="none" w:sz="0" w:space="0" w:color="auto"/>
        <w:right w:val="none" w:sz="0" w:space="0" w:color="auto"/>
      </w:divBdr>
    </w:div>
    <w:div w:id="104270955">
      <w:bodyDiv w:val="1"/>
      <w:marLeft w:val="0"/>
      <w:marRight w:val="0"/>
      <w:marTop w:val="0"/>
      <w:marBottom w:val="0"/>
      <w:divBdr>
        <w:top w:val="none" w:sz="0" w:space="0" w:color="auto"/>
        <w:left w:val="none" w:sz="0" w:space="0" w:color="auto"/>
        <w:bottom w:val="none" w:sz="0" w:space="0" w:color="auto"/>
        <w:right w:val="none" w:sz="0" w:space="0" w:color="auto"/>
      </w:divBdr>
    </w:div>
    <w:div w:id="105587280">
      <w:bodyDiv w:val="1"/>
      <w:marLeft w:val="0"/>
      <w:marRight w:val="0"/>
      <w:marTop w:val="0"/>
      <w:marBottom w:val="0"/>
      <w:divBdr>
        <w:top w:val="none" w:sz="0" w:space="0" w:color="auto"/>
        <w:left w:val="none" w:sz="0" w:space="0" w:color="auto"/>
        <w:bottom w:val="none" w:sz="0" w:space="0" w:color="auto"/>
        <w:right w:val="none" w:sz="0" w:space="0" w:color="auto"/>
      </w:divBdr>
    </w:div>
    <w:div w:id="106430960">
      <w:bodyDiv w:val="1"/>
      <w:marLeft w:val="0"/>
      <w:marRight w:val="0"/>
      <w:marTop w:val="0"/>
      <w:marBottom w:val="0"/>
      <w:divBdr>
        <w:top w:val="none" w:sz="0" w:space="0" w:color="auto"/>
        <w:left w:val="none" w:sz="0" w:space="0" w:color="auto"/>
        <w:bottom w:val="none" w:sz="0" w:space="0" w:color="auto"/>
        <w:right w:val="none" w:sz="0" w:space="0" w:color="auto"/>
      </w:divBdr>
    </w:div>
    <w:div w:id="108014090">
      <w:bodyDiv w:val="1"/>
      <w:marLeft w:val="0"/>
      <w:marRight w:val="0"/>
      <w:marTop w:val="0"/>
      <w:marBottom w:val="0"/>
      <w:divBdr>
        <w:top w:val="none" w:sz="0" w:space="0" w:color="auto"/>
        <w:left w:val="none" w:sz="0" w:space="0" w:color="auto"/>
        <w:bottom w:val="none" w:sz="0" w:space="0" w:color="auto"/>
        <w:right w:val="none" w:sz="0" w:space="0" w:color="auto"/>
      </w:divBdr>
    </w:div>
    <w:div w:id="109789541">
      <w:bodyDiv w:val="1"/>
      <w:marLeft w:val="0"/>
      <w:marRight w:val="0"/>
      <w:marTop w:val="0"/>
      <w:marBottom w:val="0"/>
      <w:divBdr>
        <w:top w:val="none" w:sz="0" w:space="0" w:color="auto"/>
        <w:left w:val="none" w:sz="0" w:space="0" w:color="auto"/>
        <w:bottom w:val="none" w:sz="0" w:space="0" w:color="auto"/>
        <w:right w:val="none" w:sz="0" w:space="0" w:color="auto"/>
      </w:divBdr>
    </w:div>
    <w:div w:id="109934333">
      <w:bodyDiv w:val="1"/>
      <w:marLeft w:val="0"/>
      <w:marRight w:val="0"/>
      <w:marTop w:val="0"/>
      <w:marBottom w:val="0"/>
      <w:divBdr>
        <w:top w:val="none" w:sz="0" w:space="0" w:color="auto"/>
        <w:left w:val="none" w:sz="0" w:space="0" w:color="auto"/>
        <w:bottom w:val="none" w:sz="0" w:space="0" w:color="auto"/>
        <w:right w:val="none" w:sz="0" w:space="0" w:color="auto"/>
      </w:divBdr>
    </w:div>
    <w:div w:id="111215208">
      <w:bodyDiv w:val="1"/>
      <w:marLeft w:val="0"/>
      <w:marRight w:val="0"/>
      <w:marTop w:val="0"/>
      <w:marBottom w:val="0"/>
      <w:divBdr>
        <w:top w:val="none" w:sz="0" w:space="0" w:color="auto"/>
        <w:left w:val="none" w:sz="0" w:space="0" w:color="auto"/>
        <w:bottom w:val="none" w:sz="0" w:space="0" w:color="auto"/>
        <w:right w:val="none" w:sz="0" w:space="0" w:color="auto"/>
      </w:divBdr>
    </w:div>
    <w:div w:id="112672508">
      <w:bodyDiv w:val="1"/>
      <w:marLeft w:val="0"/>
      <w:marRight w:val="0"/>
      <w:marTop w:val="0"/>
      <w:marBottom w:val="0"/>
      <w:divBdr>
        <w:top w:val="none" w:sz="0" w:space="0" w:color="auto"/>
        <w:left w:val="none" w:sz="0" w:space="0" w:color="auto"/>
        <w:bottom w:val="none" w:sz="0" w:space="0" w:color="auto"/>
        <w:right w:val="none" w:sz="0" w:space="0" w:color="auto"/>
      </w:divBdr>
    </w:div>
    <w:div w:id="112945913">
      <w:bodyDiv w:val="1"/>
      <w:marLeft w:val="0"/>
      <w:marRight w:val="0"/>
      <w:marTop w:val="0"/>
      <w:marBottom w:val="0"/>
      <w:divBdr>
        <w:top w:val="none" w:sz="0" w:space="0" w:color="auto"/>
        <w:left w:val="none" w:sz="0" w:space="0" w:color="auto"/>
        <w:bottom w:val="none" w:sz="0" w:space="0" w:color="auto"/>
        <w:right w:val="none" w:sz="0" w:space="0" w:color="auto"/>
      </w:divBdr>
    </w:div>
    <w:div w:id="113327327">
      <w:bodyDiv w:val="1"/>
      <w:marLeft w:val="0"/>
      <w:marRight w:val="0"/>
      <w:marTop w:val="0"/>
      <w:marBottom w:val="0"/>
      <w:divBdr>
        <w:top w:val="none" w:sz="0" w:space="0" w:color="auto"/>
        <w:left w:val="none" w:sz="0" w:space="0" w:color="auto"/>
        <w:bottom w:val="none" w:sz="0" w:space="0" w:color="auto"/>
        <w:right w:val="none" w:sz="0" w:space="0" w:color="auto"/>
      </w:divBdr>
    </w:div>
    <w:div w:id="115873937">
      <w:bodyDiv w:val="1"/>
      <w:marLeft w:val="0"/>
      <w:marRight w:val="0"/>
      <w:marTop w:val="0"/>
      <w:marBottom w:val="0"/>
      <w:divBdr>
        <w:top w:val="none" w:sz="0" w:space="0" w:color="auto"/>
        <w:left w:val="none" w:sz="0" w:space="0" w:color="auto"/>
        <w:bottom w:val="none" w:sz="0" w:space="0" w:color="auto"/>
        <w:right w:val="none" w:sz="0" w:space="0" w:color="auto"/>
      </w:divBdr>
    </w:div>
    <w:div w:id="118841983">
      <w:bodyDiv w:val="1"/>
      <w:marLeft w:val="0"/>
      <w:marRight w:val="0"/>
      <w:marTop w:val="0"/>
      <w:marBottom w:val="0"/>
      <w:divBdr>
        <w:top w:val="none" w:sz="0" w:space="0" w:color="auto"/>
        <w:left w:val="none" w:sz="0" w:space="0" w:color="auto"/>
        <w:bottom w:val="none" w:sz="0" w:space="0" w:color="auto"/>
        <w:right w:val="none" w:sz="0" w:space="0" w:color="auto"/>
      </w:divBdr>
    </w:div>
    <w:div w:id="119224858">
      <w:bodyDiv w:val="1"/>
      <w:marLeft w:val="0"/>
      <w:marRight w:val="0"/>
      <w:marTop w:val="0"/>
      <w:marBottom w:val="0"/>
      <w:divBdr>
        <w:top w:val="none" w:sz="0" w:space="0" w:color="auto"/>
        <w:left w:val="none" w:sz="0" w:space="0" w:color="auto"/>
        <w:bottom w:val="none" w:sz="0" w:space="0" w:color="auto"/>
        <w:right w:val="none" w:sz="0" w:space="0" w:color="auto"/>
      </w:divBdr>
    </w:div>
    <w:div w:id="119423410">
      <w:bodyDiv w:val="1"/>
      <w:marLeft w:val="0"/>
      <w:marRight w:val="0"/>
      <w:marTop w:val="0"/>
      <w:marBottom w:val="0"/>
      <w:divBdr>
        <w:top w:val="none" w:sz="0" w:space="0" w:color="auto"/>
        <w:left w:val="none" w:sz="0" w:space="0" w:color="auto"/>
        <w:bottom w:val="none" w:sz="0" w:space="0" w:color="auto"/>
        <w:right w:val="none" w:sz="0" w:space="0" w:color="auto"/>
      </w:divBdr>
    </w:div>
    <w:div w:id="119497623">
      <w:bodyDiv w:val="1"/>
      <w:marLeft w:val="0"/>
      <w:marRight w:val="0"/>
      <w:marTop w:val="0"/>
      <w:marBottom w:val="0"/>
      <w:divBdr>
        <w:top w:val="none" w:sz="0" w:space="0" w:color="auto"/>
        <w:left w:val="none" w:sz="0" w:space="0" w:color="auto"/>
        <w:bottom w:val="none" w:sz="0" w:space="0" w:color="auto"/>
        <w:right w:val="none" w:sz="0" w:space="0" w:color="auto"/>
      </w:divBdr>
    </w:div>
    <w:div w:id="121316177">
      <w:bodyDiv w:val="1"/>
      <w:marLeft w:val="0"/>
      <w:marRight w:val="0"/>
      <w:marTop w:val="0"/>
      <w:marBottom w:val="0"/>
      <w:divBdr>
        <w:top w:val="none" w:sz="0" w:space="0" w:color="auto"/>
        <w:left w:val="none" w:sz="0" w:space="0" w:color="auto"/>
        <w:bottom w:val="none" w:sz="0" w:space="0" w:color="auto"/>
        <w:right w:val="none" w:sz="0" w:space="0" w:color="auto"/>
      </w:divBdr>
    </w:div>
    <w:div w:id="125969640">
      <w:bodyDiv w:val="1"/>
      <w:marLeft w:val="0"/>
      <w:marRight w:val="0"/>
      <w:marTop w:val="0"/>
      <w:marBottom w:val="0"/>
      <w:divBdr>
        <w:top w:val="none" w:sz="0" w:space="0" w:color="auto"/>
        <w:left w:val="none" w:sz="0" w:space="0" w:color="auto"/>
        <w:bottom w:val="none" w:sz="0" w:space="0" w:color="auto"/>
        <w:right w:val="none" w:sz="0" w:space="0" w:color="auto"/>
      </w:divBdr>
    </w:div>
    <w:div w:id="132991469">
      <w:bodyDiv w:val="1"/>
      <w:marLeft w:val="0"/>
      <w:marRight w:val="0"/>
      <w:marTop w:val="0"/>
      <w:marBottom w:val="0"/>
      <w:divBdr>
        <w:top w:val="none" w:sz="0" w:space="0" w:color="auto"/>
        <w:left w:val="none" w:sz="0" w:space="0" w:color="auto"/>
        <w:bottom w:val="none" w:sz="0" w:space="0" w:color="auto"/>
        <w:right w:val="none" w:sz="0" w:space="0" w:color="auto"/>
      </w:divBdr>
    </w:div>
    <w:div w:id="134220501">
      <w:bodyDiv w:val="1"/>
      <w:marLeft w:val="0"/>
      <w:marRight w:val="0"/>
      <w:marTop w:val="0"/>
      <w:marBottom w:val="0"/>
      <w:divBdr>
        <w:top w:val="none" w:sz="0" w:space="0" w:color="auto"/>
        <w:left w:val="none" w:sz="0" w:space="0" w:color="auto"/>
        <w:bottom w:val="none" w:sz="0" w:space="0" w:color="auto"/>
        <w:right w:val="none" w:sz="0" w:space="0" w:color="auto"/>
      </w:divBdr>
    </w:div>
    <w:div w:id="134228795">
      <w:bodyDiv w:val="1"/>
      <w:marLeft w:val="0"/>
      <w:marRight w:val="0"/>
      <w:marTop w:val="0"/>
      <w:marBottom w:val="0"/>
      <w:divBdr>
        <w:top w:val="none" w:sz="0" w:space="0" w:color="auto"/>
        <w:left w:val="none" w:sz="0" w:space="0" w:color="auto"/>
        <w:bottom w:val="none" w:sz="0" w:space="0" w:color="auto"/>
        <w:right w:val="none" w:sz="0" w:space="0" w:color="auto"/>
      </w:divBdr>
    </w:div>
    <w:div w:id="140124132">
      <w:bodyDiv w:val="1"/>
      <w:marLeft w:val="0"/>
      <w:marRight w:val="0"/>
      <w:marTop w:val="0"/>
      <w:marBottom w:val="0"/>
      <w:divBdr>
        <w:top w:val="none" w:sz="0" w:space="0" w:color="auto"/>
        <w:left w:val="none" w:sz="0" w:space="0" w:color="auto"/>
        <w:bottom w:val="none" w:sz="0" w:space="0" w:color="auto"/>
        <w:right w:val="none" w:sz="0" w:space="0" w:color="auto"/>
      </w:divBdr>
    </w:div>
    <w:div w:id="140540740">
      <w:bodyDiv w:val="1"/>
      <w:marLeft w:val="0"/>
      <w:marRight w:val="0"/>
      <w:marTop w:val="0"/>
      <w:marBottom w:val="0"/>
      <w:divBdr>
        <w:top w:val="none" w:sz="0" w:space="0" w:color="auto"/>
        <w:left w:val="none" w:sz="0" w:space="0" w:color="auto"/>
        <w:bottom w:val="none" w:sz="0" w:space="0" w:color="auto"/>
        <w:right w:val="none" w:sz="0" w:space="0" w:color="auto"/>
      </w:divBdr>
    </w:div>
    <w:div w:id="141965105">
      <w:bodyDiv w:val="1"/>
      <w:marLeft w:val="0"/>
      <w:marRight w:val="0"/>
      <w:marTop w:val="0"/>
      <w:marBottom w:val="0"/>
      <w:divBdr>
        <w:top w:val="none" w:sz="0" w:space="0" w:color="auto"/>
        <w:left w:val="none" w:sz="0" w:space="0" w:color="auto"/>
        <w:bottom w:val="none" w:sz="0" w:space="0" w:color="auto"/>
        <w:right w:val="none" w:sz="0" w:space="0" w:color="auto"/>
      </w:divBdr>
    </w:div>
    <w:div w:id="142279662">
      <w:bodyDiv w:val="1"/>
      <w:marLeft w:val="0"/>
      <w:marRight w:val="0"/>
      <w:marTop w:val="0"/>
      <w:marBottom w:val="0"/>
      <w:divBdr>
        <w:top w:val="none" w:sz="0" w:space="0" w:color="auto"/>
        <w:left w:val="none" w:sz="0" w:space="0" w:color="auto"/>
        <w:bottom w:val="none" w:sz="0" w:space="0" w:color="auto"/>
        <w:right w:val="none" w:sz="0" w:space="0" w:color="auto"/>
      </w:divBdr>
    </w:div>
    <w:div w:id="142702458">
      <w:bodyDiv w:val="1"/>
      <w:marLeft w:val="0"/>
      <w:marRight w:val="0"/>
      <w:marTop w:val="0"/>
      <w:marBottom w:val="0"/>
      <w:divBdr>
        <w:top w:val="none" w:sz="0" w:space="0" w:color="auto"/>
        <w:left w:val="none" w:sz="0" w:space="0" w:color="auto"/>
        <w:bottom w:val="none" w:sz="0" w:space="0" w:color="auto"/>
        <w:right w:val="none" w:sz="0" w:space="0" w:color="auto"/>
      </w:divBdr>
    </w:div>
    <w:div w:id="143207420">
      <w:bodyDiv w:val="1"/>
      <w:marLeft w:val="0"/>
      <w:marRight w:val="0"/>
      <w:marTop w:val="0"/>
      <w:marBottom w:val="0"/>
      <w:divBdr>
        <w:top w:val="none" w:sz="0" w:space="0" w:color="auto"/>
        <w:left w:val="none" w:sz="0" w:space="0" w:color="auto"/>
        <w:bottom w:val="none" w:sz="0" w:space="0" w:color="auto"/>
        <w:right w:val="none" w:sz="0" w:space="0" w:color="auto"/>
      </w:divBdr>
    </w:div>
    <w:div w:id="143670551">
      <w:bodyDiv w:val="1"/>
      <w:marLeft w:val="0"/>
      <w:marRight w:val="0"/>
      <w:marTop w:val="0"/>
      <w:marBottom w:val="0"/>
      <w:divBdr>
        <w:top w:val="none" w:sz="0" w:space="0" w:color="auto"/>
        <w:left w:val="none" w:sz="0" w:space="0" w:color="auto"/>
        <w:bottom w:val="none" w:sz="0" w:space="0" w:color="auto"/>
        <w:right w:val="none" w:sz="0" w:space="0" w:color="auto"/>
      </w:divBdr>
    </w:div>
    <w:div w:id="150954153">
      <w:bodyDiv w:val="1"/>
      <w:marLeft w:val="0"/>
      <w:marRight w:val="0"/>
      <w:marTop w:val="0"/>
      <w:marBottom w:val="0"/>
      <w:divBdr>
        <w:top w:val="none" w:sz="0" w:space="0" w:color="auto"/>
        <w:left w:val="none" w:sz="0" w:space="0" w:color="auto"/>
        <w:bottom w:val="none" w:sz="0" w:space="0" w:color="auto"/>
        <w:right w:val="none" w:sz="0" w:space="0" w:color="auto"/>
      </w:divBdr>
    </w:div>
    <w:div w:id="151341288">
      <w:bodyDiv w:val="1"/>
      <w:marLeft w:val="0"/>
      <w:marRight w:val="0"/>
      <w:marTop w:val="0"/>
      <w:marBottom w:val="0"/>
      <w:divBdr>
        <w:top w:val="none" w:sz="0" w:space="0" w:color="auto"/>
        <w:left w:val="none" w:sz="0" w:space="0" w:color="auto"/>
        <w:bottom w:val="none" w:sz="0" w:space="0" w:color="auto"/>
        <w:right w:val="none" w:sz="0" w:space="0" w:color="auto"/>
      </w:divBdr>
    </w:div>
    <w:div w:id="151992255">
      <w:bodyDiv w:val="1"/>
      <w:marLeft w:val="0"/>
      <w:marRight w:val="0"/>
      <w:marTop w:val="0"/>
      <w:marBottom w:val="0"/>
      <w:divBdr>
        <w:top w:val="none" w:sz="0" w:space="0" w:color="auto"/>
        <w:left w:val="none" w:sz="0" w:space="0" w:color="auto"/>
        <w:bottom w:val="none" w:sz="0" w:space="0" w:color="auto"/>
        <w:right w:val="none" w:sz="0" w:space="0" w:color="auto"/>
      </w:divBdr>
    </w:div>
    <w:div w:id="154149970">
      <w:bodyDiv w:val="1"/>
      <w:marLeft w:val="0"/>
      <w:marRight w:val="0"/>
      <w:marTop w:val="0"/>
      <w:marBottom w:val="0"/>
      <w:divBdr>
        <w:top w:val="none" w:sz="0" w:space="0" w:color="auto"/>
        <w:left w:val="none" w:sz="0" w:space="0" w:color="auto"/>
        <w:bottom w:val="none" w:sz="0" w:space="0" w:color="auto"/>
        <w:right w:val="none" w:sz="0" w:space="0" w:color="auto"/>
      </w:divBdr>
    </w:div>
    <w:div w:id="158035366">
      <w:bodyDiv w:val="1"/>
      <w:marLeft w:val="0"/>
      <w:marRight w:val="0"/>
      <w:marTop w:val="0"/>
      <w:marBottom w:val="0"/>
      <w:divBdr>
        <w:top w:val="none" w:sz="0" w:space="0" w:color="auto"/>
        <w:left w:val="none" w:sz="0" w:space="0" w:color="auto"/>
        <w:bottom w:val="none" w:sz="0" w:space="0" w:color="auto"/>
        <w:right w:val="none" w:sz="0" w:space="0" w:color="auto"/>
      </w:divBdr>
    </w:div>
    <w:div w:id="158469347">
      <w:bodyDiv w:val="1"/>
      <w:marLeft w:val="0"/>
      <w:marRight w:val="0"/>
      <w:marTop w:val="0"/>
      <w:marBottom w:val="0"/>
      <w:divBdr>
        <w:top w:val="none" w:sz="0" w:space="0" w:color="auto"/>
        <w:left w:val="none" w:sz="0" w:space="0" w:color="auto"/>
        <w:bottom w:val="none" w:sz="0" w:space="0" w:color="auto"/>
        <w:right w:val="none" w:sz="0" w:space="0" w:color="auto"/>
      </w:divBdr>
    </w:div>
    <w:div w:id="160855357">
      <w:bodyDiv w:val="1"/>
      <w:marLeft w:val="0"/>
      <w:marRight w:val="0"/>
      <w:marTop w:val="0"/>
      <w:marBottom w:val="0"/>
      <w:divBdr>
        <w:top w:val="none" w:sz="0" w:space="0" w:color="auto"/>
        <w:left w:val="none" w:sz="0" w:space="0" w:color="auto"/>
        <w:bottom w:val="none" w:sz="0" w:space="0" w:color="auto"/>
        <w:right w:val="none" w:sz="0" w:space="0" w:color="auto"/>
      </w:divBdr>
    </w:div>
    <w:div w:id="161051142">
      <w:bodyDiv w:val="1"/>
      <w:marLeft w:val="0"/>
      <w:marRight w:val="0"/>
      <w:marTop w:val="0"/>
      <w:marBottom w:val="0"/>
      <w:divBdr>
        <w:top w:val="none" w:sz="0" w:space="0" w:color="auto"/>
        <w:left w:val="none" w:sz="0" w:space="0" w:color="auto"/>
        <w:bottom w:val="none" w:sz="0" w:space="0" w:color="auto"/>
        <w:right w:val="none" w:sz="0" w:space="0" w:color="auto"/>
      </w:divBdr>
    </w:div>
    <w:div w:id="161774100">
      <w:bodyDiv w:val="1"/>
      <w:marLeft w:val="0"/>
      <w:marRight w:val="0"/>
      <w:marTop w:val="0"/>
      <w:marBottom w:val="0"/>
      <w:divBdr>
        <w:top w:val="none" w:sz="0" w:space="0" w:color="auto"/>
        <w:left w:val="none" w:sz="0" w:space="0" w:color="auto"/>
        <w:bottom w:val="none" w:sz="0" w:space="0" w:color="auto"/>
        <w:right w:val="none" w:sz="0" w:space="0" w:color="auto"/>
      </w:divBdr>
    </w:div>
    <w:div w:id="168061790">
      <w:bodyDiv w:val="1"/>
      <w:marLeft w:val="0"/>
      <w:marRight w:val="0"/>
      <w:marTop w:val="0"/>
      <w:marBottom w:val="0"/>
      <w:divBdr>
        <w:top w:val="none" w:sz="0" w:space="0" w:color="auto"/>
        <w:left w:val="none" w:sz="0" w:space="0" w:color="auto"/>
        <w:bottom w:val="none" w:sz="0" w:space="0" w:color="auto"/>
        <w:right w:val="none" w:sz="0" w:space="0" w:color="auto"/>
      </w:divBdr>
    </w:div>
    <w:div w:id="168909278">
      <w:bodyDiv w:val="1"/>
      <w:marLeft w:val="0"/>
      <w:marRight w:val="0"/>
      <w:marTop w:val="0"/>
      <w:marBottom w:val="0"/>
      <w:divBdr>
        <w:top w:val="none" w:sz="0" w:space="0" w:color="auto"/>
        <w:left w:val="none" w:sz="0" w:space="0" w:color="auto"/>
        <w:bottom w:val="none" w:sz="0" w:space="0" w:color="auto"/>
        <w:right w:val="none" w:sz="0" w:space="0" w:color="auto"/>
      </w:divBdr>
    </w:div>
    <w:div w:id="171646514">
      <w:bodyDiv w:val="1"/>
      <w:marLeft w:val="0"/>
      <w:marRight w:val="0"/>
      <w:marTop w:val="0"/>
      <w:marBottom w:val="0"/>
      <w:divBdr>
        <w:top w:val="none" w:sz="0" w:space="0" w:color="auto"/>
        <w:left w:val="none" w:sz="0" w:space="0" w:color="auto"/>
        <w:bottom w:val="none" w:sz="0" w:space="0" w:color="auto"/>
        <w:right w:val="none" w:sz="0" w:space="0" w:color="auto"/>
      </w:divBdr>
    </w:div>
    <w:div w:id="173232180">
      <w:bodyDiv w:val="1"/>
      <w:marLeft w:val="0"/>
      <w:marRight w:val="0"/>
      <w:marTop w:val="0"/>
      <w:marBottom w:val="0"/>
      <w:divBdr>
        <w:top w:val="none" w:sz="0" w:space="0" w:color="auto"/>
        <w:left w:val="none" w:sz="0" w:space="0" w:color="auto"/>
        <w:bottom w:val="none" w:sz="0" w:space="0" w:color="auto"/>
        <w:right w:val="none" w:sz="0" w:space="0" w:color="auto"/>
      </w:divBdr>
    </w:div>
    <w:div w:id="175272132">
      <w:bodyDiv w:val="1"/>
      <w:marLeft w:val="0"/>
      <w:marRight w:val="0"/>
      <w:marTop w:val="0"/>
      <w:marBottom w:val="0"/>
      <w:divBdr>
        <w:top w:val="none" w:sz="0" w:space="0" w:color="auto"/>
        <w:left w:val="none" w:sz="0" w:space="0" w:color="auto"/>
        <w:bottom w:val="none" w:sz="0" w:space="0" w:color="auto"/>
        <w:right w:val="none" w:sz="0" w:space="0" w:color="auto"/>
      </w:divBdr>
    </w:div>
    <w:div w:id="181822836">
      <w:bodyDiv w:val="1"/>
      <w:marLeft w:val="0"/>
      <w:marRight w:val="0"/>
      <w:marTop w:val="0"/>
      <w:marBottom w:val="0"/>
      <w:divBdr>
        <w:top w:val="none" w:sz="0" w:space="0" w:color="auto"/>
        <w:left w:val="none" w:sz="0" w:space="0" w:color="auto"/>
        <w:bottom w:val="none" w:sz="0" w:space="0" w:color="auto"/>
        <w:right w:val="none" w:sz="0" w:space="0" w:color="auto"/>
      </w:divBdr>
    </w:div>
    <w:div w:id="183445721">
      <w:bodyDiv w:val="1"/>
      <w:marLeft w:val="0"/>
      <w:marRight w:val="0"/>
      <w:marTop w:val="0"/>
      <w:marBottom w:val="0"/>
      <w:divBdr>
        <w:top w:val="none" w:sz="0" w:space="0" w:color="auto"/>
        <w:left w:val="none" w:sz="0" w:space="0" w:color="auto"/>
        <w:bottom w:val="none" w:sz="0" w:space="0" w:color="auto"/>
        <w:right w:val="none" w:sz="0" w:space="0" w:color="auto"/>
      </w:divBdr>
    </w:div>
    <w:div w:id="184563879">
      <w:bodyDiv w:val="1"/>
      <w:marLeft w:val="0"/>
      <w:marRight w:val="0"/>
      <w:marTop w:val="0"/>
      <w:marBottom w:val="0"/>
      <w:divBdr>
        <w:top w:val="none" w:sz="0" w:space="0" w:color="auto"/>
        <w:left w:val="none" w:sz="0" w:space="0" w:color="auto"/>
        <w:bottom w:val="none" w:sz="0" w:space="0" w:color="auto"/>
        <w:right w:val="none" w:sz="0" w:space="0" w:color="auto"/>
      </w:divBdr>
    </w:div>
    <w:div w:id="184712262">
      <w:bodyDiv w:val="1"/>
      <w:marLeft w:val="0"/>
      <w:marRight w:val="0"/>
      <w:marTop w:val="0"/>
      <w:marBottom w:val="0"/>
      <w:divBdr>
        <w:top w:val="none" w:sz="0" w:space="0" w:color="auto"/>
        <w:left w:val="none" w:sz="0" w:space="0" w:color="auto"/>
        <w:bottom w:val="none" w:sz="0" w:space="0" w:color="auto"/>
        <w:right w:val="none" w:sz="0" w:space="0" w:color="auto"/>
      </w:divBdr>
    </w:div>
    <w:div w:id="186723569">
      <w:bodyDiv w:val="1"/>
      <w:marLeft w:val="0"/>
      <w:marRight w:val="0"/>
      <w:marTop w:val="0"/>
      <w:marBottom w:val="0"/>
      <w:divBdr>
        <w:top w:val="none" w:sz="0" w:space="0" w:color="auto"/>
        <w:left w:val="none" w:sz="0" w:space="0" w:color="auto"/>
        <w:bottom w:val="none" w:sz="0" w:space="0" w:color="auto"/>
        <w:right w:val="none" w:sz="0" w:space="0" w:color="auto"/>
      </w:divBdr>
    </w:div>
    <w:div w:id="188447481">
      <w:bodyDiv w:val="1"/>
      <w:marLeft w:val="0"/>
      <w:marRight w:val="0"/>
      <w:marTop w:val="0"/>
      <w:marBottom w:val="0"/>
      <w:divBdr>
        <w:top w:val="none" w:sz="0" w:space="0" w:color="auto"/>
        <w:left w:val="none" w:sz="0" w:space="0" w:color="auto"/>
        <w:bottom w:val="none" w:sz="0" w:space="0" w:color="auto"/>
        <w:right w:val="none" w:sz="0" w:space="0" w:color="auto"/>
      </w:divBdr>
    </w:div>
    <w:div w:id="190611372">
      <w:bodyDiv w:val="1"/>
      <w:marLeft w:val="0"/>
      <w:marRight w:val="0"/>
      <w:marTop w:val="0"/>
      <w:marBottom w:val="0"/>
      <w:divBdr>
        <w:top w:val="none" w:sz="0" w:space="0" w:color="auto"/>
        <w:left w:val="none" w:sz="0" w:space="0" w:color="auto"/>
        <w:bottom w:val="none" w:sz="0" w:space="0" w:color="auto"/>
        <w:right w:val="none" w:sz="0" w:space="0" w:color="auto"/>
      </w:divBdr>
    </w:div>
    <w:div w:id="190844801">
      <w:bodyDiv w:val="1"/>
      <w:marLeft w:val="0"/>
      <w:marRight w:val="0"/>
      <w:marTop w:val="0"/>
      <w:marBottom w:val="0"/>
      <w:divBdr>
        <w:top w:val="none" w:sz="0" w:space="0" w:color="auto"/>
        <w:left w:val="none" w:sz="0" w:space="0" w:color="auto"/>
        <w:bottom w:val="none" w:sz="0" w:space="0" w:color="auto"/>
        <w:right w:val="none" w:sz="0" w:space="0" w:color="auto"/>
      </w:divBdr>
    </w:div>
    <w:div w:id="193350582">
      <w:bodyDiv w:val="1"/>
      <w:marLeft w:val="0"/>
      <w:marRight w:val="0"/>
      <w:marTop w:val="0"/>
      <w:marBottom w:val="0"/>
      <w:divBdr>
        <w:top w:val="none" w:sz="0" w:space="0" w:color="auto"/>
        <w:left w:val="none" w:sz="0" w:space="0" w:color="auto"/>
        <w:bottom w:val="none" w:sz="0" w:space="0" w:color="auto"/>
        <w:right w:val="none" w:sz="0" w:space="0" w:color="auto"/>
      </w:divBdr>
    </w:div>
    <w:div w:id="193620587">
      <w:bodyDiv w:val="1"/>
      <w:marLeft w:val="0"/>
      <w:marRight w:val="0"/>
      <w:marTop w:val="0"/>
      <w:marBottom w:val="0"/>
      <w:divBdr>
        <w:top w:val="none" w:sz="0" w:space="0" w:color="auto"/>
        <w:left w:val="none" w:sz="0" w:space="0" w:color="auto"/>
        <w:bottom w:val="none" w:sz="0" w:space="0" w:color="auto"/>
        <w:right w:val="none" w:sz="0" w:space="0" w:color="auto"/>
      </w:divBdr>
    </w:div>
    <w:div w:id="193734962">
      <w:bodyDiv w:val="1"/>
      <w:marLeft w:val="0"/>
      <w:marRight w:val="0"/>
      <w:marTop w:val="0"/>
      <w:marBottom w:val="0"/>
      <w:divBdr>
        <w:top w:val="none" w:sz="0" w:space="0" w:color="auto"/>
        <w:left w:val="none" w:sz="0" w:space="0" w:color="auto"/>
        <w:bottom w:val="none" w:sz="0" w:space="0" w:color="auto"/>
        <w:right w:val="none" w:sz="0" w:space="0" w:color="auto"/>
      </w:divBdr>
    </w:div>
    <w:div w:id="196739309">
      <w:bodyDiv w:val="1"/>
      <w:marLeft w:val="0"/>
      <w:marRight w:val="0"/>
      <w:marTop w:val="0"/>
      <w:marBottom w:val="0"/>
      <w:divBdr>
        <w:top w:val="none" w:sz="0" w:space="0" w:color="auto"/>
        <w:left w:val="none" w:sz="0" w:space="0" w:color="auto"/>
        <w:bottom w:val="none" w:sz="0" w:space="0" w:color="auto"/>
        <w:right w:val="none" w:sz="0" w:space="0" w:color="auto"/>
      </w:divBdr>
    </w:div>
    <w:div w:id="199897169">
      <w:bodyDiv w:val="1"/>
      <w:marLeft w:val="0"/>
      <w:marRight w:val="0"/>
      <w:marTop w:val="0"/>
      <w:marBottom w:val="0"/>
      <w:divBdr>
        <w:top w:val="none" w:sz="0" w:space="0" w:color="auto"/>
        <w:left w:val="none" w:sz="0" w:space="0" w:color="auto"/>
        <w:bottom w:val="none" w:sz="0" w:space="0" w:color="auto"/>
        <w:right w:val="none" w:sz="0" w:space="0" w:color="auto"/>
      </w:divBdr>
    </w:div>
    <w:div w:id="200556652">
      <w:bodyDiv w:val="1"/>
      <w:marLeft w:val="0"/>
      <w:marRight w:val="0"/>
      <w:marTop w:val="0"/>
      <w:marBottom w:val="0"/>
      <w:divBdr>
        <w:top w:val="none" w:sz="0" w:space="0" w:color="auto"/>
        <w:left w:val="none" w:sz="0" w:space="0" w:color="auto"/>
        <w:bottom w:val="none" w:sz="0" w:space="0" w:color="auto"/>
        <w:right w:val="none" w:sz="0" w:space="0" w:color="auto"/>
      </w:divBdr>
    </w:div>
    <w:div w:id="200679350">
      <w:bodyDiv w:val="1"/>
      <w:marLeft w:val="0"/>
      <w:marRight w:val="0"/>
      <w:marTop w:val="0"/>
      <w:marBottom w:val="0"/>
      <w:divBdr>
        <w:top w:val="none" w:sz="0" w:space="0" w:color="auto"/>
        <w:left w:val="none" w:sz="0" w:space="0" w:color="auto"/>
        <w:bottom w:val="none" w:sz="0" w:space="0" w:color="auto"/>
        <w:right w:val="none" w:sz="0" w:space="0" w:color="auto"/>
      </w:divBdr>
    </w:div>
    <w:div w:id="202980601">
      <w:bodyDiv w:val="1"/>
      <w:marLeft w:val="0"/>
      <w:marRight w:val="0"/>
      <w:marTop w:val="0"/>
      <w:marBottom w:val="0"/>
      <w:divBdr>
        <w:top w:val="none" w:sz="0" w:space="0" w:color="auto"/>
        <w:left w:val="none" w:sz="0" w:space="0" w:color="auto"/>
        <w:bottom w:val="none" w:sz="0" w:space="0" w:color="auto"/>
        <w:right w:val="none" w:sz="0" w:space="0" w:color="auto"/>
      </w:divBdr>
    </w:div>
    <w:div w:id="203256053">
      <w:bodyDiv w:val="1"/>
      <w:marLeft w:val="0"/>
      <w:marRight w:val="0"/>
      <w:marTop w:val="0"/>
      <w:marBottom w:val="0"/>
      <w:divBdr>
        <w:top w:val="none" w:sz="0" w:space="0" w:color="auto"/>
        <w:left w:val="none" w:sz="0" w:space="0" w:color="auto"/>
        <w:bottom w:val="none" w:sz="0" w:space="0" w:color="auto"/>
        <w:right w:val="none" w:sz="0" w:space="0" w:color="auto"/>
      </w:divBdr>
    </w:div>
    <w:div w:id="204568383">
      <w:bodyDiv w:val="1"/>
      <w:marLeft w:val="0"/>
      <w:marRight w:val="0"/>
      <w:marTop w:val="0"/>
      <w:marBottom w:val="0"/>
      <w:divBdr>
        <w:top w:val="none" w:sz="0" w:space="0" w:color="auto"/>
        <w:left w:val="none" w:sz="0" w:space="0" w:color="auto"/>
        <w:bottom w:val="none" w:sz="0" w:space="0" w:color="auto"/>
        <w:right w:val="none" w:sz="0" w:space="0" w:color="auto"/>
      </w:divBdr>
    </w:div>
    <w:div w:id="205413055">
      <w:bodyDiv w:val="1"/>
      <w:marLeft w:val="0"/>
      <w:marRight w:val="0"/>
      <w:marTop w:val="0"/>
      <w:marBottom w:val="0"/>
      <w:divBdr>
        <w:top w:val="none" w:sz="0" w:space="0" w:color="auto"/>
        <w:left w:val="none" w:sz="0" w:space="0" w:color="auto"/>
        <w:bottom w:val="none" w:sz="0" w:space="0" w:color="auto"/>
        <w:right w:val="none" w:sz="0" w:space="0" w:color="auto"/>
      </w:divBdr>
    </w:div>
    <w:div w:id="205677175">
      <w:bodyDiv w:val="1"/>
      <w:marLeft w:val="0"/>
      <w:marRight w:val="0"/>
      <w:marTop w:val="0"/>
      <w:marBottom w:val="0"/>
      <w:divBdr>
        <w:top w:val="none" w:sz="0" w:space="0" w:color="auto"/>
        <w:left w:val="none" w:sz="0" w:space="0" w:color="auto"/>
        <w:bottom w:val="none" w:sz="0" w:space="0" w:color="auto"/>
        <w:right w:val="none" w:sz="0" w:space="0" w:color="auto"/>
      </w:divBdr>
    </w:div>
    <w:div w:id="210070452">
      <w:bodyDiv w:val="1"/>
      <w:marLeft w:val="0"/>
      <w:marRight w:val="0"/>
      <w:marTop w:val="0"/>
      <w:marBottom w:val="0"/>
      <w:divBdr>
        <w:top w:val="none" w:sz="0" w:space="0" w:color="auto"/>
        <w:left w:val="none" w:sz="0" w:space="0" w:color="auto"/>
        <w:bottom w:val="none" w:sz="0" w:space="0" w:color="auto"/>
        <w:right w:val="none" w:sz="0" w:space="0" w:color="auto"/>
      </w:divBdr>
    </w:div>
    <w:div w:id="211815951">
      <w:bodyDiv w:val="1"/>
      <w:marLeft w:val="0"/>
      <w:marRight w:val="0"/>
      <w:marTop w:val="0"/>
      <w:marBottom w:val="0"/>
      <w:divBdr>
        <w:top w:val="none" w:sz="0" w:space="0" w:color="auto"/>
        <w:left w:val="none" w:sz="0" w:space="0" w:color="auto"/>
        <w:bottom w:val="none" w:sz="0" w:space="0" w:color="auto"/>
        <w:right w:val="none" w:sz="0" w:space="0" w:color="auto"/>
      </w:divBdr>
    </w:div>
    <w:div w:id="213588222">
      <w:bodyDiv w:val="1"/>
      <w:marLeft w:val="0"/>
      <w:marRight w:val="0"/>
      <w:marTop w:val="0"/>
      <w:marBottom w:val="0"/>
      <w:divBdr>
        <w:top w:val="none" w:sz="0" w:space="0" w:color="auto"/>
        <w:left w:val="none" w:sz="0" w:space="0" w:color="auto"/>
        <w:bottom w:val="none" w:sz="0" w:space="0" w:color="auto"/>
        <w:right w:val="none" w:sz="0" w:space="0" w:color="auto"/>
      </w:divBdr>
    </w:div>
    <w:div w:id="215051939">
      <w:bodyDiv w:val="1"/>
      <w:marLeft w:val="0"/>
      <w:marRight w:val="0"/>
      <w:marTop w:val="0"/>
      <w:marBottom w:val="0"/>
      <w:divBdr>
        <w:top w:val="none" w:sz="0" w:space="0" w:color="auto"/>
        <w:left w:val="none" w:sz="0" w:space="0" w:color="auto"/>
        <w:bottom w:val="none" w:sz="0" w:space="0" w:color="auto"/>
        <w:right w:val="none" w:sz="0" w:space="0" w:color="auto"/>
      </w:divBdr>
    </w:div>
    <w:div w:id="221450812">
      <w:bodyDiv w:val="1"/>
      <w:marLeft w:val="0"/>
      <w:marRight w:val="0"/>
      <w:marTop w:val="0"/>
      <w:marBottom w:val="0"/>
      <w:divBdr>
        <w:top w:val="none" w:sz="0" w:space="0" w:color="auto"/>
        <w:left w:val="none" w:sz="0" w:space="0" w:color="auto"/>
        <w:bottom w:val="none" w:sz="0" w:space="0" w:color="auto"/>
        <w:right w:val="none" w:sz="0" w:space="0" w:color="auto"/>
      </w:divBdr>
    </w:div>
    <w:div w:id="222302030">
      <w:bodyDiv w:val="1"/>
      <w:marLeft w:val="0"/>
      <w:marRight w:val="0"/>
      <w:marTop w:val="0"/>
      <w:marBottom w:val="0"/>
      <w:divBdr>
        <w:top w:val="none" w:sz="0" w:space="0" w:color="auto"/>
        <w:left w:val="none" w:sz="0" w:space="0" w:color="auto"/>
        <w:bottom w:val="none" w:sz="0" w:space="0" w:color="auto"/>
        <w:right w:val="none" w:sz="0" w:space="0" w:color="auto"/>
      </w:divBdr>
    </w:div>
    <w:div w:id="226842177">
      <w:bodyDiv w:val="1"/>
      <w:marLeft w:val="0"/>
      <w:marRight w:val="0"/>
      <w:marTop w:val="0"/>
      <w:marBottom w:val="0"/>
      <w:divBdr>
        <w:top w:val="none" w:sz="0" w:space="0" w:color="auto"/>
        <w:left w:val="none" w:sz="0" w:space="0" w:color="auto"/>
        <w:bottom w:val="none" w:sz="0" w:space="0" w:color="auto"/>
        <w:right w:val="none" w:sz="0" w:space="0" w:color="auto"/>
      </w:divBdr>
    </w:div>
    <w:div w:id="227573003">
      <w:bodyDiv w:val="1"/>
      <w:marLeft w:val="0"/>
      <w:marRight w:val="0"/>
      <w:marTop w:val="0"/>
      <w:marBottom w:val="0"/>
      <w:divBdr>
        <w:top w:val="none" w:sz="0" w:space="0" w:color="auto"/>
        <w:left w:val="none" w:sz="0" w:space="0" w:color="auto"/>
        <w:bottom w:val="none" w:sz="0" w:space="0" w:color="auto"/>
        <w:right w:val="none" w:sz="0" w:space="0" w:color="auto"/>
      </w:divBdr>
    </w:div>
    <w:div w:id="227962182">
      <w:bodyDiv w:val="1"/>
      <w:marLeft w:val="0"/>
      <w:marRight w:val="0"/>
      <w:marTop w:val="0"/>
      <w:marBottom w:val="0"/>
      <w:divBdr>
        <w:top w:val="none" w:sz="0" w:space="0" w:color="auto"/>
        <w:left w:val="none" w:sz="0" w:space="0" w:color="auto"/>
        <w:bottom w:val="none" w:sz="0" w:space="0" w:color="auto"/>
        <w:right w:val="none" w:sz="0" w:space="0" w:color="auto"/>
      </w:divBdr>
    </w:div>
    <w:div w:id="228806066">
      <w:bodyDiv w:val="1"/>
      <w:marLeft w:val="0"/>
      <w:marRight w:val="0"/>
      <w:marTop w:val="0"/>
      <w:marBottom w:val="0"/>
      <w:divBdr>
        <w:top w:val="none" w:sz="0" w:space="0" w:color="auto"/>
        <w:left w:val="none" w:sz="0" w:space="0" w:color="auto"/>
        <w:bottom w:val="none" w:sz="0" w:space="0" w:color="auto"/>
        <w:right w:val="none" w:sz="0" w:space="0" w:color="auto"/>
      </w:divBdr>
    </w:div>
    <w:div w:id="230315282">
      <w:bodyDiv w:val="1"/>
      <w:marLeft w:val="0"/>
      <w:marRight w:val="0"/>
      <w:marTop w:val="0"/>
      <w:marBottom w:val="0"/>
      <w:divBdr>
        <w:top w:val="none" w:sz="0" w:space="0" w:color="auto"/>
        <w:left w:val="none" w:sz="0" w:space="0" w:color="auto"/>
        <w:bottom w:val="none" w:sz="0" w:space="0" w:color="auto"/>
        <w:right w:val="none" w:sz="0" w:space="0" w:color="auto"/>
      </w:divBdr>
    </w:div>
    <w:div w:id="237786360">
      <w:bodyDiv w:val="1"/>
      <w:marLeft w:val="0"/>
      <w:marRight w:val="0"/>
      <w:marTop w:val="0"/>
      <w:marBottom w:val="0"/>
      <w:divBdr>
        <w:top w:val="none" w:sz="0" w:space="0" w:color="auto"/>
        <w:left w:val="none" w:sz="0" w:space="0" w:color="auto"/>
        <w:bottom w:val="none" w:sz="0" w:space="0" w:color="auto"/>
        <w:right w:val="none" w:sz="0" w:space="0" w:color="auto"/>
      </w:divBdr>
    </w:div>
    <w:div w:id="237983915">
      <w:bodyDiv w:val="1"/>
      <w:marLeft w:val="0"/>
      <w:marRight w:val="0"/>
      <w:marTop w:val="0"/>
      <w:marBottom w:val="0"/>
      <w:divBdr>
        <w:top w:val="none" w:sz="0" w:space="0" w:color="auto"/>
        <w:left w:val="none" w:sz="0" w:space="0" w:color="auto"/>
        <w:bottom w:val="none" w:sz="0" w:space="0" w:color="auto"/>
        <w:right w:val="none" w:sz="0" w:space="0" w:color="auto"/>
      </w:divBdr>
    </w:div>
    <w:div w:id="238489132">
      <w:bodyDiv w:val="1"/>
      <w:marLeft w:val="0"/>
      <w:marRight w:val="0"/>
      <w:marTop w:val="0"/>
      <w:marBottom w:val="0"/>
      <w:divBdr>
        <w:top w:val="none" w:sz="0" w:space="0" w:color="auto"/>
        <w:left w:val="none" w:sz="0" w:space="0" w:color="auto"/>
        <w:bottom w:val="none" w:sz="0" w:space="0" w:color="auto"/>
        <w:right w:val="none" w:sz="0" w:space="0" w:color="auto"/>
      </w:divBdr>
    </w:div>
    <w:div w:id="239755285">
      <w:bodyDiv w:val="1"/>
      <w:marLeft w:val="0"/>
      <w:marRight w:val="0"/>
      <w:marTop w:val="0"/>
      <w:marBottom w:val="0"/>
      <w:divBdr>
        <w:top w:val="none" w:sz="0" w:space="0" w:color="auto"/>
        <w:left w:val="none" w:sz="0" w:space="0" w:color="auto"/>
        <w:bottom w:val="none" w:sz="0" w:space="0" w:color="auto"/>
        <w:right w:val="none" w:sz="0" w:space="0" w:color="auto"/>
      </w:divBdr>
    </w:div>
    <w:div w:id="240452338">
      <w:bodyDiv w:val="1"/>
      <w:marLeft w:val="0"/>
      <w:marRight w:val="0"/>
      <w:marTop w:val="0"/>
      <w:marBottom w:val="0"/>
      <w:divBdr>
        <w:top w:val="none" w:sz="0" w:space="0" w:color="auto"/>
        <w:left w:val="none" w:sz="0" w:space="0" w:color="auto"/>
        <w:bottom w:val="none" w:sz="0" w:space="0" w:color="auto"/>
        <w:right w:val="none" w:sz="0" w:space="0" w:color="auto"/>
      </w:divBdr>
    </w:div>
    <w:div w:id="243341356">
      <w:bodyDiv w:val="1"/>
      <w:marLeft w:val="0"/>
      <w:marRight w:val="0"/>
      <w:marTop w:val="0"/>
      <w:marBottom w:val="0"/>
      <w:divBdr>
        <w:top w:val="none" w:sz="0" w:space="0" w:color="auto"/>
        <w:left w:val="none" w:sz="0" w:space="0" w:color="auto"/>
        <w:bottom w:val="none" w:sz="0" w:space="0" w:color="auto"/>
        <w:right w:val="none" w:sz="0" w:space="0" w:color="auto"/>
      </w:divBdr>
    </w:div>
    <w:div w:id="243690900">
      <w:bodyDiv w:val="1"/>
      <w:marLeft w:val="0"/>
      <w:marRight w:val="0"/>
      <w:marTop w:val="0"/>
      <w:marBottom w:val="0"/>
      <w:divBdr>
        <w:top w:val="none" w:sz="0" w:space="0" w:color="auto"/>
        <w:left w:val="none" w:sz="0" w:space="0" w:color="auto"/>
        <w:bottom w:val="none" w:sz="0" w:space="0" w:color="auto"/>
        <w:right w:val="none" w:sz="0" w:space="0" w:color="auto"/>
      </w:divBdr>
    </w:div>
    <w:div w:id="246965737">
      <w:bodyDiv w:val="1"/>
      <w:marLeft w:val="0"/>
      <w:marRight w:val="0"/>
      <w:marTop w:val="0"/>
      <w:marBottom w:val="0"/>
      <w:divBdr>
        <w:top w:val="none" w:sz="0" w:space="0" w:color="auto"/>
        <w:left w:val="none" w:sz="0" w:space="0" w:color="auto"/>
        <w:bottom w:val="none" w:sz="0" w:space="0" w:color="auto"/>
        <w:right w:val="none" w:sz="0" w:space="0" w:color="auto"/>
      </w:divBdr>
    </w:div>
    <w:div w:id="248194088">
      <w:bodyDiv w:val="1"/>
      <w:marLeft w:val="0"/>
      <w:marRight w:val="0"/>
      <w:marTop w:val="0"/>
      <w:marBottom w:val="0"/>
      <w:divBdr>
        <w:top w:val="none" w:sz="0" w:space="0" w:color="auto"/>
        <w:left w:val="none" w:sz="0" w:space="0" w:color="auto"/>
        <w:bottom w:val="none" w:sz="0" w:space="0" w:color="auto"/>
        <w:right w:val="none" w:sz="0" w:space="0" w:color="auto"/>
      </w:divBdr>
    </w:div>
    <w:div w:id="252126167">
      <w:bodyDiv w:val="1"/>
      <w:marLeft w:val="0"/>
      <w:marRight w:val="0"/>
      <w:marTop w:val="0"/>
      <w:marBottom w:val="0"/>
      <w:divBdr>
        <w:top w:val="none" w:sz="0" w:space="0" w:color="auto"/>
        <w:left w:val="none" w:sz="0" w:space="0" w:color="auto"/>
        <w:bottom w:val="none" w:sz="0" w:space="0" w:color="auto"/>
        <w:right w:val="none" w:sz="0" w:space="0" w:color="auto"/>
      </w:divBdr>
    </w:div>
    <w:div w:id="253321065">
      <w:bodyDiv w:val="1"/>
      <w:marLeft w:val="0"/>
      <w:marRight w:val="0"/>
      <w:marTop w:val="0"/>
      <w:marBottom w:val="0"/>
      <w:divBdr>
        <w:top w:val="none" w:sz="0" w:space="0" w:color="auto"/>
        <w:left w:val="none" w:sz="0" w:space="0" w:color="auto"/>
        <w:bottom w:val="none" w:sz="0" w:space="0" w:color="auto"/>
        <w:right w:val="none" w:sz="0" w:space="0" w:color="auto"/>
      </w:divBdr>
    </w:div>
    <w:div w:id="264583774">
      <w:bodyDiv w:val="1"/>
      <w:marLeft w:val="0"/>
      <w:marRight w:val="0"/>
      <w:marTop w:val="0"/>
      <w:marBottom w:val="0"/>
      <w:divBdr>
        <w:top w:val="none" w:sz="0" w:space="0" w:color="auto"/>
        <w:left w:val="none" w:sz="0" w:space="0" w:color="auto"/>
        <w:bottom w:val="none" w:sz="0" w:space="0" w:color="auto"/>
        <w:right w:val="none" w:sz="0" w:space="0" w:color="auto"/>
      </w:divBdr>
    </w:div>
    <w:div w:id="266154974">
      <w:bodyDiv w:val="1"/>
      <w:marLeft w:val="0"/>
      <w:marRight w:val="0"/>
      <w:marTop w:val="0"/>
      <w:marBottom w:val="0"/>
      <w:divBdr>
        <w:top w:val="none" w:sz="0" w:space="0" w:color="auto"/>
        <w:left w:val="none" w:sz="0" w:space="0" w:color="auto"/>
        <w:bottom w:val="none" w:sz="0" w:space="0" w:color="auto"/>
        <w:right w:val="none" w:sz="0" w:space="0" w:color="auto"/>
      </w:divBdr>
    </w:div>
    <w:div w:id="268198843">
      <w:bodyDiv w:val="1"/>
      <w:marLeft w:val="0"/>
      <w:marRight w:val="0"/>
      <w:marTop w:val="0"/>
      <w:marBottom w:val="0"/>
      <w:divBdr>
        <w:top w:val="none" w:sz="0" w:space="0" w:color="auto"/>
        <w:left w:val="none" w:sz="0" w:space="0" w:color="auto"/>
        <w:bottom w:val="none" w:sz="0" w:space="0" w:color="auto"/>
        <w:right w:val="none" w:sz="0" w:space="0" w:color="auto"/>
      </w:divBdr>
    </w:div>
    <w:div w:id="269748504">
      <w:bodyDiv w:val="1"/>
      <w:marLeft w:val="0"/>
      <w:marRight w:val="0"/>
      <w:marTop w:val="0"/>
      <w:marBottom w:val="0"/>
      <w:divBdr>
        <w:top w:val="none" w:sz="0" w:space="0" w:color="auto"/>
        <w:left w:val="none" w:sz="0" w:space="0" w:color="auto"/>
        <w:bottom w:val="none" w:sz="0" w:space="0" w:color="auto"/>
        <w:right w:val="none" w:sz="0" w:space="0" w:color="auto"/>
      </w:divBdr>
    </w:div>
    <w:div w:id="272789391">
      <w:bodyDiv w:val="1"/>
      <w:marLeft w:val="0"/>
      <w:marRight w:val="0"/>
      <w:marTop w:val="0"/>
      <w:marBottom w:val="0"/>
      <w:divBdr>
        <w:top w:val="none" w:sz="0" w:space="0" w:color="auto"/>
        <w:left w:val="none" w:sz="0" w:space="0" w:color="auto"/>
        <w:bottom w:val="none" w:sz="0" w:space="0" w:color="auto"/>
        <w:right w:val="none" w:sz="0" w:space="0" w:color="auto"/>
      </w:divBdr>
    </w:div>
    <w:div w:id="274141770">
      <w:bodyDiv w:val="1"/>
      <w:marLeft w:val="0"/>
      <w:marRight w:val="0"/>
      <w:marTop w:val="0"/>
      <w:marBottom w:val="0"/>
      <w:divBdr>
        <w:top w:val="none" w:sz="0" w:space="0" w:color="auto"/>
        <w:left w:val="none" w:sz="0" w:space="0" w:color="auto"/>
        <w:bottom w:val="none" w:sz="0" w:space="0" w:color="auto"/>
        <w:right w:val="none" w:sz="0" w:space="0" w:color="auto"/>
      </w:divBdr>
    </w:div>
    <w:div w:id="279722863">
      <w:bodyDiv w:val="1"/>
      <w:marLeft w:val="0"/>
      <w:marRight w:val="0"/>
      <w:marTop w:val="0"/>
      <w:marBottom w:val="0"/>
      <w:divBdr>
        <w:top w:val="none" w:sz="0" w:space="0" w:color="auto"/>
        <w:left w:val="none" w:sz="0" w:space="0" w:color="auto"/>
        <w:bottom w:val="none" w:sz="0" w:space="0" w:color="auto"/>
        <w:right w:val="none" w:sz="0" w:space="0" w:color="auto"/>
      </w:divBdr>
    </w:div>
    <w:div w:id="283779372">
      <w:bodyDiv w:val="1"/>
      <w:marLeft w:val="0"/>
      <w:marRight w:val="0"/>
      <w:marTop w:val="0"/>
      <w:marBottom w:val="0"/>
      <w:divBdr>
        <w:top w:val="none" w:sz="0" w:space="0" w:color="auto"/>
        <w:left w:val="none" w:sz="0" w:space="0" w:color="auto"/>
        <w:bottom w:val="none" w:sz="0" w:space="0" w:color="auto"/>
        <w:right w:val="none" w:sz="0" w:space="0" w:color="auto"/>
      </w:divBdr>
    </w:div>
    <w:div w:id="285553415">
      <w:bodyDiv w:val="1"/>
      <w:marLeft w:val="0"/>
      <w:marRight w:val="0"/>
      <w:marTop w:val="0"/>
      <w:marBottom w:val="0"/>
      <w:divBdr>
        <w:top w:val="none" w:sz="0" w:space="0" w:color="auto"/>
        <w:left w:val="none" w:sz="0" w:space="0" w:color="auto"/>
        <w:bottom w:val="none" w:sz="0" w:space="0" w:color="auto"/>
        <w:right w:val="none" w:sz="0" w:space="0" w:color="auto"/>
      </w:divBdr>
    </w:div>
    <w:div w:id="289744781">
      <w:bodyDiv w:val="1"/>
      <w:marLeft w:val="0"/>
      <w:marRight w:val="0"/>
      <w:marTop w:val="0"/>
      <w:marBottom w:val="0"/>
      <w:divBdr>
        <w:top w:val="none" w:sz="0" w:space="0" w:color="auto"/>
        <w:left w:val="none" w:sz="0" w:space="0" w:color="auto"/>
        <w:bottom w:val="none" w:sz="0" w:space="0" w:color="auto"/>
        <w:right w:val="none" w:sz="0" w:space="0" w:color="auto"/>
      </w:divBdr>
    </w:div>
    <w:div w:id="291596299">
      <w:bodyDiv w:val="1"/>
      <w:marLeft w:val="0"/>
      <w:marRight w:val="0"/>
      <w:marTop w:val="0"/>
      <w:marBottom w:val="0"/>
      <w:divBdr>
        <w:top w:val="none" w:sz="0" w:space="0" w:color="auto"/>
        <w:left w:val="none" w:sz="0" w:space="0" w:color="auto"/>
        <w:bottom w:val="none" w:sz="0" w:space="0" w:color="auto"/>
        <w:right w:val="none" w:sz="0" w:space="0" w:color="auto"/>
      </w:divBdr>
    </w:div>
    <w:div w:id="292757507">
      <w:bodyDiv w:val="1"/>
      <w:marLeft w:val="0"/>
      <w:marRight w:val="0"/>
      <w:marTop w:val="0"/>
      <w:marBottom w:val="0"/>
      <w:divBdr>
        <w:top w:val="none" w:sz="0" w:space="0" w:color="auto"/>
        <w:left w:val="none" w:sz="0" w:space="0" w:color="auto"/>
        <w:bottom w:val="none" w:sz="0" w:space="0" w:color="auto"/>
        <w:right w:val="none" w:sz="0" w:space="0" w:color="auto"/>
      </w:divBdr>
    </w:div>
    <w:div w:id="296616268">
      <w:bodyDiv w:val="1"/>
      <w:marLeft w:val="0"/>
      <w:marRight w:val="0"/>
      <w:marTop w:val="0"/>
      <w:marBottom w:val="0"/>
      <w:divBdr>
        <w:top w:val="none" w:sz="0" w:space="0" w:color="auto"/>
        <w:left w:val="none" w:sz="0" w:space="0" w:color="auto"/>
        <w:bottom w:val="none" w:sz="0" w:space="0" w:color="auto"/>
        <w:right w:val="none" w:sz="0" w:space="0" w:color="auto"/>
      </w:divBdr>
    </w:div>
    <w:div w:id="301691962">
      <w:bodyDiv w:val="1"/>
      <w:marLeft w:val="0"/>
      <w:marRight w:val="0"/>
      <w:marTop w:val="0"/>
      <w:marBottom w:val="0"/>
      <w:divBdr>
        <w:top w:val="none" w:sz="0" w:space="0" w:color="auto"/>
        <w:left w:val="none" w:sz="0" w:space="0" w:color="auto"/>
        <w:bottom w:val="none" w:sz="0" w:space="0" w:color="auto"/>
        <w:right w:val="none" w:sz="0" w:space="0" w:color="auto"/>
      </w:divBdr>
    </w:div>
    <w:div w:id="302731484">
      <w:bodyDiv w:val="1"/>
      <w:marLeft w:val="0"/>
      <w:marRight w:val="0"/>
      <w:marTop w:val="0"/>
      <w:marBottom w:val="0"/>
      <w:divBdr>
        <w:top w:val="none" w:sz="0" w:space="0" w:color="auto"/>
        <w:left w:val="none" w:sz="0" w:space="0" w:color="auto"/>
        <w:bottom w:val="none" w:sz="0" w:space="0" w:color="auto"/>
        <w:right w:val="none" w:sz="0" w:space="0" w:color="auto"/>
      </w:divBdr>
    </w:div>
    <w:div w:id="308361136">
      <w:bodyDiv w:val="1"/>
      <w:marLeft w:val="0"/>
      <w:marRight w:val="0"/>
      <w:marTop w:val="0"/>
      <w:marBottom w:val="0"/>
      <w:divBdr>
        <w:top w:val="none" w:sz="0" w:space="0" w:color="auto"/>
        <w:left w:val="none" w:sz="0" w:space="0" w:color="auto"/>
        <w:bottom w:val="none" w:sz="0" w:space="0" w:color="auto"/>
        <w:right w:val="none" w:sz="0" w:space="0" w:color="auto"/>
      </w:divBdr>
    </w:div>
    <w:div w:id="310721081">
      <w:bodyDiv w:val="1"/>
      <w:marLeft w:val="0"/>
      <w:marRight w:val="0"/>
      <w:marTop w:val="0"/>
      <w:marBottom w:val="0"/>
      <w:divBdr>
        <w:top w:val="none" w:sz="0" w:space="0" w:color="auto"/>
        <w:left w:val="none" w:sz="0" w:space="0" w:color="auto"/>
        <w:bottom w:val="none" w:sz="0" w:space="0" w:color="auto"/>
        <w:right w:val="none" w:sz="0" w:space="0" w:color="auto"/>
      </w:divBdr>
    </w:div>
    <w:div w:id="312560795">
      <w:bodyDiv w:val="1"/>
      <w:marLeft w:val="0"/>
      <w:marRight w:val="0"/>
      <w:marTop w:val="0"/>
      <w:marBottom w:val="0"/>
      <w:divBdr>
        <w:top w:val="none" w:sz="0" w:space="0" w:color="auto"/>
        <w:left w:val="none" w:sz="0" w:space="0" w:color="auto"/>
        <w:bottom w:val="none" w:sz="0" w:space="0" w:color="auto"/>
        <w:right w:val="none" w:sz="0" w:space="0" w:color="auto"/>
      </w:divBdr>
    </w:div>
    <w:div w:id="312872736">
      <w:bodyDiv w:val="1"/>
      <w:marLeft w:val="0"/>
      <w:marRight w:val="0"/>
      <w:marTop w:val="0"/>
      <w:marBottom w:val="0"/>
      <w:divBdr>
        <w:top w:val="none" w:sz="0" w:space="0" w:color="auto"/>
        <w:left w:val="none" w:sz="0" w:space="0" w:color="auto"/>
        <w:bottom w:val="none" w:sz="0" w:space="0" w:color="auto"/>
        <w:right w:val="none" w:sz="0" w:space="0" w:color="auto"/>
      </w:divBdr>
    </w:div>
    <w:div w:id="314263894">
      <w:bodyDiv w:val="1"/>
      <w:marLeft w:val="0"/>
      <w:marRight w:val="0"/>
      <w:marTop w:val="0"/>
      <w:marBottom w:val="0"/>
      <w:divBdr>
        <w:top w:val="none" w:sz="0" w:space="0" w:color="auto"/>
        <w:left w:val="none" w:sz="0" w:space="0" w:color="auto"/>
        <w:bottom w:val="none" w:sz="0" w:space="0" w:color="auto"/>
        <w:right w:val="none" w:sz="0" w:space="0" w:color="auto"/>
      </w:divBdr>
    </w:div>
    <w:div w:id="316030731">
      <w:bodyDiv w:val="1"/>
      <w:marLeft w:val="0"/>
      <w:marRight w:val="0"/>
      <w:marTop w:val="0"/>
      <w:marBottom w:val="0"/>
      <w:divBdr>
        <w:top w:val="none" w:sz="0" w:space="0" w:color="auto"/>
        <w:left w:val="none" w:sz="0" w:space="0" w:color="auto"/>
        <w:bottom w:val="none" w:sz="0" w:space="0" w:color="auto"/>
        <w:right w:val="none" w:sz="0" w:space="0" w:color="auto"/>
      </w:divBdr>
    </w:div>
    <w:div w:id="316416783">
      <w:bodyDiv w:val="1"/>
      <w:marLeft w:val="0"/>
      <w:marRight w:val="0"/>
      <w:marTop w:val="0"/>
      <w:marBottom w:val="0"/>
      <w:divBdr>
        <w:top w:val="none" w:sz="0" w:space="0" w:color="auto"/>
        <w:left w:val="none" w:sz="0" w:space="0" w:color="auto"/>
        <w:bottom w:val="none" w:sz="0" w:space="0" w:color="auto"/>
        <w:right w:val="none" w:sz="0" w:space="0" w:color="auto"/>
      </w:divBdr>
    </w:div>
    <w:div w:id="324357947">
      <w:bodyDiv w:val="1"/>
      <w:marLeft w:val="0"/>
      <w:marRight w:val="0"/>
      <w:marTop w:val="0"/>
      <w:marBottom w:val="0"/>
      <w:divBdr>
        <w:top w:val="none" w:sz="0" w:space="0" w:color="auto"/>
        <w:left w:val="none" w:sz="0" w:space="0" w:color="auto"/>
        <w:bottom w:val="none" w:sz="0" w:space="0" w:color="auto"/>
        <w:right w:val="none" w:sz="0" w:space="0" w:color="auto"/>
      </w:divBdr>
    </w:div>
    <w:div w:id="325785075">
      <w:bodyDiv w:val="1"/>
      <w:marLeft w:val="0"/>
      <w:marRight w:val="0"/>
      <w:marTop w:val="0"/>
      <w:marBottom w:val="0"/>
      <w:divBdr>
        <w:top w:val="none" w:sz="0" w:space="0" w:color="auto"/>
        <w:left w:val="none" w:sz="0" w:space="0" w:color="auto"/>
        <w:bottom w:val="none" w:sz="0" w:space="0" w:color="auto"/>
        <w:right w:val="none" w:sz="0" w:space="0" w:color="auto"/>
      </w:divBdr>
    </w:div>
    <w:div w:id="326250618">
      <w:bodyDiv w:val="1"/>
      <w:marLeft w:val="0"/>
      <w:marRight w:val="0"/>
      <w:marTop w:val="0"/>
      <w:marBottom w:val="0"/>
      <w:divBdr>
        <w:top w:val="none" w:sz="0" w:space="0" w:color="auto"/>
        <w:left w:val="none" w:sz="0" w:space="0" w:color="auto"/>
        <w:bottom w:val="none" w:sz="0" w:space="0" w:color="auto"/>
        <w:right w:val="none" w:sz="0" w:space="0" w:color="auto"/>
      </w:divBdr>
    </w:div>
    <w:div w:id="326591728">
      <w:bodyDiv w:val="1"/>
      <w:marLeft w:val="0"/>
      <w:marRight w:val="0"/>
      <w:marTop w:val="0"/>
      <w:marBottom w:val="0"/>
      <w:divBdr>
        <w:top w:val="none" w:sz="0" w:space="0" w:color="auto"/>
        <w:left w:val="none" w:sz="0" w:space="0" w:color="auto"/>
        <w:bottom w:val="none" w:sz="0" w:space="0" w:color="auto"/>
        <w:right w:val="none" w:sz="0" w:space="0" w:color="auto"/>
      </w:divBdr>
    </w:div>
    <w:div w:id="327825417">
      <w:bodyDiv w:val="1"/>
      <w:marLeft w:val="0"/>
      <w:marRight w:val="0"/>
      <w:marTop w:val="0"/>
      <w:marBottom w:val="0"/>
      <w:divBdr>
        <w:top w:val="none" w:sz="0" w:space="0" w:color="auto"/>
        <w:left w:val="none" w:sz="0" w:space="0" w:color="auto"/>
        <w:bottom w:val="none" w:sz="0" w:space="0" w:color="auto"/>
        <w:right w:val="none" w:sz="0" w:space="0" w:color="auto"/>
      </w:divBdr>
    </w:div>
    <w:div w:id="329254868">
      <w:bodyDiv w:val="1"/>
      <w:marLeft w:val="0"/>
      <w:marRight w:val="0"/>
      <w:marTop w:val="0"/>
      <w:marBottom w:val="0"/>
      <w:divBdr>
        <w:top w:val="none" w:sz="0" w:space="0" w:color="auto"/>
        <w:left w:val="none" w:sz="0" w:space="0" w:color="auto"/>
        <w:bottom w:val="none" w:sz="0" w:space="0" w:color="auto"/>
        <w:right w:val="none" w:sz="0" w:space="0" w:color="auto"/>
      </w:divBdr>
    </w:div>
    <w:div w:id="339700889">
      <w:bodyDiv w:val="1"/>
      <w:marLeft w:val="0"/>
      <w:marRight w:val="0"/>
      <w:marTop w:val="0"/>
      <w:marBottom w:val="0"/>
      <w:divBdr>
        <w:top w:val="none" w:sz="0" w:space="0" w:color="auto"/>
        <w:left w:val="none" w:sz="0" w:space="0" w:color="auto"/>
        <w:bottom w:val="none" w:sz="0" w:space="0" w:color="auto"/>
        <w:right w:val="none" w:sz="0" w:space="0" w:color="auto"/>
      </w:divBdr>
    </w:div>
    <w:div w:id="342711868">
      <w:bodyDiv w:val="1"/>
      <w:marLeft w:val="0"/>
      <w:marRight w:val="0"/>
      <w:marTop w:val="0"/>
      <w:marBottom w:val="0"/>
      <w:divBdr>
        <w:top w:val="none" w:sz="0" w:space="0" w:color="auto"/>
        <w:left w:val="none" w:sz="0" w:space="0" w:color="auto"/>
        <w:bottom w:val="none" w:sz="0" w:space="0" w:color="auto"/>
        <w:right w:val="none" w:sz="0" w:space="0" w:color="auto"/>
      </w:divBdr>
    </w:div>
    <w:div w:id="343629387">
      <w:bodyDiv w:val="1"/>
      <w:marLeft w:val="0"/>
      <w:marRight w:val="0"/>
      <w:marTop w:val="0"/>
      <w:marBottom w:val="0"/>
      <w:divBdr>
        <w:top w:val="none" w:sz="0" w:space="0" w:color="auto"/>
        <w:left w:val="none" w:sz="0" w:space="0" w:color="auto"/>
        <w:bottom w:val="none" w:sz="0" w:space="0" w:color="auto"/>
        <w:right w:val="none" w:sz="0" w:space="0" w:color="auto"/>
      </w:divBdr>
    </w:div>
    <w:div w:id="348676823">
      <w:bodyDiv w:val="1"/>
      <w:marLeft w:val="0"/>
      <w:marRight w:val="0"/>
      <w:marTop w:val="0"/>
      <w:marBottom w:val="0"/>
      <w:divBdr>
        <w:top w:val="none" w:sz="0" w:space="0" w:color="auto"/>
        <w:left w:val="none" w:sz="0" w:space="0" w:color="auto"/>
        <w:bottom w:val="none" w:sz="0" w:space="0" w:color="auto"/>
        <w:right w:val="none" w:sz="0" w:space="0" w:color="auto"/>
      </w:divBdr>
    </w:div>
    <w:div w:id="349572547">
      <w:bodyDiv w:val="1"/>
      <w:marLeft w:val="0"/>
      <w:marRight w:val="0"/>
      <w:marTop w:val="0"/>
      <w:marBottom w:val="0"/>
      <w:divBdr>
        <w:top w:val="none" w:sz="0" w:space="0" w:color="auto"/>
        <w:left w:val="none" w:sz="0" w:space="0" w:color="auto"/>
        <w:bottom w:val="none" w:sz="0" w:space="0" w:color="auto"/>
        <w:right w:val="none" w:sz="0" w:space="0" w:color="auto"/>
      </w:divBdr>
    </w:div>
    <w:div w:id="350377322">
      <w:bodyDiv w:val="1"/>
      <w:marLeft w:val="0"/>
      <w:marRight w:val="0"/>
      <w:marTop w:val="0"/>
      <w:marBottom w:val="0"/>
      <w:divBdr>
        <w:top w:val="none" w:sz="0" w:space="0" w:color="auto"/>
        <w:left w:val="none" w:sz="0" w:space="0" w:color="auto"/>
        <w:bottom w:val="none" w:sz="0" w:space="0" w:color="auto"/>
        <w:right w:val="none" w:sz="0" w:space="0" w:color="auto"/>
      </w:divBdr>
    </w:div>
    <w:div w:id="350492795">
      <w:bodyDiv w:val="1"/>
      <w:marLeft w:val="0"/>
      <w:marRight w:val="0"/>
      <w:marTop w:val="0"/>
      <w:marBottom w:val="0"/>
      <w:divBdr>
        <w:top w:val="none" w:sz="0" w:space="0" w:color="auto"/>
        <w:left w:val="none" w:sz="0" w:space="0" w:color="auto"/>
        <w:bottom w:val="none" w:sz="0" w:space="0" w:color="auto"/>
        <w:right w:val="none" w:sz="0" w:space="0" w:color="auto"/>
      </w:divBdr>
    </w:div>
    <w:div w:id="358548146">
      <w:bodyDiv w:val="1"/>
      <w:marLeft w:val="0"/>
      <w:marRight w:val="0"/>
      <w:marTop w:val="0"/>
      <w:marBottom w:val="0"/>
      <w:divBdr>
        <w:top w:val="none" w:sz="0" w:space="0" w:color="auto"/>
        <w:left w:val="none" w:sz="0" w:space="0" w:color="auto"/>
        <w:bottom w:val="none" w:sz="0" w:space="0" w:color="auto"/>
        <w:right w:val="none" w:sz="0" w:space="0" w:color="auto"/>
      </w:divBdr>
    </w:div>
    <w:div w:id="358899730">
      <w:bodyDiv w:val="1"/>
      <w:marLeft w:val="0"/>
      <w:marRight w:val="0"/>
      <w:marTop w:val="0"/>
      <w:marBottom w:val="0"/>
      <w:divBdr>
        <w:top w:val="none" w:sz="0" w:space="0" w:color="auto"/>
        <w:left w:val="none" w:sz="0" w:space="0" w:color="auto"/>
        <w:bottom w:val="none" w:sz="0" w:space="0" w:color="auto"/>
        <w:right w:val="none" w:sz="0" w:space="0" w:color="auto"/>
      </w:divBdr>
    </w:div>
    <w:div w:id="363487901">
      <w:bodyDiv w:val="1"/>
      <w:marLeft w:val="0"/>
      <w:marRight w:val="0"/>
      <w:marTop w:val="0"/>
      <w:marBottom w:val="0"/>
      <w:divBdr>
        <w:top w:val="none" w:sz="0" w:space="0" w:color="auto"/>
        <w:left w:val="none" w:sz="0" w:space="0" w:color="auto"/>
        <w:bottom w:val="none" w:sz="0" w:space="0" w:color="auto"/>
        <w:right w:val="none" w:sz="0" w:space="0" w:color="auto"/>
      </w:divBdr>
    </w:div>
    <w:div w:id="365065337">
      <w:bodyDiv w:val="1"/>
      <w:marLeft w:val="0"/>
      <w:marRight w:val="0"/>
      <w:marTop w:val="0"/>
      <w:marBottom w:val="0"/>
      <w:divBdr>
        <w:top w:val="none" w:sz="0" w:space="0" w:color="auto"/>
        <w:left w:val="none" w:sz="0" w:space="0" w:color="auto"/>
        <w:bottom w:val="none" w:sz="0" w:space="0" w:color="auto"/>
        <w:right w:val="none" w:sz="0" w:space="0" w:color="auto"/>
      </w:divBdr>
    </w:div>
    <w:div w:id="365761481">
      <w:bodyDiv w:val="1"/>
      <w:marLeft w:val="0"/>
      <w:marRight w:val="0"/>
      <w:marTop w:val="0"/>
      <w:marBottom w:val="0"/>
      <w:divBdr>
        <w:top w:val="none" w:sz="0" w:space="0" w:color="auto"/>
        <w:left w:val="none" w:sz="0" w:space="0" w:color="auto"/>
        <w:bottom w:val="none" w:sz="0" w:space="0" w:color="auto"/>
        <w:right w:val="none" w:sz="0" w:space="0" w:color="auto"/>
      </w:divBdr>
    </w:div>
    <w:div w:id="370963770">
      <w:bodyDiv w:val="1"/>
      <w:marLeft w:val="0"/>
      <w:marRight w:val="0"/>
      <w:marTop w:val="0"/>
      <w:marBottom w:val="0"/>
      <w:divBdr>
        <w:top w:val="none" w:sz="0" w:space="0" w:color="auto"/>
        <w:left w:val="none" w:sz="0" w:space="0" w:color="auto"/>
        <w:bottom w:val="none" w:sz="0" w:space="0" w:color="auto"/>
        <w:right w:val="none" w:sz="0" w:space="0" w:color="auto"/>
      </w:divBdr>
    </w:div>
    <w:div w:id="374351328">
      <w:bodyDiv w:val="1"/>
      <w:marLeft w:val="0"/>
      <w:marRight w:val="0"/>
      <w:marTop w:val="0"/>
      <w:marBottom w:val="0"/>
      <w:divBdr>
        <w:top w:val="none" w:sz="0" w:space="0" w:color="auto"/>
        <w:left w:val="none" w:sz="0" w:space="0" w:color="auto"/>
        <w:bottom w:val="none" w:sz="0" w:space="0" w:color="auto"/>
        <w:right w:val="none" w:sz="0" w:space="0" w:color="auto"/>
      </w:divBdr>
    </w:div>
    <w:div w:id="379785164">
      <w:bodyDiv w:val="1"/>
      <w:marLeft w:val="0"/>
      <w:marRight w:val="0"/>
      <w:marTop w:val="0"/>
      <w:marBottom w:val="0"/>
      <w:divBdr>
        <w:top w:val="none" w:sz="0" w:space="0" w:color="auto"/>
        <w:left w:val="none" w:sz="0" w:space="0" w:color="auto"/>
        <w:bottom w:val="none" w:sz="0" w:space="0" w:color="auto"/>
        <w:right w:val="none" w:sz="0" w:space="0" w:color="auto"/>
      </w:divBdr>
    </w:div>
    <w:div w:id="380060226">
      <w:bodyDiv w:val="1"/>
      <w:marLeft w:val="0"/>
      <w:marRight w:val="0"/>
      <w:marTop w:val="0"/>
      <w:marBottom w:val="0"/>
      <w:divBdr>
        <w:top w:val="none" w:sz="0" w:space="0" w:color="auto"/>
        <w:left w:val="none" w:sz="0" w:space="0" w:color="auto"/>
        <w:bottom w:val="none" w:sz="0" w:space="0" w:color="auto"/>
        <w:right w:val="none" w:sz="0" w:space="0" w:color="auto"/>
      </w:divBdr>
    </w:div>
    <w:div w:id="380178020">
      <w:bodyDiv w:val="1"/>
      <w:marLeft w:val="0"/>
      <w:marRight w:val="0"/>
      <w:marTop w:val="0"/>
      <w:marBottom w:val="0"/>
      <w:divBdr>
        <w:top w:val="none" w:sz="0" w:space="0" w:color="auto"/>
        <w:left w:val="none" w:sz="0" w:space="0" w:color="auto"/>
        <w:bottom w:val="none" w:sz="0" w:space="0" w:color="auto"/>
        <w:right w:val="none" w:sz="0" w:space="0" w:color="auto"/>
      </w:divBdr>
    </w:div>
    <w:div w:id="386539592">
      <w:bodyDiv w:val="1"/>
      <w:marLeft w:val="0"/>
      <w:marRight w:val="0"/>
      <w:marTop w:val="0"/>
      <w:marBottom w:val="0"/>
      <w:divBdr>
        <w:top w:val="none" w:sz="0" w:space="0" w:color="auto"/>
        <w:left w:val="none" w:sz="0" w:space="0" w:color="auto"/>
        <w:bottom w:val="none" w:sz="0" w:space="0" w:color="auto"/>
        <w:right w:val="none" w:sz="0" w:space="0" w:color="auto"/>
      </w:divBdr>
    </w:div>
    <w:div w:id="386954735">
      <w:bodyDiv w:val="1"/>
      <w:marLeft w:val="0"/>
      <w:marRight w:val="0"/>
      <w:marTop w:val="0"/>
      <w:marBottom w:val="0"/>
      <w:divBdr>
        <w:top w:val="none" w:sz="0" w:space="0" w:color="auto"/>
        <w:left w:val="none" w:sz="0" w:space="0" w:color="auto"/>
        <w:bottom w:val="none" w:sz="0" w:space="0" w:color="auto"/>
        <w:right w:val="none" w:sz="0" w:space="0" w:color="auto"/>
      </w:divBdr>
    </w:div>
    <w:div w:id="387843994">
      <w:bodyDiv w:val="1"/>
      <w:marLeft w:val="0"/>
      <w:marRight w:val="0"/>
      <w:marTop w:val="0"/>
      <w:marBottom w:val="0"/>
      <w:divBdr>
        <w:top w:val="none" w:sz="0" w:space="0" w:color="auto"/>
        <w:left w:val="none" w:sz="0" w:space="0" w:color="auto"/>
        <w:bottom w:val="none" w:sz="0" w:space="0" w:color="auto"/>
        <w:right w:val="none" w:sz="0" w:space="0" w:color="auto"/>
      </w:divBdr>
    </w:div>
    <w:div w:id="391346547">
      <w:bodyDiv w:val="1"/>
      <w:marLeft w:val="0"/>
      <w:marRight w:val="0"/>
      <w:marTop w:val="0"/>
      <w:marBottom w:val="0"/>
      <w:divBdr>
        <w:top w:val="none" w:sz="0" w:space="0" w:color="auto"/>
        <w:left w:val="none" w:sz="0" w:space="0" w:color="auto"/>
        <w:bottom w:val="none" w:sz="0" w:space="0" w:color="auto"/>
        <w:right w:val="none" w:sz="0" w:space="0" w:color="auto"/>
      </w:divBdr>
    </w:div>
    <w:div w:id="400374237">
      <w:bodyDiv w:val="1"/>
      <w:marLeft w:val="0"/>
      <w:marRight w:val="0"/>
      <w:marTop w:val="0"/>
      <w:marBottom w:val="0"/>
      <w:divBdr>
        <w:top w:val="none" w:sz="0" w:space="0" w:color="auto"/>
        <w:left w:val="none" w:sz="0" w:space="0" w:color="auto"/>
        <w:bottom w:val="none" w:sz="0" w:space="0" w:color="auto"/>
        <w:right w:val="none" w:sz="0" w:space="0" w:color="auto"/>
      </w:divBdr>
    </w:div>
    <w:div w:id="400564919">
      <w:bodyDiv w:val="1"/>
      <w:marLeft w:val="0"/>
      <w:marRight w:val="0"/>
      <w:marTop w:val="0"/>
      <w:marBottom w:val="0"/>
      <w:divBdr>
        <w:top w:val="none" w:sz="0" w:space="0" w:color="auto"/>
        <w:left w:val="none" w:sz="0" w:space="0" w:color="auto"/>
        <w:bottom w:val="none" w:sz="0" w:space="0" w:color="auto"/>
        <w:right w:val="none" w:sz="0" w:space="0" w:color="auto"/>
      </w:divBdr>
    </w:div>
    <w:div w:id="403333722">
      <w:bodyDiv w:val="1"/>
      <w:marLeft w:val="0"/>
      <w:marRight w:val="0"/>
      <w:marTop w:val="0"/>
      <w:marBottom w:val="0"/>
      <w:divBdr>
        <w:top w:val="none" w:sz="0" w:space="0" w:color="auto"/>
        <w:left w:val="none" w:sz="0" w:space="0" w:color="auto"/>
        <w:bottom w:val="none" w:sz="0" w:space="0" w:color="auto"/>
        <w:right w:val="none" w:sz="0" w:space="0" w:color="auto"/>
      </w:divBdr>
    </w:div>
    <w:div w:id="404030959">
      <w:bodyDiv w:val="1"/>
      <w:marLeft w:val="0"/>
      <w:marRight w:val="0"/>
      <w:marTop w:val="0"/>
      <w:marBottom w:val="0"/>
      <w:divBdr>
        <w:top w:val="none" w:sz="0" w:space="0" w:color="auto"/>
        <w:left w:val="none" w:sz="0" w:space="0" w:color="auto"/>
        <w:bottom w:val="none" w:sz="0" w:space="0" w:color="auto"/>
        <w:right w:val="none" w:sz="0" w:space="0" w:color="auto"/>
      </w:divBdr>
    </w:div>
    <w:div w:id="405884772">
      <w:bodyDiv w:val="1"/>
      <w:marLeft w:val="0"/>
      <w:marRight w:val="0"/>
      <w:marTop w:val="0"/>
      <w:marBottom w:val="0"/>
      <w:divBdr>
        <w:top w:val="none" w:sz="0" w:space="0" w:color="auto"/>
        <w:left w:val="none" w:sz="0" w:space="0" w:color="auto"/>
        <w:bottom w:val="none" w:sz="0" w:space="0" w:color="auto"/>
        <w:right w:val="none" w:sz="0" w:space="0" w:color="auto"/>
      </w:divBdr>
    </w:div>
    <w:div w:id="406078881">
      <w:bodyDiv w:val="1"/>
      <w:marLeft w:val="0"/>
      <w:marRight w:val="0"/>
      <w:marTop w:val="0"/>
      <w:marBottom w:val="0"/>
      <w:divBdr>
        <w:top w:val="none" w:sz="0" w:space="0" w:color="auto"/>
        <w:left w:val="none" w:sz="0" w:space="0" w:color="auto"/>
        <w:bottom w:val="none" w:sz="0" w:space="0" w:color="auto"/>
        <w:right w:val="none" w:sz="0" w:space="0" w:color="auto"/>
      </w:divBdr>
    </w:div>
    <w:div w:id="406728916">
      <w:bodyDiv w:val="1"/>
      <w:marLeft w:val="0"/>
      <w:marRight w:val="0"/>
      <w:marTop w:val="0"/>
      <w:marBottom w:val="0"/>
      <w:divBdr>
        <w:top w:val="none" w:sz="0" w:space="0" w:color="auto"/>
        <w:left w:val="none" w:sz="0" w:space="0" w:color="auto"/>
        <w:bottom w:val="none" w:sz="0" w:space="0" w:color="auto"/>
        <w:right w:val="none" w:sz="0" w:space="0" w:color="auto"/>
      </w:divBdr>
    </w:div>
    <w:div w:id="409430131">
      <w:bodyDiv w:val="1"/>
      <w:marLeft w:val="0"/>
      <w:marRight w:val="0"/>
      <w:marTop w:val="0"/>
      <w:marBottom w:val="0"/>
      <w:divBdr>
        <w:top w:val="none" w:sz="0" w:space="0" w:color="auto"/>
        <w:left w:val="none" w:sz="0" w:space="0" w:color="auto"/>
        <w:bottom w:val="none" w:sz="0" w:space="0" w:color="auto"/>
        <w:right w:val="none" w:sz="0" w:space="0" w:color="auto"/>
      </w:divBdr>
    </w:div>
    <w:div w:id="415633408">
      <w:bodyDiv w:val="1"/>
      <w:marLeft w:val="0"/>
      <w:marRight w:val="0"/>
      <w:marTop w:val="0"/>
      <w:marBottom w:val="0"/>
      <w:divBdr>
        <w:top w:val="none" w:sz="0" w:space="0" w:color="auto"/>
        <w:left w:val="none" w:sz="0" w:space="0" w:color="auto"/>
        <w:bottom w:val="none" w:sz="0" w:space="0" w:color="auto"/>
        <w:right w:val="none" w:sz="0" w:space="0" w:color="auto"/>
      </w:divBdr>
    </w:div>
    <w:div w:id="415782941">
      <w:bodyDiv w:val="1"/>
      <w:marLeft w:val="0"/>
      <w:marRight w:val="0"/>
      <w:marTop w:val="0"/>
      <w:marBottom w:val="0"/>
      <w:divBdr>
        <w:top w:val="none" w:sz="0" w:space="0" w:color="auto"/>
        <w:left w:val="none" w:sz="0" w:space="0" w:color="auto"/>
        <w:bottom w:val="none" w:sz="0" w:space="0" w:color="auto"/>
        <w:right w:val="none" w:sz="0" w:space="0" w:color="auto"/>
      </w:divBdr>
    </w:div>
    <w:div w:id="415978426">
      <w:bodyDiv w:val="1"/>
      <w:marLeft w:val="0"/>
      <w:marRight w:val="0"/>
      <w:marTop w:val="0"/>
      <w:marBottom w:val="0"/>
      <w:divBdr>
        <w:top w:val="none" w:sz="0" w:space="0" w:color="auto"/>
        <w:left w:val="none" w:sz="0" w:space="0" w:color="auto"/>
        <w:bottom w:val="none" w:sz="0" w:space="0" w:color="auto"/>
        <w:right w:val="none" w:sz="0" w:space="0" w:color="auto"/>
      </w:divBdr>
    </w:div>
    <w:div w:id="416289772">
      <w:bodyDiv w:val="1"/>
      <w:marLeft w:val="0"/>
      <w:marRight w:val="0"/>
      <w:marTop w:val="0"/>
      <w:marBottom w:val="0"/>
      <w:divBdr>
        <w:top w:val="none" w:sz="0" w:space="0" w:color="auto"/>
        <w:left w:val="none" w:sz="0" w:space="0" w:color="auto"/>
        <w:bottom w:val="none" w:sz="0" w:space="0" w:color="auto"/>
        <w:right w:val="none" w:sz="0" w:space="0" w:color="auto"/>
      </w:divBdr>
    </w:div>
    <w:div w:id="418260166">
      <w:bodyDiv w:val="1"/>
      <w:marLeft w:val="0"/>
      <w:marRight w:val="0"/>
      <w:marTop w:val="0"/>
      <w:marBottom w:val="0"/>
      <w:divBdr>
        <w:top w:val="none" w:sz="0" w:space="0" w:color="auto"/>
        <w:left w:val="none" w:sz="0" w:space="0" w:color="auto"/>
        <w:bottom w:val="none" w:sz="0" w:space="0" w:color="auto"/>
        <w:right w:val="none" w:sz="0" w:space="0" w:color="auto"/>
      </w:divBdr>
    </w:div>
    <w:div w:id="420183862">
      <w:bodyDiv w:val="1"/>
      <w:marLeft w:val="0"/>
      <w:marRight w:val="0"/>
      <w:marTop w:val="0"/>
      <w:marBottom w:val="0"/>
      <w:divBdr>
        <w:top w:val="none" w:sz="0" w:space="0" w:color="auto"/>
        <w:left w:val="none" w:sz="0" w:space="0" w:color="auto"/>
        <w:bottom w:val="none" w:sz="0" w:space="0" w:color="auto"/>
        <w:right w:val="none" w:sz="0" w:space="0" w:color="auto"/>
      </w:divBdr>
    </w:div>
    <w:div w:id="423065934">
      <w:bodyDiv w:val="1"/>
      <w:marLeft w:val="0"/>
      <w:marRight w:val="0"/>
      <w:marTop w:val="0"/>
      <w:marBottom w:val="0"/>
      <w:divBdr>
        <w:top w:val="none" w:sz="0" w:space="0" w:color="auto"/>
        <w:left w:val="none" w:sz="0" w:space="0" w:color="auto"/>
        <w:bottom w:val="none" w:sz="0" w:space="0" w:color="auto"/>
        <w:right w:val="none" w:sz="0" w:space="0" w:color="auto"/>
      </w:divBdr>
    </w:div>
    <w:div w:id="425924870">
      <w:bodyDiv w:val="1"/>
      <w:marLeft w:val="0"/>
      <w:marRight w:val="0"/>
      <w:marTop w:val="0"/>
      <w:marBottom w:val="0"/>
      <w:divBdr>
        <w:top w:val="none" w:sz="0" w:space="0" w:color="auto"/>
        <w:left w:val="none" w:sz="0" w:space="0" w:color="auto"/>
        <w:bottom w:val="none" w:sz="0" w:space="0" w:color="auto"/>
        <w:right w:val="none" w:sz="0" w:space="0" w:color="auto"/>
      </w:divBdr>
    </w:div>
    <w:div w:id="426541004">
      <w:bodyDiv w:val="1"/>
      <w:marLeft w:val="0"/>
      <w:marRight w:val="0"/>
      <w:marTop w:val="0"/>
      <w:marBottom w:val="0"/>
      <w:divBdr>
        <w:top w:val="none" w:sz="0" w:space="0" w:color="auto"/>
        <w:left w:val="none" w:sz="0" w:space="0" w:color="auto"/>
        <w:bottom w:val="none" w:sz="0" w:space="0" w:color="auto"/>
        <w:right w:val="none" w:sz="0" w:space="0" w:color="auto"/>
      </w:divBdr>
    </w:div>
    <w:div w:id="426771524">
      <w:bodyDiv w:val="1"/>
      <w:marLeft w:val="0"/>
      <w:marRight w:val="0"/>
      <w:marTop w:val="0"/>
      <w:marBottom w:val="0"/>
      <w:divBdr>
        <w:top w:val="none" w:sz="0" w:space="0" w:color="auto"/>
        <w:left w:val="none" w:sz="0" w:space="0" w:color="auto"/>
        <w:bottom w:val="none" w:sz="0" w:space="0" w:color="auto"/>
        <w:right w:val="none" w:sz="0" w:space="0" w:color="auto"/>
      </w:divBdr>
    </w:div>
    <w:div w:id="430247637">
      <w:bodyDiv w:val="1"/>
      <w:marLeft w:val="0"/>
      <w:marRight w:val="0"/>
      <w:marTop w:val="0"/>
      <w:marBottom w:val="0"/>
      <w:divBdr>
        <w:top w:val="none" w:sz="0" w:space="0" w:color="auto"/>
        <w:left w:val="none" w:sz="0" w:space="0" w:color="auto"/>
        <w:bottom w:val="none" w:sz="0" w:space="0" w:color="auto"/>
        <w:right w:val="none" w:sz="0" w:space="0" w:color="auto"/>
      </w:divBdr>
    </w:div>
    <w:div w:id="431701922">
      <w:bodyDiv w:val="1"/>
      <w:marLeft w:val="0"/>
      <w:marRight w:val="0"/>
      <w:marTop w:val="0"/>
      <w:marBottom w:val="0"/>
      <w:divBdr>
        <w:top w:val="none" w:sz="0" w:space="0" w:color="auto"/>
        <w:left w:val="none" w:sz="0" w:space="0" w:color="auto"/>
        <w:bottom w:val="none" w:sz="0" w:space="0" w:color="auto"/>
        <w:right w:val="none" w:sz="0" w:space="0" w:color="auto"/>
      </w:divBdr>
    </w:div>
    <w:div w:id="434444095">
      <w:bodyDiv w:val="1"/>
      <w:marLeft w:val="0"/>
      <w:marRight w:val="0"/>
      <w:marTop w:val="0"/>
      <w:marBottom w:val="0"/>
      <w:divBdr>
        <w:top w:val="none" w:sz="0" w:space="0" w:color="auto"/>
        <w:left w:val="none" w:sz="0" w:space="0" w:color="auto"/>
        <w:bottom w:val="none" w:sz="0" w:space="0" w:color="auto"/>
        <w:right w:val="none" w:sz="0" w:space="0" w:color="auto"/>
      </w:divBdr>
    </w:div>
    <w:div w:id="436145948">
      <w:bodyDiv w:val="1"/>
      <w:marLeft w:val="0"/>
      <w:marRight w:val="0"/>
      <w:marTop w:val="0"/>
      <w:marBottom w:val="0"/>
      <w:divBdr>
        <w:top w:val="none" w:sz="0" w:space="0" w:color="auto"/>
        <w:left w:val="none" w:sz="0" w:space="0" w:color="auto"/>
        <w:bottom w:val="none" w:sz="0" w:space="0" w:color="auto"/>
        <w:right w:val="none" w:sz="0" w:space="0" w:color="auto"/>
      </w:divBdr>
    </w:div>
    <w:div w:id="440803813">
      <w:bodyDiv w:val="1"/>
      <w:marLeft w:val="0"/>
      <w:marRight w:val="0"/>
      <w:marTop w:val="0"/>
      <w:marBottom w:val="0"/>
      <w:divBdr>
        <w:top w:val="none" w:sz="0" w:space="0" w:color="auto"/>
        <w:left w:val="none" w:sz="0" w:space="0" w:color="auto"/>
        <w:bottom w:val="none" w:sz="0" w:space="0" w:color="auto"/>
        <w:right w:val="none" w:sz="0" w:space="0" w:color="auto"/>
      </w:divBdr>
    </w:div>
    <w:div w:id="443423237">
      <w:bodyDiv w:val="1"/>
      <w:marLeft w:val="0"/>
      <w:marRight w:val="0"/>
      <w:marTop w:val="0"/>
      <w:marBottom w:val="0"/>
      <w:divBdr>
        <w:top w:val="none" w:sz="0" w:space="0" w:color="auto"/>
        <w:left w:val="none" w:sz="0" w:space="0" w:color="auto"/>
        <w:bottom w:val="none" w:sz="0" w:space="0" w:color="auto"/>
        <w:right w:val="none" w:sz="0" w:space="0" w:color="auto"/>
      </w:divBdr>
    </w:div>
    <w:div w:id="445273582">
      <w:bodyDiv w:val="1"/>
      <w:marLeft w:val="0"/>
      <w:marRight w:val="0"/>
      <w:marTop w:val="0"/>
      <w:marBottom w:val="0"/>
      <w:divBdr>
        <w:top w:val="none" w:sz="0" w:space="0" w:color="auto"/>
        <w:left w:val="none" w:sz="0" w:space="0" w:color="auto"/>
        <w:bottom w:val="none" w:sz="0" w:space="0" w:color="auto"/>
        <w:right w:val="none" w:sz="0" w:space="0" w:color="auto"/>
      </w:divBdr>
    </w:div>
    <w:div w:id="445731590">
      <w:bodyDiv w:val="1"/>
      <w:marLeft w:val="0"/>
      <w:marRight w:val="0"/>
      <w:marTop w:val="0"/>
      <w:marBottom w:val="0"/>
      <w:divBdr>
        <w:top w:val="none" w:sz="0" w:space="0" w:color="auto"/>
        <w:left w:val="none" w:sz="0" w:space="0" w:color="auto"/>
        <w:bottom w:val="none" w:sz="0" w:space="0" w:color="auto"/>
        <w:right w:val="none" w:sz="0" w:space="0" w:color="auto"/>
      </w:divBdr>
    </w:div>
    <w:div w:id="447162698">
      <w:bodyDiv w:val="1"/>
      <w:marLeft w:val="0"/>
      <w:marRight w:val="0"/>
      <w:marTop w:val="0"/>
      <w:marBottom w:val="0"/>
      <w:divBdr>
        <w:top w:val="none" w:sz="0" w:space="0" w:color="auto"/>
        <w:left w:val="none" w:sz="0" w:space="0" w:color="auto"/>
        <w:bottom w:val="none" w:sz="0" w:space="0" w:color="auto"/>
        <w:right w:val="none" w:sz="0" w:space="0" w:color="auto"/>
      </w:divBdr>
    </w:div>
    <w:div w:id="448746656">
      <w:bodyDiv w:val="1"/>
      <w:marLeft w:val="0"/>
      <w:marRight w:val="0"/>
      <w:marTop w:val="0"/>
      <w:marBottom w:val="0"/>
      <w:divBdr>
        <w:top w:val="none" w:sz="0" w:space="0" w:color="auto"/>
        <w:left w:val="none" w:sz="0" w:space="0" w:color="auto"/>
        <w:bottom w:val="none" w:sz="0" w:space="0" w:color="auto"/>
        <w:right w:val="none" w:sz="0" w:space="0" w:color="auto"/>
      </w:divBdr>
    </w:div>
    <w:div w:id="450630067">
      <w:bodyDiv w:val="1"/>
      <w:marLeft w:val="0"/>
      <w:marRight w:val="0"/>
      <w:marTop w:val="0"/>
      <w:marBottom w:val="0"/>
      <w:divBdr>
        <w:top w:val="none" w:sz="0" w:space="0" w:color="auto"/>
        <w:left w:val="none" w:sz="0" w:space="0" w:color="auto"/>
        <w:bottom w:val="none" w:sz="0" w:space="0" w:color="auto"/>
        <w:right w:val="none" w:sz="0" w:space="0" w:color="auto"/>
      </w:divBdr>
    </w:div>
    <w:div w:id="452793490">
      <w:bodyDiv w:val="1"/>
      <w:marLeft w:val="0"/>
      <w:marRight w:val="0"/>
      <w:marTop w:val="0"/>
      <w:marBottom w:val="0"/>
      <w:divBdr>
        <w:top w:val="none" w:sz="0" w:space="0" w:color="auto"/>
        <w:left w:val="none" w:sz="0" w:space="0" w:color="auto"/>
        <w:bottom w:val="none" w:sz="0" w:space="0" w:color="auto"/>
        <w:right w:val="none" w:sz="0" w:space="0" w:color="auto"/>
      </w:divBdr>
    </w:div>
    <w:div w:id="456143078">
      <w:bodyDiv w:val="1"/>
      <w:marLeft w:val="0"/>
      <w:marRight w:val="0"/>
      <w:marTop w:val="0"/>
      <w:marBottom w:val="0"/>
      <w:divBdr>
        <w:top w:val="none" w:sz="0" w:space="0" w:color="auto"/>
        <w:left w:val="none" w:sz="0" w:space="0" w:color="auto"/>
        <w:bottom w:val="none" w:sz="0" w:space="0" w:color="auto"/>
        <w:right w:val="none" w:sz="0" w:space="0" w:color="auto"/>
      </w:divBdr>
    </w:div>
    <w:div w:id="456527718">
      <w:bodyDiv w:val="1"/>
      <w:marLeft w:val="0"/>
      <w:marRight w:val="0"/>
      <w:marTop w:val="0"/>
      <w:marBottom w:val="0"/>
      <w:divBdr>
        <w:top w:val="none" w:sz="0" w:space="0" w:color="auto"/>
        <w:left w:val="none" w:sz="0" w:space="0" w:color="auto"/>
        <w:bottom w:val="none" w:sz="0" w:space="0" w:color="auto"/>
        <w:right w:val="none" w:sz="0" w:space="0" w:color="auto"/>
      </w:divBdr>
    </w:div>
    <w:div w:id="460802845">
      <w:bodyDiv w:val="1"/>
      <w:marLeft w:val="0"/>
      <w:marRight w:val="0"/>
      <w:marTop w:val="0"/>
      <w:marBottom w:val="0"/>
      <w:divBdr>
        <w:top w:val="none" w:sz="0" w:space="0" w:color="auto"/>
        <w:left w:val="none" w:sz="0" w:space="0" w:color="auto"/>
        <w:bottom w:val="none" w:sz="0" w:space="0" w:color="auto"/>
        <w:right w:val="none" w:sz="0" w:space="0" w:color="auto"/>
      </w:divBdr>
    </w:div>
    <w:div w:id="463814236">
      <w:bodyDiv w:val="1"/>
      <w:marLeft w:val="0"/>
      <w:marRight w:val="0"/>
      <w:marTop w:val="0"/>
      <w:marBottom w:val="0"/>
      <w:divBdr>
        <w:top w:val="none" w:sz="0" w:space="0" w:color="auto"/>
        <w:left w:val="none" w:sz="0" w:space="0" w:color="auto"/>
        <w:bottom w:val="none" w:sz="0" w:space="0" w:color="auto"/>
        <w:right w:val="none" w:sz="0" w:space="0" w:color="auto"/>
      </w:divBdr>
    </w:div>
    <w:div w:id="466245040">
      <w:bodyDiv w:val="1"/>
      <w:marLeft w:val="0"/>
      <w:marRight w:val="0"/>
      <w:marTop w:val="0"/>
      <w:marBottom w:val="0"/>
      <w:divBdr>
        <w:top w:val="none" w:sz="0" w:space="0" w:color="auto"/>
        <w:left w:val="none" w:sz="0" w:space="0" w:color="auto"/>
        <w:bottom w:val="none" w:sz="0" w:space="0" w:color="auto"/>
        <w:right w:val="none" w:sz="0" w:space="0" w:color="auto"/>
      </w:divBdr>
    </w:div>
    <w:div w:id="467237654">
      <w:bodyDiv w:val="1"/>
      <w:marLeft w:val="0"/>
      <w:marRight w:val="0"/>
      <w:marTop w:val="0"/>
      <w:marBottom w:val="0"/>
      <w:divBdr>
        <w:top w:val="none" w:sz="0" w:space="0" w:color="auto"/>
        <w:left w:val="none" w:sz="0" w:space="0" w:color="auto"/>
        <w:bottom w:val="none" w:sz="0" w:space="0" w:color="auto"/>
        <w:right w:val="none" w:sz="0" w:space="0" w:color="auto"/>
      </w:divBdr>
    </w:div>
    <w:div w:id="467403268">
      <w:bodyDiv w:val="1"/>
      <w:marLeft w:val="0"/>
      <w:marRight w:val="0"/>
      <w:marTop w:val="0"/>
      <w:marBottom w:val="0"/>
      <w:divBdr>
        <w:top w:val="none" w:sz="0" w:space="0" w:color="auto"/>
        <w:left w:val="none" w:sz="0" w:space="0" w:color="auto"/>
        <w:bottom w:val="none" w:sz="0" w:space="0" w:color="auto"/>
        <w:right w:val="none" w:sz="0" w:space="0" w:color="auto"/>
      </w:divBdr>
    </w:div>
    <w:div w:id="467862231">
      <w:bodyDiv w:val="1"/>
      <w:marLeft w:val="0"/>
      <w:marRight w:val="0"/>
      <w:marTop w:val="0"/>
      <w:marBottom w:val="0"/>
      <w:divBdr>
        <w:top w:val="none" w:sz="0" w:space="0" w:color="auto"/>
        <w:left w:val="none" w:sz="0" w:space="0" w:color="auto"/>
        <w:bottom w:val="none" w:sz="0" w:space="0" w:color="auto"/>
        <w:right w:val="none" w:sz="0" w:space="0" w:color="auto"/>
      </w:divBdr>
    </w:div>
    <w:div w:id="470437766">
      <w:bodyDiv w:val="1"/>
      <w:marLeft w:val="0"/>
      <w:marRight w:val="0"/>
      <w:marTop w:val="0"/>
      <w:marBottom w:val="0"/>
      <w:divBdr>
        <w:top w:val="none" w:sz="0" w:space="0" w:color="auto"/>
        <w:left w:val="none" w:sz="0" w:space="0" w:color="auto"/>
        <w:bottom w:val="none" w:sz="0" w:space="0" w:color="auto"/>
        <w:right w:val="none" w:sz="0" w:space="0" w:color="auto"/>
      </w:divBdr>
    </w:div>
    <w:div w:id="470487827">
      <w:bodyDiv w:val="1"/>
      <w:marLeft w:val="0"/>
      <w:marRight w:val="0"/>
      <w:marTop w:val="0"/>
      <w:marBottom w:val="0"/>
      <w:divBdr>
        <w:top w:val="none" w:sz="0" w:space="0" w:color="auto"/>
        <w:left w:val="none" w:sz="0" w:space="0" w:color="auto"/>
        <w:bottom w:val="none" w:sz="0" w:space="0" w:color="auto"/>
        <w:right w:val="none" w:sz="0" w:space="0" w:color="auto"/>
      </w:divBdr>
    </w:div>
    <w:div w:id="471023312">
      <w:bodyDiv w:val="1"/>
      <w:marLeft w:val="0"/>
      <w:marRight w:val="0"/>
      <w:marTop w:val="0"/>
      <w:marBottom w:val="0"/>
      <w:divBdr>
        <w:top w:val="none" w:sz="0" w:space="0" w:color="auto"/>
        <w:left w:val="none" w:sz="0" w:space="0" w:color="auto"/>
        <w:bottom w:val="none" w:sz="0" w:space="0" w:color="auto"/>
        <w:right w:val="none" w:sz="0" w:space="0" w:color="auto"/>
      </w:divBdr>
    </w:div>
    <w:div w:id="471407896">
      <w:bodyDiv w:val="1"/>
      <w:marLeft w:val="0"/>
      <w:marRight w:val="0"/>
      <w:marTop w:val="0"/>
      <w:marBottom w:val="0"/>
      <w:divBdr>
        <w:top w:val="none" w:sz="0" w:space="0" w:color="auto"/>
        <w:left w:val="none" w:sz="0" w:space="0" w:color="auto"/>
        <w:bottom w:val="none" w:sz="0" w:space="0" w:color="auto"/>
        <w:right w:val="none" w:sz="0" w:space="0" w:color="auto"/>
      </w:divBdr>
    </w:div>
    <w:div w:id="474182477">
      <w:bodyDiv w:val="1"/>
      <w:marLeft w:val="0"/>
      <w:marRight w:val="0"/>
      <w:marTop w:val="0"/>
      <w:marBottom w:val="0"/>
      <w:divBdr>
        <w:top w:val="none" w:sz="0" w:space="0" w:color="auto"/>
        <w:left w:val="none" w:sz="0" w:space="0" w:color="auto"/>
        <w:bottom w:val="none" w:sz="0" w:space="0" w:color="auto"/>
        <w:right w:val="none" w:sz="0" w:space="0" w:color="auto"/>
      </w:divBdr>
    </w:div>
    <w:div w:id="479075349">
      <w:bodyDiv w:val="1"/>
      <w:marLeft w:val="0"/>
      <w:marRight w:val="0"/>
      <w:marTop w:val="0"/>
      <w:marBottom w:val="0"/>
      <w:divBdr>
        <w:top w:val="none" w:sz="0" w:space="0" w:color="auto"/>
        <w:left w:val="none" w:sz="0" w:space="0" w:color="auto"/>
        <w:bottom w:val="none" w:sz="0" w:space="0" w:color="auto"/>
        <w:right w:val="none" w:sz="0" w:space="0" w:color="auto"/>
      </w:divBdr>
    </w:div>
    <w:div w:id="479230706">
      <w:bodyDiv w:val="1"/>
      <w:marLeft w:val="0"/>
      <w:marRight w:val="0"/>
      <w:marTop w:val="0"/>
      <w:marBottom w:val="0"/>
      <w:divBdr>
        <w:top w:val="none" w:sz="0" w:space="0" w:color="auto"/>
        <w:left w:val="none" w:sz="0" w:space="0" w:color="auto"/>
        <w:bottom w:val="none" w:sz="0" w:space="0" w:color="auto"/>
        <w:right w:val="none" w:sz="0" w:space="0" w:color="auto"/>
      </w:divBdr>
    </w:div>
    <w:div w:id="484594721">
      <w:bodyDiv w:val="1"/>
      <w:marLeft w:val="0"/>
      <w:marRight w:val="0"/>
      <w:marTop w:val="0"/>
      <w:marBottom w:val="0"/>
      <w:divBdr>
        <w:top w:val="none" w:sz="0" w:space="0" w:color="auto"/>
        <w:left w:val="none" w:sz="0" w:space="0" w:color="auto"/>
        <w:bottom w:val="none" w:sz="0" w:space="0" w:color="auto"/>
        <w:right w:val="none" w:sz="0" w:space="0" w:color="auto"/>
      </w:divBdr>
    </w:div>
    <w:div w:id="487095262">
      <w:bodyDiv w:val="1"/>
      <w:marLeft w:val="0"/>
      <w:marRight w:val="0"/>
      <w:marTop w:val="0"/>
      <w:marBottom w:val="0"/>
      <w:divBdr>
        <w:top w:val="none" w:sz="0" w:space="0" w:color="auto"/>
        <w:left w:val="none" w:sz="0" w:space="0" w:color="auto"/>
        <w:bottom w:val="none" w:sz="0" w:space="0" w:color="auto"/>
        <w:right w:val="none" w:sz="0" w:space="0" w:color="auto"/>
      </w:divBdr>
    </w:div>
    <w:div w:id="487938228">
      <w:bodyDiv w:val="1"/>
      <w:marLeft w:val="0"/>
      <w:marRight w:val="0"/>
      <w:marTop w:val="0"/>
      <w:marBottom w:val="0"/>
      <w:divBdr>
        <w:top w:val="none" w:sz="0" w:space="0" w:color="auto"/>
        <w:left w:val="none" w:sz="0" w:space="0" w:color="auto"/>
        <w:bottom w:val="none" w:sz="0" w:space="0" w:color="auto"/>
        <w:right w:val="none" w:sz="0" w:space="0" w:color="auto"/>
      </w:divBdr>
    </w:div>
    <w:div w:id="491873631">
      <w:bodyDiv w:val="1"/>
      <w:marLeft w:val="0"/>
      <w:marRight w:val="0"/>
      <w:marTop w:val="0"/>
      <w:marBottom w:val="0"/>
      <w:divBdr>
        <w:top w:val="none" w:sz="0" w:space="0" w:color="auto"/>
        <w:left w:val="none" w:sz="0" w:space="0" w:color="auto"/>
        <w:bottom w:val="none" w:sz="0" w:space="0" w:color="auto"/>
        <w:right w:val="none" w:sz="0" w:space="0" w:color="auto"/>
      </w:divBdr>
    </w:div>
    <w:div w:id="491913295">
      <w:bodyDiv w:val="1"/>
      <w:marLeft w:val="0"/>
      <w:marRight w:val="0"/>
      <w:marTop w:val="0"/>
      <w:marBottom w:val="0"/>
      <w:divBdr>
        <w:top w:val="none" w:sz="0" w:space="0" w:color="auto"/>
        <w:left w:val="none" w:sz="0" w:space="0" w:color="auto"/>
        <w:bottom w:val="none" w:sz="0" w:space="0" w:color="auto"/>
        <w:right w:val="none" w:sz="0" w:space="0" w:color="auto"/>
      </w:divBdr>
    </w:div>
    <w:div w:id="492914194">
      <w:bodyDiv w:val="1"/>
      <w:marLeft w:val="0"/>
      <w:marRight w:val="0"/>
      <w:marTop w:val="0"/>
      <w:marBottom w:val="0"/>
      <w:divBdr>
        <w:top w:val="none" w:sz="0" w:space="0" w:color="auto"/>
        <w:left w:val="none" w:sz="0" w:space="0" w:color="auto"/>
        <w:bottom w:val="none" w:sz="0" w:space="0" w:color="auto"/>
        <w:right w:val="none" w:sz="0" w:space="0" w:color="auto"/>
      </w:divBdr>
    </w:div>
    <w:div w:id="496768690">
      <w:bodyDiv w:val="1"/>
      <w:marLeft w:val="0"/>
      <w:marRight w:val="0"/>
      <w:marTop w:val="0"/>
      <w:marBottom w:val="0"/>
      <w:divBdr>
        <w:top w:val="none" w:sz="0" w:space="0" w:color="auto"/>
        <w:left w:val="none" w:sz="0" w:space="0" w:color="auto"/>
        <w:bottom w:val="none" w:sz="0" w:space="0" w:color="auto"/>
        <w:right w:val="none" w:sz="0" w:space="0" w:color="auto"/>
      </w:divBdr>
    </w:div>
    <w:div w:id="502284955">
      <w:bodyDiv w:val="1"/>
      <w:marLeft w:val="0"/>
      <w:marRight w:val="0"/>
      <w:marTop w:val="0"/>
      <w:marBottom w:val="0"/>
      <w:divBdr>
        <w:top w:val="none" w:sz="0" w:space="0" w:color="auto"/>
        <w:left w:val="none" w:sz="0" w:space="0" w:color="auto"/>
        <w:bottom w:val="none" w:sz="0" w:space="0" w:color="auto"/>
        <w:right w:val="none" w:sz="0" w:space="0" w:color="auto"/>
      </w:divBdr>
    </w:div>
    <w:div w:id="502476966">
      <w:bodyDiv w:val="1"/>
      <w:marLeft w:val="0"/>
      <w:marRight w:val="0"/>
      <w:marTop w:val="0"/>
      <w:marBottom w:val="0"/>
      <w:divBdr>
        <w:top w:val="none" w:sz="0" w:space="0" w:color="auto"/>
        <w:left w:val="none" w:sz="0" w:space="0" w:color="auto"/>
        <w:bottom w:val="none" w:sz="0" w:space="0" w:color="auto"/>
        <w:right w:val="none" w:sz="0" w:space="0" w:color="auto"/>
      </w:divBdr>
    </w:div>
    <w:div w:id="503933191">
      <w:bodyDiv w:val="1"/>
      <w:marLeft w:val="0"/>
      <w:marRight w:val="0"/>
      <w:marTop w:val="0"/>
      <w:marBottom w:val="0"/>
      <w:divBdr>
        <w:top w:val="none" w:sz="0" w:space="0" w:color="auto"/>
        <w:left w:val="none" w:sz="0" w:space="0" w:color="auto"/>
        <w:bottom w:val="none" w:sz="0" w:space="0" w:color="auto"/>
        <w:right w:val="none" w:sz="0" w:space="0" w:color="auto"/>
      </w:divBdr>
    </w:div>
    <w:div w:id="505436993">
      <w:bodyDiv w:val="1"/>
      <w:marLeft w:val="0"/>
      <w:marRight w:val="0"/>
      <w:marTop w:val="0"/>
      <w:marBottom w:val="0"/>
      <w:divBdr>
        <w:top w:val="none" w:sz="0" w:space="0" w:color="auto"/>
        <w:left w:val="none" w:sz="0" w:space="0" w:color="auto"/>
        <w:bottom w:val="none" w:sz="0" w:space="0" w:color="auto"/>
        <w:right w:val="none" w:sz="0" w:space="0" w:color="auto"/>
      </w:divBdr>
    </w:div>
    <w:div w:id="508369287">
      <w:bodyDiv w:val="1"/>
      <w:marLeft w:val="0"/>
      <w:marRight w:val="0"/>
      <w:marTop w:val="0"/>
      <w:marBottom w:val="0"/>
      <w:divBdr>
        <w:top w:val="none" w:sz="0" w:space="0" w:color="auto"/>
        <w:left w:val="none" w:sz="0" w:space="0" w:color="auto"/>
        <w:bottom w:val="none" w:sz="0" w:space="0" w:color="auto"/>
        <w:right w:val="none" w:sz="0" w:space="0" w:color="auto"/>
      </w:divBdr>
    </w:div>
    <w:div w:id="510224503">
      <w:bodyDiv w:val="1"/>
      <w:marLeft w:val="0"/>
      <w:marRight w:val="0"/>
      <w:marTop w:val="0"/>
      <w:marBottom w:val="0"/>
      <w:divBdr>
        <w:top w:val="none" w:sz="0" w:space="0" w:color="auto"/>
        <w:left w:val="none" w:sz="0" w:space="0" w:color="auto"/>
        <w:bottom w:val="none" w:sz="0" w:space="0" w:color="auto"/>
        <w:right w:val="none" w:sz="0" w:space="0" w:color="auto"/>
      </w:divBdr>
    </w:div>
    <w:div w:id="510606133">
      <w:bodyDiv w:val="1"/>
      <w:marLeft w:val="0"/>
      <w:marRight w:val="0"/>
      <w:marTop w:val="0"/>
      <w:marBottom w:val="0"/>
      <w:divBdr>
        <w:top w:val="none" w:sz="0" w:space="0" w:color="auto"/>
        <w:left w:val="none" w:sz="0" w:space="0" w:color="auto"/>
        <w:bottom w:val="none" w:sz="0" w:space="0" w:color="auto"/>
        <w:right w:val="none" w:sz="0" w:space="0" w:color="auto"/>
      </w:divBdr>
    </w:div>
    <w:div w:id="510796086">
      <w:bodyDiv w:val="1"/>
      <w:marLeft w:val="0"/>
      <w:marRight w:val="0"/>
      <w:marTop w:val="0"/>
      <w:marBottom w:val="0"/>
      <w:divBdr>
        <w:top w:val="none" w:sz="0" w:space="0" w:color="auto"/>
        <w:left w:val="none" w:sz="0" w:space="0" w:color="auto"/>
        <w:bottom w:val="none" w:sz="0" w:space="0" w:color="auto"/>
        <w:right w:val="none" w:sz="0" w:space="0" w:color="auto"/>
      </w:divBdr>
    </w:div>
    <w:div w:id="511263260">
      <w:bodyDiv w:val="1"/>
      <w:marLeft w:val="0"/>
      <w:marRight w:val="0"/>
      <w:marTop w:val="0"/>
      <w:marBottom w:val="0"/>
      <w:divBdr>
        <w:top w:val="none" w:sz="0" w:space="0" w:color="auto"/>
        <w:left w:val="none" w:sz="0" w:space="0" w:color="auto"/>
        <w:bottom w:val="none" w:sz="0" w:space="0" w:color="auto"/>
        <w:right w:val="none" w:sz="0" w:space="0" w:color="auto"/>
      </w:divBdr>
    </w:div>
    <w:div w:id="512569492">
      <w:bodyDiv w:val="1"/>
      <w:marLeft w:val="0"/>
      <w:marRight w:val="0"/>
      <w:marTop w:val="0"/>
      <w:marBottom w:val="0"/>
      <w:divBdr>
        <w:top w:val="none" w:sz="0" w:space="0" w:color="auto"/>
        <w:left w:val="none" w:sz="0" w:space="0" w:color="auto"/>
        <w:bottom w:val="none" w:sz="0" w:space="0" w:color="auto"/>
        <w:right w:val="none" w:sz="0" w:space="0" w:color="auto"/>
      </w:divBdr>
    </w:div>
    <w:div w:id="513152923">
      <w:bodyDiv w:val="1"/>
      <w:marLeft w:val="0"/>
      <w:marRight w:val="0"/>
      <w:marTop w:val="0"/>
      <w:marBottom w:val="0"/>
      <w:divBdr>
        <w:top w:val="none" w:sz="0" w:space="0" w:color="auto"/>
        <w:left w:val="none" w:sz="0" w:space="0" w:color="auto"/>
        <w:bottom w:val="none" w:sz="0" w:space="0" w:color="auto"/>
        <w:right w:val="none" w:sz="0" w:space="0" w:color="auto"/>
      </w:divBdr>
    </w:div>
    <w:div w:id="513301818">
      <w:bodyDiv w:val="1"/>
      <w:marLeft w:val="0"/>
      <w:marRight w:val="0"/>
      <w:marTop w:val="0"/>
      <w:marBottom w:val="0"/>
      <w:divBdr>
        <w:top w:val="none" w:sz="0" w:space="0" w:color="auto"/>
        <w:left w:val="none" w:sz="0" w:space="0" w:color="auto"/>
        <w:bottom w:val="none" w:sz="0" w:space="0" w:color="auto"/>
        <w:right w:val="none" w:sz="0" w:space="0" w:color="auto"/>
      </w:divBdr>
    </w:div>
    <w:div w:id="515077889">
      <w:bodyDiv w:val="1"/>
      <w:marLeft w:val="0"/>
      <w:marRight w:val="0"/>
      <w:marTop w:val="0"/>
      <w:marBottom w:val="0"/>
      <w:divBdr>
        <w:top w:val="none" w:sz="0" w:space="0" w:color="auto"/>
        <w:left w:val="none" w:sz="0" w:space="0" w:color="auto"/>
        <w:bottom w:val="none" w:sz="0" w:space="0" w:color="auto"/>
        <w:right w:val="none" w:sz="0" w:space="0" w:color="auto"/>
      </w:divBdr>
    </w:div>
    <w:div w:id="517742235">
      <w:bodyDiv w:val="1"/>
      <w:marLeft w:val="0"/>
      <w:marRight w:val="0"/>
      <w:marTop w:val="0"/>
      <w:marBottom w:val="0"/>
      <w:divBdr>
        <w:top w:val="none" w:sz="0" w:space="0" w:color="auto"/>
        <w:left w:val="none" w:sz="0" w:space="0" w:color="auto"/>
        <w:bottom w:val="none" w:sz="0" w:space="0" w:color="auto"/>
        <w:right w:val="none" w:sz="0" w:space="0" w:color="auto"/>
      </w:divBdr>
    </w:div>
    <w:div w:id="517811816">
      <w:bodyDiv w:val="1"/>
      <w:marLeft w:val="0"/>
      <w:marRight w:val="0"/>
      <w:marTop w:val="0"/>
      <w:marBottom w:val="0"/>
      <w:divBdr>
        <w:top w:val="none" w:sz="0" w:space="0" w:color="auto"/>
        <w:left w:val="none" w:sz="0" w:space="0" w:color="auto"/>
        <w:bottom w:val="none" w:sz="0" w:space="0" w:color="auto"/>
        <w:right w:val="none" w:sz="0" w:space="0" w:color="auto"/>
      </w:divBdr>
    </w:div>
    <w:div w:id="521089961">
      <w:bodyDiv w:val="1"/>
      <w:marLeft w:val="0"/>
      <w:marRight w:val="0"/>
      <w:marTop w:val="0"/>
      <w:marBottom w:val="0"/>
      <w:divBdr>
        <w:top w:val="none" w:sz="0" w:space="0" w:color="auto"/>
        <w:left w:val="none" w:sz="0" w:space="0" w:color="auto"/>
        <w:bottom w:val="none" w:sz="0" w:space="0" w:color="auto"/>
        <w:right w:val="none" w:sz="0" w:space="0" w:color="auto"/>
      </w:divBdr>
    </w:div>
    <w:div w:id="524294390">
      <w:bodyDiv w:val="1"/>
      <w:marLeft w:val="0"/>
      <w:marRight w:val="0"/>
      <w:marTop w:val="0"/>
      <w:marBottom w:val="0"/>
      <w:divBdr>
        <w:top w:val="none" w:sz="0" w:space="0" w:color="auto"/>
        <w:left w:val="none" w:sz="0" w:space="0" w:color="auto"/>
        <w:bottom w:val="none" w:sz="0" w:space="0" w:color="auto"/>
        <w:right w:val="none" w:sz="0" w:space="0" w:color="auto"/>
      </w:divBdr>
    </w:div>
    <w:div w:id="530463109">
      <w:bodyDiv w:val="1"/>
      <w:marLeft w:val="0"/>
      <w:marRight w:val="0"/>
      <w:marTop w:val="0"/>
      <w:marBottom w:val="0"/>
      <w:divBdr>
        <w:top w:val="none" w:sz="0" w:space="0" w:color="auto"/>
        <w:left w:val="none" w:sz="0" w:space="0" w:color="auto"/>
        <w:bottom w:val="none" w:sz="0" w:space="0" w:color="auto"/>
        <w:right w:val="none" w:sz="0" w:space="0" w:color="auto"/>
      </w:divBdr>
    </w:div>
    <w:div w:id="531305416">
      <w:bodyDiv w:val="1"/>
      <w:marLeft w:val="0"/>
      <w:marRight w:val="0"/>
      <w:marTop w:val="0"/>
      <w:marBottom w:val="0"/>
      <w:divBdr>
        <w:top w:val="none" w:sz="0" w:space="0" w:color="auto"/>
        <w:left w:val="none" w:sz="0" w:space="0" w:color="auto"/>
        <w:bottom w:val="none" w:sz="0" w:space="0" w:color="auto"/>
        <w:right w:val="none" w:sz="0" w:space="0" w:color="auto"/>
      </w:divBdr>
    </w:div>
    <w:div w:id="534193661">
      <w:bodyDiv w:val="1"/>
      <w:marLeft w:val="0"/>
      <w:marRight w:val="0"/>
      <w:marTop w:val="0"/>
      <w:marBottom w:val="0"/>
      <w:divBdr>
        <w:top w:val="none" w:sz="0" w:space="0" w:color="auto"/>
        <w:left w:val="none" w:sz="0" w:space="0" w:color="auto"/>
        <w:bottom w:val="none" w:sz="0" w:space="0" w:color="auto"/>
        <w:right w:val="none" w:sz="0" w:space="0" w:color="auto"/>
      </w:divBdr>
    </w:div>
    <w:div w:id="535194427">
      <w:bodyDiv w:val="1"/>
      <w:marLeft w:val="0"/>
      <w:marRight w:val="0"/>
      <w:marTop w:val="0"/>
      <w:marBottom w:val="0"/>
      <w:divBdr>
        <w:top w:val="none" w:sz="0" w:space="0" w:color="auto"/>
        <w:left w:val="none" w:sz="0" w:space="0" w:color="auto"/>
        <w:bottom w:val="none" w:sz="0" w:space="0" w:color="auto"/>
        <w:right w:val="none" w:sz="0" w:space="0" w:color="auto"/>
      </w:divBdr>
    </w:div>
    <w:div w:id="535506546">
      <w:bodyDiv w:val="1"/>
      <w:marLeft w:val="0"/>
      <w:marRight w:val="0"/>
      <w:marTop w:val="0"/>
      <w:marBottom w:val="0"/>
      <w:divBdr>
        <w:top w:val="none" w:sz="0" w:space="0" w:color="auto"/>
        <w:left w:val="none" w:sz="0" w:space="0" w:color="auto"/>
        <w:bottom w:val="none" w:sz="0" w:space="0" w:color="auto"/>
        <w:right w:val="none" w:sz="0" w:space="0" w:color="auto"/>
      </w:divBdr>
    </w:div>
    <w:div w:id="537544156">
      <w:bodyDiv w:val="1"/>
      <w:marLeft w:val="0"/>
      <w:marRight w:val="0"/>
      <w:marTop w:val="0"/>
      <w:marBottom w:val="0"/>
      <w:divBdr>
        <w:top w:val="none" w:sz="0" w:space="0" w:color="auto"/>
        <w:left w:val="none" w:sz="0" w:space="0" w:color="auto"/>
        <w:bottom w:val="none" w:sz="0" w:space="0" w:color="auto"/>
        <w:right w:val="none" w:sz="0" w:space="0" w:color="auto"/>
      </w:divBdr>
    </w:div>
    <w:div w:id="537545107">
      <w:bodyDiv w:val="1"/>
      <w:marLeft w:val="0"/>
      <w:marRight w:val="0"/>
      <w:marTop w:val="0"/>
      <w:marBottom w:val="0"/>
      <w:divBdr>
        <w:top w:val="none" w:sz="0" w:space="0" w:color="auto"/>
        <w:left w:val="none" w:sz="0" w:space="0" w:color="auto"/>
        <w:bottom w:val="none" w:sz="0" w:space="0" w:color="auto"/>
        <w:right w:val="none" w:sz="0" w:space="0" w:color="auto"/>
      </w:divBdr>
    </w:div>
    <w:div w:id="537553360">
      <w:bodyDiv w:val="1"/>
      <w:marLeft w:val="0"/>
      <w:marRight w:val="0"/>
      <w:marTop w:val="0"/>
      <w:marBottom w:val="0"/>
      <w:divBdr>
        <w:top w:val="none" w:sz="0" w:space="0" w:color="auto"/>
        <w:left w:val="none" w:sz="0" w:space="0" w:color="auto"/>
        <w:bottom w:val="none" w:sz="0" w:space="0" w:color="auto"/>
        <w:right w:val="none" w:sz="0" w:space="0" w:color="auto"/>
      </w:divBdr>
    </w:div>
    <w:div w:id="537594755">
      <w:bodyDiv w:val="1"/>
      <w:marLeft w:val="0"/>
      <w:marRight w:val="0"/>
      <w:marTop w:val="0"/>
      <w:marBottom w:val="0"/>
      <w:divBdr>
        <w:top w:val="none" w:sz="0" w:space="0" w:color="auto"/>
        <w:left w:val="none" w:sz="0" w:space="0" w:color="auto"/>
        <w:bottom w:val="none" w:sz="0" w:space="0" w:color="auto"/>
        <w:right w:val="none" w:sz="0" w:space="0" w:color="auto"/>
      </w:divBdr>
    </w:div>
    <w:div w:id="541676607">
      <w:bodyDiv w:val="1"/>
      <w:marLeft w:val="0"/>
      <w:marRight w:val="0"/>
      <w:marTop w:val="0"/>
      <w:marBottom w:val="0"/>
      <w:divBdr>
        <w:top w:val="none" w:sz="0" w:space="0" w:color="auto"/>
        <w:left w:val="none" w:sz="0" w:space="0" w:color="auto"/>
        <w:bottom w:val="none" w:sz="0" w:space="0" w:color="auto"/>
        <w:right w:val="none" w:sz="0" w:space="0" w:color="auto"/>
      </w:divBdr>
    </w:div>
    <w:div w:id="542446704">
      <w:bodyDiv w:val="1"/>
      <w:marLeft w:val="0"/>
      <w:marRight w:val="0"/>
      <w:marTop w:val="0"/>
      <w:marBottom w:val="0"/>
      <w:divBdr>
        <w:top w:val="none" w:sz="0" w:space="0" w:color="auto"/>
        <w:left w:val="none" w:sz="0" w:space="0" w:color="auto"/>
        <w:bottom w:val="none" w:sz="0" w:space="0" w:color="auto"/>
        <w:right w:val="none" w:sz="0" w:space="0" w:color="auto"/>
      </w:divBdr>
    </w:div>
    <w:div w:id="545024364">
      <w:bodyDiv w:val="1"/>
      <w:marLeft w:val="0"/>
      <w:marRight w:val="0"/>
      <w:marTop w:val="0"/>
      <w:marBottom w:val="0"/>
      <w:divBdr>
        <w:top w:val="none" w:sz="0" w:space="0" w:color="auto"/>
        <w:left w:val="none" w:sz="0" w:space="0" w:color="auto"/>
        <w:bottom w:val="none" w:sz="0" w:space="0" w:color="auto"/>
        <w:right w:val="none" w:sz="0" w:space="0" w:color="auto"/>
      </w:divBdr>
    </w:div>
    <w:div w:id="545676422">
      <w:bodyDiv w:val="1"/>
      <w:marLeft w:val="0"/>
      <w:marRight w:val="0"/>
      <w:marTop w:val="0"/>
      <w:marBottom w:val="0"/>
      <w:divBdr>
        <w:top w:val="none" w:sz="0" w:space="0" w:color="auto"/>
        <w:left w:val="none" w:sz="0" w:space="0" w:color="auto"/>
        <w:bottom w:val="none" w:sz="0" w:space="0" w:color="auto"/>
        <w:right w:val="none" w:sz="0" w:space="0" w:color="auto"/>
      </w:divBdr>
    </w:div>
    <w:div w:id="545719063">
      <w:bodyDiv w:val="1"/>
      <w:marLeft w:val="0"/>
      <w:marRight w:val="0"/>
      <w:marTop w:val="0"/>
      <w:marBottom w:val="0"/>
      <w:divBdr>
        <w:top w:val="none" w:sz="0" w:space="0" w:color="auto"/>
        <w:left w:val="none" w:sz="0" w:space="0" w:color="auto"/>
        <w:bottom w:val="none" w:sz="0" w:space="0" w:color="auto"/>
        <w:right w:val="none" w:sz="0" w:space="0" w:color="auto"/>
      </w:divBdr>
    </w:div>
    <w:div w:id="547448297">
      <w:bodyDiv w:val="1"/>
      <w:marLeft w:val="0"/>
      <w:marRight w:val="0"/>
      <w:marTop w:val="0"/>
      <w:marBottom w:val="0"/>
      <w:divBdr>
        <w:top w:val="none" w:sz="0" w:space="0" w:color="auto"/>
        <w:left w:val="none" w:sz="0" w:space="0" w:color="auto"/>
        <w:bottom w:val="none" w:sz="0" w:space="0" w:color="auto"/>
        <w:right w:val="none" w:sz="0" w:space="0" w:color="auto"/>
      </w:divBdr>
    </w:div>
    <w:div w:id="548759968">
      <w:bodyDiv w:val="1"/>
      <w:marLeft w:val="0"/>
      <w:marRight w:val="0"/>
      <w:marTop w:val="0"/>
      <w:marBottom w:val="0"/>
      <w:divBdr>
        <w:top w:val="none" w:sz="0" w:space="0" w:color="auto"/>
        <w:left w:val="none" w:sz="0" w:space="0" w:color="auto"/>
        <w:bottom w:val="none" w:sz="0" w:space="0" w:color="auto"/>
        <w:right w:val="none" w:sz="0" w:space="0" w:color="auto"/>
      </w:divBdr>
    </w:div>
    <w:div w:id="549191981">
      <w:bodyDiv w:val="1"/>
      <w:marLeft w:val="0"/>
      <w:marRight w:val="0"/>
      <w:marTop w:val="0"/>
      <w:marBottom w:val="0"/>
      <w:divBdr>
        <w:top w:val="none" w:sz="0" w:space="0" w:color="auto"/>
        <w:left w:val="none" w:sz="0" w:space="0" w:color="auto"/>
        <w:bottom w:val="none" w:sz="0" w:space="0" w:color="auto"/>
        <w:right w:val="none" w:sz="0" w:space="0" w:color="auto"/>
      </w:divBdr>
    </w:div>
    <w:div w:id="551043469">
      <w:bodyDiv w:val="1"/>
      <w:marLeft w:val="0"/>
      <w:marRight w:val="0"/>
      <w:marTop w:val="0"/>
      <w:marBottom w:val="0"/>
      <w:divBdr>
        <w:top w:val="none" w:sz="0" w:space="0" w:color="auto"/>
        <w:left w:val="none" w:sz="0" w:space="0" w:color="auto"/>
        <w:bottom w:val="none" w:sz="0" w:space="0" w:color="auto"/>
        <w:right w:val="none" w:sz="0" w:space="0" w:color="auto"/>
      </w:divBdr>
    </w:div>
    <w:div w:id="555313010">
      <w:bodyDiv w:val="1"/>
      <w:marLeft w:val="0"/>
      <w:marRight w:val="0"/>
      <w:marTop w:val="0"/>
      <w:marBottom w:val="0"/>
      <w:divBdr>
        <w:top w:val="none" w:sz="0" w:space="0" w:color="auto"/>
        <w:left w:val="none" w:sz="0" w:space="0" w:color="auto"/>
        <w:bottom w:val="none" w:sz="0" w:space="0" w:color="auto"/>
        <w:right w:val="none" w:sz="0" w:space="0" w:color="auto"/>
      </w:divBdr>
    </w:div>
    <w:div w:id="555892497">
      <w:bodyDiv w:val="1"/>
      <w:marLeft w:val="0"/>
      <w:marRight w:val="0"/>
      <w:marTop w:val="0"/>
      <w:marBottom w:val="0"/>
      <w:divBdr>
        <w:top w:val="none" w:sz="0" w:space="0" w:color="auto"/>
        <w:left w:val="none" w:sz="0" w:space="0" w:color="auto"/>
        <w:bottom w:val="none" w:sz="0" w:space="0" w:color="auto"/>
        <w:right w:val="none" w:sz="0" w:space="0" w:color="auto"/>
      </w:divBdr>
    </w:div>
    <w:div w:id="562064925">
      <w:bodyDiv w:val="1"/>
      <w:marLeft w:val="0"/>
      <w:marRight w:val="0"/>
      <w:marTop w:val="0"/>
      <w:marBottom w:val="0"/>
      <w:divBdr>
        <w:top w:val="none" w:sz="0" w:space="0" w:color="auto"/>
        <w:left w:val="none" w:sz="0" w:space="0" w:color="auto"/>
        <w:bottom w:val="none" w:sz="0" w:space="0" w:color="auto"/>
        <w:right w:val="none" w:sz="0" w:space="0" w:color="auto"/>
      </w:divBdr>
    </w:div>
    <w:div w:id="562105136">
      <w:bodyDiv w:val="1"/>
      <w:marLeft w:val="0"/>
      <w:marRight w:val="0"/>
      <w:marTop w:val="0"/>
      <w:marBottom w:val="0"/>
      <w:divBdr>
        <w:top w:val="none" w:sz="0" w:space="0" w:color="auto"/>
        <w:left w:val="none" w:sz="0" w:space="0" w:color="auto"/>
        <w:bottom w:val="none" w:sz="0" w:space="0" w:color="auto"/>
        <w:right w:val="none" w:sz="0" w:space="0" w:color="auto"/>
      </w:divBdr>
    </w:div>
    <w:div w:id="563806228">
      <w:bodyDiv w:val="1"/>
      <w:marLeft w:val="0"/>
      <w:marRight w:val="0"/>
      <w:marTop w:val="0"/>
      <w:marBottom w:val="0"/>
      <w:divBdr>
        <w:top w:val="none" w:sz="0" w:space="0" w:color="auto"/>
        <w:left w:val="none" w:sz="0" w:space="0" w:color="auto"/>
        <w:bottom w:val="none" w:sz="0" w:space="0" w:color="auto"/>
        <w:right w:val="none" w:sz="0" w:space="0" w:color="auto"/>
      </w:divBdr>
    </w:div>
    <w:div w:id="563872749">
      <w:bodyDiv w:val="1"/>
      <w:marLeft w:val="0"/>
      <w:marRight w:val="0"/>
      <w:marTop w:val="0"/>
      <w:marBottom w:val="0"/>
      <w:divBdr>
        <w:top w:val="none" w:sz="0" w:space="0" w:color="auto"/>
        <w:left w:val="none" w:sz="0" w:space="0" w:color="auto"/>
        <w:bottom w:val="none" w:sz="0" w:space="0" w:color="auto"/>
        <w:right w:val="none" w:sz="0" w:space="0" w:color="auto"/>
      </w:divBdr>
    </w:div>
    <w:div w:id="568001540">
      <w:bodyDiv w:val="1"/>
      <w:marLeft w:val="0"/>
      <w:marRight w:val="0"/>
      <w:marTop w:val="0"/>
      <w:marBottom w:val="0"/>
      <w:divBdr>
        <w:top w:val="none" w:sz="0" w:space="0" w:color="auto"/>
        <w:left w:val="none" w:sz="0" w:space="0" w:color="auto"/>
        <w:bottom w:val="none" w:sz="0" w:space="0" w:color="auto"/>
        <w:right w:val="none" w:sz="0" w:space="0" w:color="auto"/>
      </w:divBdr>
    </w:div>
    <w:div w:id="569459531">
      <w:bodyDiv w:val="1"/>
      <w:marLeft w:val="0"/>
      <w:marRight w:val="0"/>
      <w:marTop w:val="0"/>
      <w:marBottom w:val="0"/>
      <w:divBdr>
        <w:top w:val="none" w:sz="0" w:space="0" w:color="auto"/>
        <w:left w:val="none" w:sz="0" w:space="0" w:color="auto"/>
        <w:bottom w:val="none" w:sz="0" w:space="0" w:color="auto"/>
        <w:right w:val="none" w:sz="0" w:space="0" w:color="auto"/>
      </w:divBdr>
    </w:div>
    <w:div w:id="570044179">
      <w:bodyDiv w:val="1"/>
      <w:marLeft w:val="0"/>
      <w:marRight w:val="0"/>
      <w:marTop w:val="0"/>
      <w:marBottom w:val="0"/>
      <w:divBdr>
        <w:top w:val="none" w:sz="0" w:space="0" w:color="auto"/>
        <w:left w:val="none" w:sz="0" w:space="0" w:color="auto"/>
        <w:bottom w:val="none" w:sz="0" w:space="0" w:color="auto"/>
        <w:right w:val="none" w:sz="0" w:space="0" w:color="auto"/>
      </w:divBdr>
    </w:div>
    <w:div w:id="573784198">
      <w:bodyDiv w:val="1"/>
      <w:marLeft w:val="0"/>
      <w:marRight w:val="0"/>
      <w:marTop w:val="0"/>
      <w:marBottom w:val="0"/>
      <w:divBdr>
        <w:top w:val="none" w:sz="0" w:space="0" w:color="auto"/>
        <w:left w:val="none" w:sz="0" w:space="0" w:color="auto"/>
        <w:bottom w:val="none" w:sz="0" w:space="0" w:color="auto"/>
        <w:right w:val="none" w:sz="0" w:space="0" w:color="auto"/>
      </w:divBdr>
    </w:div>
    <w:div w:id="574247585">
      <w:bodyDiv w:val="1"/>
      <w:marLeft w:val="0"/>
      <w:marRight w:val="0"/>
      <w:marTop w:val="0"/>
      <w:marBottom w:val="0"/>
      <w:divBdr>
        <w:top w:val="none" w:sz="0" w:space="0" w:color="auto"/>
        <w:left w:val="none" w:sz="0" w:space="0" w:color="auto"/>
        <w:bottom w:val="none" w:sz="0" w:space="0" w:color="auto"/>
        <w:right w:val="none" w:sz="0" w:space="0" w:color="auto"/>
      </w:divBdr>
    </w:div>
    <w:div w:id="574323630">
      <w:bodyDiv w:val="1"/>
      <w:marLeft w:val="0"/>
      <w:marRight w:val="0"/>
      <w:marTop w:val="0"/>
      <w:marBottom w:val="0"/>
      <w:divBdr>
        <w:top w:val="none" w:sz="0" w:space="0" w:color="auto"/>
        <w:left w:val="none" w:sz="0" w:space="0" w:color="auto"/>
        <w:bottom w:val="none" w:sz="0" w:space="0" w:color="auto"/>
        <w:right w:val="none" w:sz="0" w:space="0" w:color="auto"/>
      </w:divBdr>
    </w:div>
    <w:div w:id="575743094">
      <w:bodyDiv w:val="1"/>
      <w:marLeft w:val="0"/>
      <w:marRight w:val="0"/>
      <w:marTop w:val="0"/>
      <w:marBottom w:val="0"/>
      <w:divBdr>
        <w:top w:val="none" w:sz="0" w:space="0" w:color="auto"/>
        <w:left w:val="none" w:sz="0" w:space="0" w:color="auto"/>
        <w:bottom w:val="none" w:sz="0" w:space="0" w:color="auto"/>
        <w:right w:val="none" w:sz="0" w:space="0" w:color="auto"/>
      </w:divBdr>
    </w:div>
    <w:div w:id="576088096">
      <w:bodyDiv w:val="1"/>
      <w:marLeft w:val="0"/>
      <w:marRight w:val="0"/>
      <w:marTop w:val="0"/>
      <w:marBottom w:val="0"/>
      <w:divBdr>
        <w:top w:val="none" w:sz="0" w:space="0" w:color="auto"/>
        <w:left w:val="none" w:sz="0" w:space="0" w:color="auto"/>
        <w:bottom w:val="none" w:sz="0" w:space="0" w:color="auto"/>
        <w:right w:val="none" w:sz="0" w:space="0" w:color="auto"/>
      </w:divBdr>
    </w:div>
    <w:div w:id="578712665">
      <w:bodyDiv w:val="1"/>
      <w:marLeft w:val="0"/>
      <w:marRight w:val="0"/>
      <w:marTop w:val="0"/>
      <w:marBottom w:val="0"/>
      <w:divBdr>
        <w:top w:val="none" w:sz="0" w:space="0" w:color="auto"/>
        <w:left w:val="none" w:sz="0" w:space="0" w:color="auto"/>
        <w:bottom w:val="none" w:sz="0" w:space="0" w:color="auto"/>
        <w:right w:val="none" w:sz="0" w:space="0" w:color="auto"/>
      </w:divBdr>
    </w:div>
    <w:div w:id="579172331">
      <w:bodyDiv w:val="1"/>
      <w:marLeft w:val="0"/>
      <w:marRight w:val="0"/>
      <w:marTop w:val="0"/>
      <w:marBottom w:val="0"/>
      <w:divBdr>
        <w:top w:val="none" w:sz="0" w:space="0" w:color="auto"/>
        <w:left w:val="none" w:sz="0" w:space="0" w:color="auto"/>
        <w:bottom w:val="none" w:sz="0" w:space="0" w:color="auto"/>
        <w:right w:val="none" w:sz="0" w:space="0" w:color="auto"/>
      </w:divBdr>
    </w:div>
    <w:div w:id="579366539">
      <w:bodyDiv w:val="1"/>
      <w:marLeft w:val="0"/>
      <w:marRight w:val="0"/>
      <w:marTop w:val="0"/>
      <w:marBottom w:val="0"/>
      <w:divBdr>
        <w:top w:val="none" w:sz="0" w:space="0" w:color="auto"/>
        <w:left w:val="none" w:sz="0" w:space="0" w:color="auto"/>
        <w:bottom w:val="none" w:sz="0" w:space="0" w:color="auto"/>
        <w:right w:val="none" w:sz="0" w:space="0" w:color="auto"/>
      </w:divBdr>
    </w:div>
    <w:div w:id="579825632">
      <w:bodyDiv w:val="1"/>
      <w:marLeft w:val="0"/>
      <w:marRight w:val="0"/>
      <w:marTop w:val="0"/>
      <w:marBottom w:val="0"/>
      <w:divBdr>
        <w:top w:val="none" w:sz="0" w:space="0" w:color="auto"/>
        <w:left w:val="none" w:sz="0" w:space="0" w:color="auto"/>
        <w:bottom w:val="none" w:sz="0" w:space="0" w:color="auto"/>
        <w:right w:val="none" w:sz="0" w:space="0" w:color="auto"/>
      </w:divBdr>
    </w:div>
    <w:div w:id="579875815">
      <w:bodyDiv w:val="1"/>
      <w:marLeft w:val="0"/>
      <w:marRight w:val="0"/>
      <w:marTop w:val="0"/>
      <w:marBottom w:val="0"/>
      <w:divBdr>
        <w:top w:val="none" w:sz="0" w:space="0" w:color="auto"/>
        <w:left w:val="none" w:sz="0" w:space="0" w:color="auto"/>
        <w:bottom w:val="none" w:sz="0" w:space="0" w:color="auto"/>
        <w:right w:val="none" w:sz="0" w:space="0" w:color="auto"/>
      </w:divBdr>
    </w:div>
    <w:div w:id="585649629">
      <w:bodyDiv w:val="1"/>
      <w:marLeft w:val="0"/>
      <w:marRight w:val="0"/>
      <w:marTop w:val="0"/>
      <w:marBottom w:val="0"/>
      <w:divBdr>
        <w:top w:val="none" w:sz="0" w:space="0" w:color="auto"/>
        <w:left w:val="none" w:sz="0" w:space="0" w:color="auto"/>
        <w:bottom w:val="none" w:sz="0" w:space="0" w:color="auto"/>
        <w:right w:val="none" w:sz="0" w:space="0" w:color="auto"/>
      </w:divBdr>
    </w:div>
    <w:div w:id="588080074">
      <w:bodyDiv w:val="1"/>
      <w:marLeft w:val="0"/>
      <w:marRight w:val="0"/>
      <w:marTop w:val="0"/>
      <w:marBottom w:val="0"/>
      <w:divBdr>
        <w:top w:val="none" w:sz="0" w:space="0" w:color="auto"/>
        <w:left w:val="none" w:sz="0" w:space="0" w:color="auto"/>
        <w:bottom w:val="none" w:sz="0" w:space="0" w:color="auto"/>
        <w:right w:val="none" w:sz="0" w:space="0" w:color="auto"/>
      </w:divBdr>
    </w:div>
    <w:div w:id="588663750">
      <w:bodyDiv w:val="1"/>
      <w:marLeft w:val="0"/>
      <w:marRight w:val="0"/>
      <w:marTop w:val="0"/>
      <w:marBottom w:val="0"/>
      <w:divBdr>
        <w:top w:val="none" w:sz="0" w:space="0" w:color="auto"/>
        <w:left w:val="none" w:sz="0" w:space="0" w:color="auto"/>
        <w:bottom w:val="none" w:sz="0" w:space="0" w:color="auto"/>
        <w:right w:val="none" w:sz="0" w:space="0" w:color="auto"/>
      </w:divBdr>
    </w:div>
    <w:div w:id="591358980">
      <w:bodyDiv w:val="1"/>
      <w:marLeft w:val="0"/>
      <w:marRight w:val="0"/>
      <w:marTop w:val="0"/>
      <w:marBottom w:val="0"/>
      <w:divBdr>
        <w:top w:val="none" w:sz="0" w:space="0" w:color="auto"/>
        <w:left w:val="none" w:sz="0" w:space="0" w:color="auto"/>
        <w:bottom w:val="none" w:sz="0" w:space="0" w:color="auto"/>
        <w:right w:val="none" w:sz="0" w:space="0" w:color="auto"/>
      </w:divBdr>
    </w:div>
    <w:div w:id="593393729">
      <w:bodyDiv w:val="1"/>
      <w:marLeft w:val="0"/>
      <w:marRight w:val="0"/>
      <w:marTop w:val="0"/>
      <w:marBottom w:val="0"/>
      <w:divBdr>
        <w:top w:val="none" w:sz="0" w:space="0" w:color="auto"/>
        <w:left w:val="none" w:sz="0" w:space="0" w:color="auto"/>
        <w:bottom w:val="none" w:sz="0" w:space="0" w:color="auto"/>
        <w:right w:val="none" w:sz="0" w:space="0" w:color="auto"/>
      </w:divBdr>
    </w:div>
    <w:div w:id="594677515">
      <w:bodyDiv w:val="1"/>
      <w:marLeft w:val="0"/>
      <w:marRight w:val="0"/>
      <w:marTop w:val="0"/>
      <w:marBottom w:val="0"/>
      <w:divBdr>
        <w:top w:val="none" w:sz="0" w:space="0" w:color="auto"/>
        <w:left w:val="none" w:sz="0" w:space="0" w:color="auto"/>
        <w:bottom w:val="none" w:sz="0" w:space="0" w:color="auto"/>
        <w:right w:val="none" w:sz="0" w:space="0" w:color="auto"/>
      </w:divBdr>
    </w:div>
    <w:div w:id="595672820">
      <w:bodyDiv w:val="1"/>
      <w:marLeft w:val="0"/>
      <w:marRight w:val="0"/>
      <w:marTop w:val="0"/>
      <w:marBottom w:val="0"/>
      <w:divBdr>
        <w:top w:val="none" w:sz="0" w:space="0" w:color="auto"/>
        <w:left w:val="none" w:sz="0" w:space="0" w:color="auto"/>
        <w:bottom w:val="none" w:sz="0" w:space="0" w:color="auto"/>
        <w:right w:val="none" w:sz="0" w:space="0" w:color="auto"/>
      </w:divBdr>
    </w:div>
    <w:div w:id="596642010">
      <w:bodyDiv w:val="1"/>
      <w:marLeft w:val="0"/>
      <w:marRight w:val="0"/>
      <w:marTop w:val="0"/>
      <w:marBottom w:val="0"/>
      <w:divBdr>
        <w:top w:val="none" w:sz="0" w:space="0" w:color="auto"/>
        <w:left w:val="none" w:sz="0" w:space="0" w:color="auto"/>
        <w:bottom w:val="none" w:sz="0" w:space="0" w:color="auto"/>
        <w:right w:val="none" w:sz="0" w:space="0" w:color="auto"/>
      </w:divBdr>
    </w:div>
    <w:div w:id="599528421">
      <w:bodyDiv w:val="1"/>
      <w:marLeft w:val="0"/>
      <w:marRight w:val="0"/>
      <w:marTop w:val="0"/>
      <w:marBottom w:val="0"/>
      <w:divBdr>
        <w:top w:val="none" w:sz="0" w:space="0" w:color="auto"/>
        <w:left w:val="none" w:sz="0" w:space="0" w:color="auto"/>
        <w:bottom w:val="none" w:sz="0" w:space="0" w:color="auto"/>
        <w:right w:val="none" w:sz="0" w:space="0" w:color="auto"/>
      </w:divBdr>
    </w:div>
    <w:div w:id="600186107">
      <w:bodyDiv w:val="1"/>
      <w:marLeft w:val="0"/>
      <w:marRight w:val="0"/>
      <w:marTop w:val="0"/>
      <w:marBottom w:val="0"/>
      <w:divBdr>
        <w:top w:val="none" w:sz="0" w:space="0" w:color="auto"/>
        <w:left w:val="none" w:sz="0" w:space="0" w:color="auto"/>
        <w:bottom w:val="none" w:sz="0" w:space="0" w:color="auto"/>
        <w:right w:val="none" w:sz="0" w:space="0" w:color="auto"/>
      </w:divBdr>
    </w:div>
    <w:div w:id="604993908">
      <w:bodyDiv w:val="1"/>
      <w:marLeft w:val="0"/>
      <w:marRight w:val="0"/>
      <w:marTop w:val="0"/>
      <w:marBottom w:val="0"/>
      <w:divBdr>
        <w:top w:val="none" w:sz="0" w:space="0" w:color="auto"/>
        <w:left w:val="none" w:sz="0" w:space="0" w:color="auto"/>
        <w:bottom w:val="none" w:sz="0" w:space="0" w:color="auto"/>
        <w:right w:val="none" w:sz="0" w:space="0" w:color="auto"/>
      </w:divBdr>
    </w:div>
    <w:div w:id="607202080">
      <w:bodyDiv w:val="1"/>
      <w:marLeft w:val="0"/>
      <w:marRight w:val="0"/>
      <w:marTop w:val="0"/>
      <w:marBottom w:val="0"/>
      <w:divBdr>
        <w:top w:val="none" w:sz="0" w:space="0" w:color="auto"/>
        <w:left w:val="none" w:sz="0" w:space="0" w:color="auto"/>
        <w:bottom w:val="none" w:sz="0" w:space="0" w:color="auto"/>
        <w:right w:val="none" w:sz="0" w:space="0" w:color="auto"/>
      </w:divBdr>
    </w:div>
    <w:div w:id="607742490">
      <w:bodyDiv w:val="1"/>
      <w:marLeft w:val="0"/>
      <w:marRight w:val="0"/>
      <w:marTop w:val="0"/>
      <w:marBottom w:val="0"/>
      <w:divBdr>
        <w:top w:val="none" w:sz="0" w:space="0" w:color="auto"/>
        <w:left w:val="none" w:sz="0" w:space="0" w:color="auto"/>
        <w:bottom w:val="none" w:sz="0" w:space="0" w:color="auto"/>
        <w:right w:val="none" w:sz="0" w:space="0" w:color="auto"/>
      </w:divBdr>
    </w:div>
    <w:div w:id="607932095">
      <w:bodyDiv w:val="1"/>
      <w:marLeft w:val="0"/>
      <w:marRight w:val="0"/>
      <w:marTop w:val="0"/>
      <w:marBottom w:val="0"/>
      <w:divBdr>
        <w:top w:val="none" w:sz="0" w:space="0" w:color="auto"/>
        <w:left w:val="none" w:sz="0" w:space="0" w:color="auto"/>
        <w:bottom w:val="none" w:sz="0" w:space="0" w:color="auto"/>
        <w:right w:val="none" w:sz="0" w:space="0" w:color="auto"/>
      </w:divBdr>
    </w:div>
    <w:div w:id="608660556">
      <w:bodyDiv w:val="1"/>
      <w:marLeft w:val="0"/>
      <w:marRight w:val="0"/>
      <w:marTop w:val="0"/>
      <w:marBottom w:val="0"/>
      <w:divBdr>
        <w:top w:val="none" w:sz="0" w:space="0" w:color="auto"/>
        <w:left w:val="none" w:sz="0" w:space="0" w:color="auto"/>
        <w:bottom w:val="none" w:sz="0" w:space="0" w:color="auto"/>
        <w:right w:val="none" w:sz="0" w:space="0" w:color="auto"/>
      </w:divBdr>
    </w:div>
    <w:div w:id="612596495">
      <w:bodyDiv w:val="1"/>
      <w:marLeft w:val="0"/>
      <w:marRight w:val="0"/>
      <w:marTop w:val="0"/>
      <w:marBottom w:val="0"/>
      <w:divBdr>
        <w:top w:val="none" w:sz="0" w:space="0" w:color="auto"/>
        <w:left w:val="none" w:sz="0" w:space="0" w:color="auto"/>
        <w:bottom w:val="none" w:sz="0" w:space="0" w:color="auto"/>
        <w:right w:val="none" w:sz="0" w:space="0" w:color="auto"/>
      </w:divBdr>
    </w:div>
    <w:div w:id="613247331">
      <w:bodyDiv w:val="1"/>
      <w:marLeft w:val="0"/>
      <w:marRight w:val="0"/>
      <w:marTop w:val="0"/>
      <w:marBottom w:val="0"/>
      <w:divBdr>
        <w:top w:val="none" w:sz="0" w:space="0" w:color="auto"/>
        <w:left w:val="none" w:sz="0" w:space="0" w:color="auto"/>
        <w:bottom w:val="none" w:sz="0" w:space="0" w:color="auto"/>
        <w:right w:val="none" w:sz="0" w:space="0" w:color="auto"/>
      </w:divBdr>
    </w:div>
    <w:div w:id="613635205">
      <w:bodyDiv w:val="1"/>
      <w:marLeft w:val="0"/>
      <w:marRight w:val="0"/>
      <w:marTop w:val="0"/>
      <w:marBottom w:val="0"/>
      <w:divBdr>
        <w:top w:val="none" w:sz="0" w:space="0" w:color="auto"/>
        <w:left w:val="none" w:sz="0" w:space="0" w:color="auto"/>
        <w:bottom w:val="none" w:sz="0" w:space="0" w:color="auto"/>
        <w:right w:val="none" w:sz="0" w:space="0" w:color="auto"/>
      </w:divBdr>
    </w:div>
    <w:div w:id="615062075">
      <w:bodyDiv w:val="1"/>
      <w:marLeft w:val="0"/>
      <w:marRight w:val="0"/>
      <w:marTop w:val="0"/>
      <w:marBottom w:val="0"/>
      <w:divBdr>
        <w:top w:val="none" w:sz="0" w:space="0" w:color="auto"/>
        <w:left w:val="none" w:sz="0" w:space="0" w:color="auto"/>
        <w:bottom w:val="none" w:sz="0" w:space="0" w:color="auto"/>
        <w:right w:val="none" w:sz="0" w:space="0" w:color="auto"/>
      </w:divBdr>
    </w:div>
    <w:div w:id="617764393">
      <w:bodyDiv w:val="1"/>
      <w:marLeft w:val="0"/>
      <w:marRight w:val="0"/>
      <w:marTop w:val="0"/>
      <w:marBottom w:val="0"/>
      <w:divBdr>
        <w:top w:val="none" w:sz="0" w:space="0" w:color="auto"/>
        <w:left w:val="none" w:sz="0" w:space="0" w:color="auto"/>
        <w:bottom w:val="none" w:sz="0" w:space="0" w:color="auto"/>
        <w:right w:val="none" w:sz="0" w:space="0" w:color="auto"/>
      </w:divBdr>
    </w:div>
    <w:div w:id="618298784">
      <w:bodyDiv w:val="1"/>
      <w:marLeft w:val="0"/>
      <w:marRight w:val="0"/>
      <w:marTop w:val="0"/>
      <w:marBottom w:val="0"/>
      <w:divBdr>
        <w:top w:val="none" w:sz="0" w:space="0" w:color="auto"/>
        <w:left w:val="none" w:sz="0" w:space="0" w:color="auto"/>
        <w:bottom w:val="none" w:sz="0" w:space="0" w:color="auto"/>
        <w:right w:val="none" w:sz="0" w:space="0" w:color="auto"/>
      </w:divBdr>
    </w:div>
    <w:div w:id="618998709">
      <w:bodyDiv w:val="1"/>
      <w:marLeft w:val="0"/>
      <w:marRight w:val="0"/>
      <w:marTop w:val="0"/>
      <w:marBottom w:val="0"/>
      <w:divBdr>
        <w:top w:val="none" w:sz="0" w:space="0" w:color="auto"/>
        <w:left w:val="none" w:sz="0" w:space="0" w:color="auto"/>
        <w:bottom w:val="none" w:sz="0" w:space="0" w:color="auto"/>
        <w:right w:val="none" w:sz="0" w:space="0" w:color="auto"/>
      </w:divBdr>
    </w:div>
    <w:div w:id="620721374">
      <w:bodyDiv w:val="1"/>
      <w:marLeft w:val="0"/>
      <w:marRight w:val="0"/>
      <w:marTop w:val="0"/>
      <w:marBottom w:val="0"/>
      <w:divBdr>
        <w:top w:val="none" w:sz="0" w:space="0" w:color="auto"/>
        <w:left w:val="none" w:sz="0" w:space="0" w:color="auto"/>
        <w:bottom w:val="none" w:sz="0" w:space="0" w:color="auto"/>
        <w:right w:val="none" w:sz="0" w:space="0" w:color="auto"/>
      </w:divBdr>
    </w:div>
    <w:div w:id="621572809">
      <w:bodyDiv w:val="1"/>
      <w:marLeft w:val="0"/>
      <w:marRight w:val="0"/>
      <w:marTop w:val="0"/>
      <w:marBottom w:val="0"/>
      <w:divBdr>
        <w:top w:val="none" w:sz="0" w:space="0" w:color="auto"/>
        <w:left w:val="none" w:sz="0" w:space="0" w:color="auto"/>
        <w:bottom w:val="none" w:sz="0" w:space="0" w:color="auto"/>
        <w:right w:val="none" w:sz="0" w:space="0" w:color="auto"/>
      </w:divBdr>
    </w:div>
    <w:div w:id="621688255">
      <w:bodyDiv w:val="1"/>
      <w:marLeft w:val="0"/>
      <w:marRight w:val="0"/>
      <w:marTop w:val="0"/>
      <w:marBottom w:val="0"/>
      <w:divBdr>
        <w:top w:val="none" w:sz="0" w:space="0" w:color="auto"/>
        <w:left w:val="none" w:sz="0" w:space="0" w:color="auto"/>
        <w:bottom w:val="none" w:sz="0" w:space="0" w:color="auto"/>
        <w:right w:val="none" w:sz="0" w:space="0" w:color="auto"/>
      </w:divBdr>
    </w:div>
    <w:div w:id="623731755">
      <w:bodyDiv w:val="1"/>
      <w:marLeft w:val="0"/>
      <w:marRight w:val="0"/>
      <w:marTop w:val="0"/>
      <w:marBottom w:val="0"/>
      <w:divBdr>
        <w:top w:val="none" w:sz="0" w:space="0" w:color="auto"/>
        <w:left w:val="none" w:sz="0" w:space="0" w:color="auto"/>
        <w:bottom w:val="none" w:sz="0" w:space="0" w:color="auto"/>
        <w:right w:val="none" w:sz="0" w:space="0" w:color="auto"/>
      </w:divBdr>
    </w:div>
    <w:div w:id="623929686">
      <w:bodyDiv w:val="1"/>
      <w:marLeft w:val="0"/>
      <w:marRight w:val="0"/>
      <w:marTop w:val="0"/>
      <w:marBottom w:val="0"/>
      <w:divBdr>
        <w:top w:val="none" w:sz="0" w:space="0" w:color="auto"/>
        <w:left w:val="none" w:sz="0" w:space="0" w:color="auto"/>
        <w:bottom w:val="none" w:sz="0" w:space="0" w:color="auto"/>
        <w:right w:val="none" w:sz="0" w:space="0" w:color="auto"/>
      </w:divBdr>
    </w:div>
    <w:div w:id="628365485">
      <w:bodyDiv w:val="1"/>
      <w:marLeft w:val="0"/>
      <w:marRight w:val="0"/>
      <w:marTop w:val="0"/>
      <w:marBottom w:val="0"/>
      <w:divBdr>
        <w:top w:val="none" w:sz="0" w:space="0" w:color="auto"/>
        <w:left w:val="none" w:sz="0" w:space="0" w:color="auto"/>
        <w:bottom w:val="none" w:sz="0" w:space="0" w:color="auto"/>
        <w:right w:val="none" w:sz="0" w:space="0" w:color="auto"/>
      </w:divBdr>
    </w:div>
    <w:div w:id="629020049">
      <w:bodyDiv w:val="1"/>
      <w:marLeft w:val="0"/>
      <w:marRight w:val="0"/>
      <w:marTop w:val="0"/>
      <w:marBottom w:val="0"/>
      <w:divBdr>
        <w:top w:val="none" w:sz="0" w:space="0" w:color="auto"/>
        <w:left w:val="none" w:sz="0" w:space="0" w:color="auto"/>
        <w:bottom w:val="none" w:sz="0" w:space="0" w:color="auto"/>
        <w:right w:val="none" w:sz="0" w:space="0" w:color="auto"/>
      </w:divBdr>
    </w:div>
    <w:div w:id="633104579">
      <w:bodyDiv w:val="1"/>
      <w:marLeft w:val="0"/>
      <w:marRight w:val="0"/>
      <w:marTop w:val="0"/>
      <w:marBottom w:val="0"/>
      <w:divBdr>
        <w:top w:val="none" w:sz="0" w:space="0" w:color="auto"/>
        <w:left w:val="none" w:sz="0" w:space="0" w:color="auto"/>
        <w:bottom w:val="none" w:sz="0" w:space="0" w:color="auto"/>
        <w:right w:val="none" w:sz="0" w:space="0" w:color="auto"/>
      </w:divBdr>
    </w:div>
    <w:div w:id="633800839">
      <w:bodyDiv w:val="1"/>
      <w:marLeft w:val="0"/>
      <w:marRight w:val="0"/>
      <w:marTop w:val="0"/>
      <w:marBottom w:val="0"/>
      <w:divBdr>
        <w:top w:val="none" w:sz="0" w:space="0" w:color="auto"/>
        <w:left w:val="none" w:sz="0" w:space="0" w:color="auto"/>
        <w:bottom w:val="none" w:sz="0" w:space="0" w:color="auto"/>
        <w:right w:val="none" w:sz="0" w:space="0" w:color="auto"/>
      </w:divBdr>
    </w:div>
    <w:div w:id="635456309">
      <w:bodyDiv w:val="1"/>
      <w:marLeft w:val="0"/>
      <w:marRight w:val="0"/>
      <w:marTop w:val="0"/>
      <w:marBottom w:val="0"/>
      <w:divBdr>
        <w:top w:val="none" w:sz="0" w:space="0" w:color="auto"/>
        <w:left w:val="none" w:sz="0" w:space="0" w:color="auto"/>
        <w:bottom w:val="none" w:sz="0" w:space="0" w:color="auto"/>
        <w:right w:val="none" w:sz="0" w:space="0" w:color="auto"/>
      </w:divBdr>
    </w:div>
    <w:div w:id="635918424">
      <w:bodyDiv w:val="1"/>
      <w:marLeft w:val="0"/>
      <w:marRight w:val="0"/>
      <w:marTop w:val="0"/>
      <w:marBottom w:val="0"/>
      <w:divBdr>
        <w:top w:val="none" w:sz="0" w:space="0" w:color="auto"/>
        <w:left w:val="none" w:sz="0" w:space="0" w:color="auto"/>
        <w:bottom w:val="none" w:sz="0" w:space="0" w:color="auto"/>
        <w:right w:val="none" w:sz="0" w:space="0" w:color="auto"/>
      </w:divBdr>
    </w:div>
    <w:div w:id="638464345">
      <w:bodyDiv w:val="1"/>
      <w:marLeft w:val="0"/>
      <w:marRight w:val="0"/>
      <w:marTop w:val="0"/>
      <w:marBottom w:val="0"/>
      <w:divBdr>
        <w:top w:val="none" w:sz="0" w:space="0" w:color="auto"/>
        <w:left w:val="none" w:sz="0" w:space="0" w:color="auto"/>
        <w:bottom w:val="none" w:sz="0" w:space="0" w:color="auto"/>
        <w:right w:val="none" w:sz="0" w:space="0" w:color="auto"/>
      </w:divBdr>
    </w:div>
    <w:div w:id="641008879">
      <w:bodyDiv w:val="1"/>
      <w:marLeft w:val="0"/>
      <w:marRight w:val="0"/>
      <w:marTop w:val="0"/>
      <w:marBottom w:val="0"/>
      <w:divBdr>
        <w:top w:val="none" w:sz="0" w:space="0" w:color="auto"/>
        <w:left w:val="none" w:sz="0" w:space="0" w:color="auto"/>
        <w:bottom w:val="none" w:sz="0" w:space="0" w:color="auto"/>
        <w:right w:val="none" w:sz="0" w:space="0" w:color="auto"/>
      </w:divBdr>
    </w:div>
    <w:div w:id="642539132">
      <w:bodyDiv w:val="1"/>
      <w:marLeft w:val="0"/>
      <w:marRight w:val="0"/>
      <w:marTop w:val="0"/>
      <w:marBottom w:val="0"/>
      <w:divBdr>
        <w:top w:val="none" w:sz="0" w:space="0" w:color="auto"/>
        <w:left w:val="none" w:sz="0" w:space="0" w:color="auto"/>
        <w:bottom w:val="none" w:sz="0" w:space="0" w:color="auto"/>
        <w:right w:val="none" w:sz="0" w:space="0" w:color="auto"/>
      </w:divBdr>
    </w:div>
    <w:div w:id="643315281">
      <w:bodyDiv w:val="1"/>
      <w:marLeft w:val="0"/>
      <w:marRight w:val="0"/>
      <w:marTop w:val="0"/>
      <w:marBottom w:val="0"/>
      <w:divBdr>
        <w:top w:val="none" w:sz="0" w:space="0" w:color="auto"/>
        <w:left w:val="none" w:sz="0" w:space="0" w:color="auto"/>
        <w:bottom w:val="none" w:sz="0" w:space="0" w:color="auto"/>
        <w:right w:val="none" w:sz="0" w:space="0" w:color="auto"/>
      </w:divBdr>
    </w:div>
    <w:div w:id="645818321">
      <w:bodyDiv w:val="1"/>
      <w:marLeft w:val="0"/>
      <w:marRight w:val="0"/>
      <w:marTop w:val="0"/>
      <w:marBottom w:val="0"/>
      <w:divBdr>
        <w:top w:val="none" w:sz="0" w:space="0" w:color="auto"/>
        <w:left w:val="none" w:sz="0" w:space="0" w:color="auto"/>
        <w:bottom w:val="none" w:sz="0" w:space="0" w:color="auto"/>
        <w:right w:val="none" w:sz="0" w:space="0" w:color="auto"/>
      </w:divBdr>
    </w:div>
    <w:div w:id="646711933">
      <w:bodyDiv w:val="1"/>
      <w:marLeft w:val="0"/>
      <w:marRight w:val="0"/>
      <w:marTop w:val="0"/>
      <w:marBottom w:val="0"/>
      <w:divBdr>
        <w:top w:val="none" w:sz="0" w:space="0" w:color="auto"/>
        <w:left w:val="none" w:sz="0" w:space="0" w:color="auto"/>
        <w:bottom w:val="none" w:sz="0" w:space="0" w:color="auto"/>
        <w:right w:val="none" w:sz="0" w:space="0" w:color="auto"/>
      </w:divBdr>
    </w:div>
    <w:div w:id="647176664">
      <w:bodyDiv w:val="1"/>
      <w:marLeft w:val="0"/>
      <w:marRight w:val="0"/>
      <w:marTop w:val="0"/>
      <w:marBottom w:val="0"/>
      <w:divBdr>
        <w:top w:val="none" w:sz="0" w:space="0" w:color="auto"/>
        <w:left w:val="none" w:sz="0" w:space="0" w:color="auto"/>
        <w:bottom w:val="none" w:sz="0" w:space="0" w:color="auto"/>
        <w:right w:val="none" w:sz="0" w:space="0" w:color="auto"/>
      </w:divBdr>
    </w:div>
    <w:div w:id="647787842">
      <w:bodyDiv w:val="1"/>
      <w:marLeft w:val="0"/>
      <w:marRight w:val="0"/>
      <w:marTop w:val="0"/>
      <w:marBottom w:val="0"/>
      <w:divBdr>
        <w:top w:val="none" w:sz="0" w:space="0" w:color="auto"/>
        <w:left w:val="none" w:sz="0" w:space="0" w:color="auto"/>
        <w:bottom w:val="none" w:sz="0" w:space="0" w:color="auto"/>
        <w:right w:val="none" w:sz="0" w:space="0" w:color="auto"/>
      </w:divBdr>
    </w:div>
    <w:div w:id="651563973">
      <w:bodyDiv w:val="1"/>
      <w:marLeft w:val="0"/>
      <w:marRight w:val="0"/>
      <w:marTop w:val="0"/>
      <w:marBottom w:val="0"/>
      <w:divBdr>
        <w:top w:val="none" w:sz="0" w:space="0" w:color="auto"/>
        <w:left w:val="none" w:sz="0" w:space="0" w:color="auto"/>
        <w:bottom w:val="none" w:sz="0" w:space="0" w:color="auto"/>
        <w:right w:val="none" w:sz="0" w:space="0" w:color="auto"/>
      </w:divBdr>
    </w:div>
    <w:div w:id="656804412">
      <w:bodyDiv w:val="1"/>
      <w:marLeft w:val="0"/>
      <w:marRight w:val="0"/>
      <w:marTop w:val="0"/>
      <w:marBottom w:val="0"/>
      <w:divBdr>
        <w:top w:val="none" w:sz="0" w:space="0" w:color="auto"/>
        <w:left w:val="none" w:sz="0" w:space="0" w:color="auto"/>
        <w:bottom w:val="none" w:sz="0" w:space="0" w:color="auto"/>
        <w:right w:val="none" w:sz="0" w:space="0" w:color="auto"/>
      </w:divBdr>
    </w:div>
    <w:div w:id="657269939">
      <w:bodyDiv w:val="1"/>
      <w:marLeft w:val="0"/>
      <w:marRight w:val="0"/>
      <w:marTop w:val="0"/>
      <w:marBottom w:val="0"/>
      <w:divBdr>
        <w:top w:val="none" w:sz="0" w:space="0" w:color="auto"/>
        <w:left w:val="none" w:sz="0" w:space="0" w:color="auto"/>
        <w:bottom w:val="none" w:sz="0" w:space="0" w:color="auto"/>
        <w:right w:val="none" w:sz="0" w:space="0" w:color="auto"/>
      </w:divBdr>
    </w:div>
    <w:div w:id="660356512">
      <w:bodyDiv w:val="1"/>
      <w:marLeft w:val="0"/>
      <w:marRight w:val="0"/>
      <w:marTop w:val="0"/>
      <w:marBottom w:val="0"/>
      <w:divBdr>
        <w:top w:val="none" w:sz="0" w:space="0" w:color="auto"/>
        <w:left w:val="none" w:sz="0" w:space="0" w:color="auto"/>
        <w:bottom w:val="none" w:sz="0" w:space="0" w:color="auto"/>
        <w:right w:val="none" w:sz="0" w:space="0" w:color="auto"/>
      </w:divBdr>
    </w:div>
    <w:div w:id="662242829">
      <w:bodyDiv w:val="1"/>
      <w:marLeft w:val="0"/>
      <w:marRight w:val="0"/>
      <w:marTop w:val="0"/>
      <w:marBottom w:val="0"/>
      <w:divBdr>
        <w:top w:val="none" w:sz="0" w:space="0" w:color="auto"/>
        <w:left w:val="none" w:sz="0" w:space="0" w:color="auto"/>
        <w:bottom w:val="none" w:sz="0" w:space="0" w:color="auto"/>
        <w:right w:val="none" w:sz="0" w:space="0" w:color="auto"/>
      </w:divBdr>
    </w:div>
    <w:div w:id="663632025">
      <w:bodyDiv w:val="1"/>
      <w:marLeft w:val="0"/>
      <w:marRight w:val="0"/>
      <w:marTop w:val="0"/>
      <w:marBottom w:val="0"/>
      <w:divBdr>
        <w:top w:val="none" w:sz="0" w:space="0" w:color="auto"/>
        <w:left w:val="none" w:sz="0" w:space="0" w:color="auto"/>
        <w:bottom w:val="none" w:sz="0" w:space="0" w:color="auto"/>
        <w:right w:val="none" w:sz="0" w:space="0" w:color="auto"/>
      </w:divBdr>
    </w:div>
    <w:div w:id="671297958">
      <w:bodyDiv w:val="1"/>
      <w:marLeft w:val="0"/>
      <w:marRight w:val="0"/>
      <w:marTop w:val="0"/>
      <w:marBottom w:val="0"/>
      <w:divBdr>
        <w:top w:val="none" w:sz="0" w:space="0" w:color="auto"/>
        <w:left w:val="none" w:sz="0" w:space="0" w:color="auto"/>
        <w:bottom w:val="none" w:sz="0" w:space="0" w:color="auto"/>
        <w:right w:val="none" w:sz="0" w:space="0" w:color="auto"/>
      </w:divBdr>
    </w:div>
    <w:div w:id="672337532">
      <w:bodyDiv w:val="1"/>
      <w:marLeft w:val="0"/>
      <w:marRight w:val="0"/>
      <w:marTop w:val="0"/>
      <w:marBottom w:val="0"/>
      <w:divBdr>
        <w:top w:val="none" w:sz="0" w:space="0" w:color="auto"/>
        <w:left w:val="none" w:sz="0" w:space="0" w:color="auto"/>
        <w:bottom w:val="none" w:sz="0" w:space="0" w:color="auto"/>
        <w:right w:val="none" w:sz="0" w:space="0" w:color="auto"/>
      </w:divBdr>
    </w:div>
    <w:div w:id="672345303">
      <w:bodyDiv w:val="1"/>
      <w:marLeft w:val="0"/>
      <w:marRight w:val="0"/>
      <w:marTop w:val="0"/>
      <w:marBottom w:val="0"/>
      <w:divBdr>
        <w:top w:val="none" w:sz="0" w:space="0" w:color="auto"/>
        <w:left w:val="none" w:sz="0" w:space="0" w:color="auto"/>
        <w:bottom w:val="none" w:sz="0" w:space="0" w:color="auto"/>
        <w:right w:val="none" w:sz="0" w:space="0" w:color="auto"/>
      </w:divBdr>
    </w:div>
    <w:div w:id="672607465">
      <w:bodyDiv w:val="1"/>
      <w:marLeft w:val="0"/>
      <w:marRight w:val="0"/>
      <w:marTop w:val="0"/>
      <w:marBottom w:val="0"/>
      <w:divBdr>
        <w:top w:val="none" w:sz="0" w:space="0" w:color="auto"/>
        <w:left w:val="none" w:sz="0" w:space="0" w:color="auto"/>
        <w:bottom w:val="none" w:sz="0" w:space="0" w:color="auto"/>
        <w:right w:val="none" w:sz="0" w:space="0" w:color="auto"/>
      </w:divBdr>
    </w:div>
    <w:div w:id="673070431">
      <w:bodyDiv w:val="1"/>
      <w:marLeft w:val="0"/>
      <w:marRight w:val="0"/>
      <w:marTop w:val="0"/>
      <w:marBottom w:val="0"/>
      <w:divBdr>
        <w:top w:val="none" w:sz="0" w:space="0" w:color="auto"/>
        <w:left w:val="none" w:sz="0" w:space="0" w:color="auto"/>
        <w:bottom w:val="none" w:sz="0" w:space="0" w:color="auto"/>
        <w:right w:val="none" w:sz="0" w:space="0" w:color="auto"/>
      </w:divBdr>
    </w:div>
    <w:div w:id="676930173">
      <w:bodyDiv w:val="1"/>
      <w:marLeft w:val="0"/>
      <w:marRight w:val="0"/>
      <w:marTop w:val="0"/>
      <w:marBottom w:val="0"/>
      <w:divBdr>
        <w:top w:val="none" w:sz="0" w:space="0" w:color="auto"/>
        <w:left w:val="none" w:sz="0" w:space="0" w:color="auto"/>
        <w:bottom w:val="none" w:sz="0" w:space="0" w:color="auto"/>
        <w:right w:val="none" w:sz="0" w:space="0" w:color="auto"/>
      </w:divBdr>
    </w:div>
    <w:div w:id="677200834">
      <w:bodyDiv w:val="1"/>
      <w:marLeft w:val="0"/>
      <w:marRight w:val="0"/>
      <w:marTop w:val="0"/>
      <w:marBottom w:val="0"/>
      <w:divBdr>
        <w:top w:val="none" w:sz="0" w:space="0" w:color="auto"/>
        <w:left w:val="none" w:sz="0" w:space="0" w:color="auto"/>
        <w:bottom w:val="none" w:sz="0" w:space="0" w:color="auto"/>
        <w:right w:val="none" w:sz="0" w:space="0" w:color="auto"/>
      </w:divBdr>
    </w:div>
    <w:div w:id="679891229">
      <w:bodyDiv w:val="1"/>
      <w:marLeft w:val="0"/>
      <w:marRight w:val="0"/>
      <w:marTop w:val="0"/>
      <w:marBottom w:val="0"/>
      <w:divBdr>
        <w:top w:val="none" w:sz="0" w:space="0" w:color="auto"/>
        <w:left w:val="none" w:sz="0" w:space="0" w:color="auto"/>
        <w:bottom w:val="none" w:sz="0" w:space="0" w:color="auto"/>
        <w:right w:val="none" w:sz="0" w:space="0" w:color="auto"/>
      </w:divBdr>
    </w:div>
    <w:div w:id="680284215">
      <w:bodyDiv w:val="1"/>
      <w:marLeft w:val="0"/>
      <w:marRight w:val="0"/>
      <w:marTop w:val="0"/>
      <w:marBottom w:val="0"/>
      <w:divBdr>
        <w:top w:val="none" w:sz="0" w:space="0" w:color="auto"/>
        <w:left w:val="none" w:sz="0" w:space="0" w:color="auto"/>
        <w:bottom w:val="none" w:sz="0" w:space="0" w:color="auto"/>
        <w:right w:val="none" w:sz="0" w:space="0" w:color="auto"/>
      </w:divBdr>
    </w:div>
    <w:div w:id="682785714">
      <w:bodyDiv w:val="1"/>
      <w:marLeft w:val="0"/>
      <w:marRight w:val="0"/>
      <w:marTop w:val="0"/>
      <w:marBottom w:val="0"/>
      <w:divBdr>
        <w:top w:val="none" w:sz="0" w:space="0" w:color="auto"/>
        <w:left w:val="none" w:sz="0" w:space="0" w:color="auto"/>
        <w:bottom w:val="none" w:sz="0" w:space="0" w:color="auto"/>
        <w:right w:val="none" w:sz="0" w:space="0" w:color="auto"/>
      </w:divBdr>
    </w:div>
    <w:div w:id="685209072">
      <w:bodyDiv w:val="1"/>
      <w:marLeft w:val="0"/>
      <w:marRight w:val="0"/>
      <w:marTop w:val="0"/>
      <w:marBottom w:val="0"/>
      <w:divBdr>
        <w:top w:val="none" w:sz="0" w:space="0" w:color="auto"/>
        <w:left w:val="none" w:sz="0" w:space="0" w:color="auto"/>
        <w:bottom w:val="none" w:sz="0" w:space="0" w:color="auto"/>
        <w:right w:val="none" w:sz="0" w:space="0" w:color="auto"/>
      </w:divBdr>
    </w:div>
    <w:div w:id="688331103">
      <w:bodyDiv w:val="1"/>
      <w:marLeft w:val="0"/>
      <w:marRight w:val="0"/>
      <w:marTop w:val="0"/>
      <w:marBottom w:val="0"/>
      <w:divBdr>
        <w:top w:val="none" w:sz="0" w:space="0" w:color="auto"/>
        <w:left w:val="none" w:sz="0" w:space="0" w:color="auto"/>
        <w:bottom w:val="none" w:sz="0" w:space="0" w:color="auto"/>
        <w:right w:val="none" w:sz="0" w:space="0" w:color="auto"/>
      </w:divBdr>
    </w:div>
    <w:div w:id="688915101">
      <w:bodyDiv w:val="1"/>
      <w:marLeft w:val="0"/>
      <w:marRight w:val="0"/>
      <w:marTop w:val="0"/>
      <w:marBottom w:val="0"/>
      <w:divBdr>
        <w:top w:val="none" w:sz="0" w:space="0" w:color="auto"/>
        <w:left w:val="none" w:sz="0" w:space="0" w:color="auto"/>
        <w:bottom w:val="none" w:sz="0" w:space="0" w:color="auto"/>
        <w:right w:val="none" w:sz="0" w:space="0" w:color="auto"/>
      </w:divBdr>
    </w:div>
    <w:div w:id="690109583">
      <w:bodyDiv w:val="1"/>
      <w:marLeft w:val="0"/>
      <w:marRight w:val="0"/>
      <w:marTop w:val="0"/>
      <w:marBottom w:val="0"/>
      <w:divBdr>
        <w:top w:val="none" w:sz="0" w:space="0" w:color="auto"/>
        <w:left w:val="none" w:sz="0" w:space="0" w:color="auto"/>
        <w:bottom w:val="none" w:sz="0" w:space="0" w:color="auto"/>
        <w:right w:val="none" w:sz="0" w:space="0" w:color="auto"/>
      </w:divBdr>
    </w:div>
    <w:div w:id="693387797">
      <w:bodyDiv w:val="1"/>
      <w:marLeft w:val="0"/>
      <w:marRight w:val="0"/>
      <w:marTop w:val="0"/>
      <w:marBottom w:val="0"/>
      <w:divBdr>
        <w:top w:val="none" w:sz="0" w:space="0" w:color="auto"/>
        <w:left w:val="none" w:sz="0" w:space="0" w:color="auto"/>
        <w:bottom w:val="none" w:sz="0" w:space="0" w:color="auto"/>
        <w:right w:val="none" w:sz="0" w:space="0" w:color="auto"/>
      </w:divBdr>
    </w:div>
    <w:div w:id="694313394">
      <w:bodyDiv w:val="1"/>
      <w:marLeft w:val="0"/>
      <w:marRight w:val="0"/>
      <w:marTop w:val="0"/>
      <w:marBottom w:val="0"/>
      <w:divBdr>
        <w:top w:val="none" w:sz="0" w:space="0" w:color="auto"/>
        <w:left w:val="none" w:sz="0" w:space="0" w:color="auto"/>
        <w:bottom w:val="none" w:sz="0" w:space="0" w:color="auto"/>
        <w:right w:val="none" w:sz="0" w:space="0" w:color="auto"/>
      </w:divBdr>
    </w:div>
    <w:div w:id="697656357">
      <w:bodyDiv w:val="1"/>
      <w:marLeft w:val="0"/>
      <w:marRight w:val="0"/>
      <w:marTop w:val="0"/>
      <w:marBottom w:val="0"/>
      <w:divBdr>
        <w:top w:val="none" w:sz="0" w:space="0" w:color="auto"/>
        <w:left w:val="none" w:sz="0" w:space="0" w:color="auto"/>
        <w:bottom w:val="none" w:sz="0" w:space="0" w:color="auto"/>
        <w:right w:val="none" w:sz="0" w:space="0" w:color="auto"/>
      </w:divBdr>
    </w:div>
    <w:div w:id="697656488">
      <w:bodyDiv w:val="1"/>
      <w:marLeft w:val="0"/>
      <w:marRight w:val="0"/>
      <w:marTop w:val="0"/>
      <w:marBottom w:val="0"/>
      <w:divBdr>
        <w:top w:val="none" w:sz="0" w:space="0" w:color="auto"/>
        <w:left w:val="none" w:sz="0" w:space="0" w:color="auto"/>
        <w:bottom w:val="none" w:sz="0" w:space="0" w:color="auto"/>
        <w:right w:val="none" w:sz="0" w:space="0" w:color="auto"/>
      </w:divBdr>
    </w:div>
    <w:div w:id="698166359">
      <w:bodyDiv w:val="1"/>
      <w:marLeft w:val="0"/>
      <w:marRight w:val="0"/>
      <w:marTop w:val="0"/>
      <w:marBottom w:val="0"/>
      <w:divBdr>
        <w:top w:val="none" w:sz="0" w:space="0" w:color="auto"/>
        <w:left w:val="none" w:sz="0" w:space="0" w:color="auto"/>
        <w:bottom w:val="none" w:sz="0" w:space="0" w:color="auto"/>
        <w:right w:val="none" w:sz="0" w:space="0" w:color="auto"/>
      </w:divBdr>
    </w:div>
    <w:div w:id="702945436">
      <w:bodyDiv w:val="1"/>
      <w:marLeft w:val="0"/>
      <w:marRight w:val="0"/>
      <w:marTop w:val="0"/>
      <w:marBottom w:val="0"/>
      <w:divBdr>
        <w:top w:val="none" w:sz="0" w:space="0" w:color="auto"/>
        <w:left w:val="none" w:sz="0" w:space="0" w:color="auto"/>
        <w:bottom w:val="none" w:sz="0" w:space="0" w:color="auto"/>
        <w:right w:val="none" w:sz="0" w:space="0" w:color="auto"/>
      </w:divBdr>
    </w:div>
    <w:div w:id="704405410">
      <w:bodyDiv w:val="1"/>
      <w:marLeft w:val="0"/>
      <w:marRight w:val="0"/>
      <w:marTop w:val="0"/>
      <w:marBottom w:val="0"/>
      <w:divBdr>
        <w:top w:val="none" w:sz="0" w:space="0" w:color="auto"/>
        <w:left w:val="none" w:sz="0" w:space="0" w:color="auto"/>
        <w:bottom w:val="none" w:sz="0" w:space="0" w:color="auto"/>
        <w:right w:val="none" w:sz="0" w:space="0" w:color="auto"/>
      </w:divBdr>
    </w:div>
    <w:div w:id="708842905">
      <w:bodyDiv w:val="1"/>
      <w:marLeft w:val="0"/>
      <w:marRight w:val="0"/>
      <w:marTop w:val="0"/>
      <w:marBottom w:val="0"/>
      <w:divBdr>
        <w:top w:val="none" w:sz="0" w:space="0" w:color="auto"/>
        <w:left w:val="none" w:sz="0" w:space="0" w:color="auto"/>
        <w:bottom w:val="none" w:sz="0" w:space="0" w:color="auto"/>
        <w:right w:val="none" w:sz="0" w:space="0" w:color="auto"/>
      </w:divBdr>
    </w:div>
    <w:div w:id="711148627">
      <w:bodyDiv w:val="1"/>
      <w:marLeft w:val="0"/>
      <w:marRight w:val="0"/>
      <w:marTop w:val="0"/>
      <w:marBottom w:val="0"/>
      <w:divBdr>
        <w:top w:val="none" w:sz="0" w:space="0" w:color="auto"/>
        <w:left w:val="none" w:sz="0" w:space="0" w:color="auto"/>
        <w:bottom w:val="none" w:sz="0" w:space="0" w:color="auto"/>
        <w:right w:val="none" w:sz="0" w:space="0" w:color="auto"/>
      </w:divBdr>
    </w:div>
    <w:div w:id="712117681">
      <w:bodyDiv w:val="1"/>
      <w:marLeft w:val="0"/>
      <w:marRight w:val="0"/>
      <w:marTop w:val="0"/>
      <w:marBottom w:val="0"/>
      <w:divBdr>
        <w:top w:val="none" w:sz="0" w:space="0" w:color="auto"/>
        <w:left w:val="none" w:sz="0" w:space="0" w:color="auto"/>
        <w:bottom w:val="none" w:sz="0" w:space="0" w:color="auto"/>
        <w:right w:val="none" w:sz="0" w:space="0" w:color="auto"/>
      </w:divBdr>
    </w:div>
    <w:div w:id="712507443">
      <w:bodyDiv w:val="1"/>
      <w:marLeft w:val="0"/>
      <w:marRight w:val="0"/>
      <w:marTop w:val="0"/>
      <w:marBottom w:val="0"/>
      <w:divBdr>
        <w:top w:val="none" w:sz="0" w:space="0" w:color="auto"/>
        <w:left w:val="none" w:sz="0" w:space="0" w:color="auto"/>
        <w:bottom w:val="none" w:sz="0" w:space="0" w:color="auto"/>
        <w:right w:val="none" w:sz="0" w:space="0" w:color="auto"/>
      </w:divBdr>
    </w:div>
    <w:div w:id="713500160">
      <w:bodyDiv w:val="1"/>
      <w:marLeft w:val="0"/>
      <w:marRight w:val="0"/>
      <w:marTop w:val="0"/>
      <w:marBottom w:val="0"/>
      <w:divBdr>
        <w:top w:val="none" w:sz="0" w:space="0" w:color="auto"/>
        <w:left w:val="none" w:sz="0" w:space="0" w:color="auto"/>
        <w:bottom w:val="none" w:sz="0" w:space="0" w:color="auto"/>
        <w:right w:val="none" w:sz="0" w:space="0" w:color="auto"/>
      </w:divBdr>
    </w:div>
    <w:div w:id="716441602">
      <w:bodyDiv w:val="1"/>
      <w:marLeft w:val="0"/>
      <w:marRight w:val="0"/>
      <w:marTop w:val="0"/>
      <w:marBottom w:val="0"/>
      <w:divBdr>
        <w:top w:val="none" w:sz="0" w:space="0" w:color="auto"/>
        <w:left w:val="none" w:sz="0" w:space="0" w:color="auto"/>
        <w:bottom w:val="none" w:sz="0" w:space="0" w:color="auto"/>
        <w:right w:val="none" w:sz="0" w:space="0" w:color="auto"/>
      </w:divBdr>
    </w:div>
    <w:div w:id="719206339">
      <w:bodyDiv w:val="1"/>
      <w:marLeft w:val="0"/>
      <w:marRight w:val="0"/>
      <w:marTop w:val="0"/>
      <w:marBottom w:val="0"/>
      <w:divBdr>
        <w:top w:val="none" w:sz="0" w:space="0" w:color="auto"/>
        <w:left w:val="none" w:sz="0" w:space="0" w:color="auto"/>
        <w:bottom w:val="none" w:sz="0" w:space="0" w:color="auto"/>
        <w:right w:val="none" w:sz="0" w:space="0" w:color="auto"/>
      </w:divBdr>
    </w:div>
    <w:div w:id="726954279">
      <w:bodyDiv w:val="1"/>
      <w:marLeft w:val="0"/>
      <w:marRight w:val="0"/>
      <w:marTop w:val="0"/>
      <w:marBottom w:val="0"/>
      <w:divBdr>
        <w:top w:val="none" w:sz="0" w:space="0" w:color="auto"/>
        <w:left w:val="none" w:sz="0" w:space="0" w:color="auto"/>
        <w:bottom w:val="none" w:sz="0" w:space="0" w:color="auto"/>
        <w:right w:val="none" w:sz="0" w:space="0" w:color="auto"/>
      </w:divBdr>
    </w:div>
    <w:div w:id="727804565">
      <w:bodyDiv w:val="1"/>
      <w:marLeft w:val="0"/>
      <w:marRight w:val="0"/>
      <w:marTop w:val="0"/>
      <w:marBottom w:val="0"/>
      <w:divBdr>
        <w:top w:val="none" w:sz="0" w:space="0" w:color="auto"/>
        <w:left w:val="none" w:sz="0" w:space="0" w:color="auto"/>
        <w:bottom w:val="none" w:sz="0" w:space="0" w:color="auto"/>
        <w:right w:val="none" w:sz="0" w:space="0" w:color="auto"/>
      </w:divBdr>
    </w:div>
    <w:div w:id="731538059">
      <w:bodyDiv w:val="1"/>
      <w:marLeft w:val="0"/>
      <w:marRight w:val="0"/>
      <w:marTop w:val="0"/>
      <w:marBottom w:val="0"/>
      <w:divBdr>
        <w:top w:val="none" w:sz="0" w:space="0" w:color="auto"/>
        <w:left w:val="none" w:sz="0" w:space="0" w:color="auto"/>
        <w:bottom w:val="none" w:sz="0" w:space="0" w:color="auto"/>
        <w:right w:val="none" w:sz="0" w:space="0" w:color="auto"/>
      </w:divBdr>
    </w:div>
    <w:div w:id="734015863">
      <w:bodyDiv w:val="1"/>
      <w:marLeft w:val="0"/>
      <w:marRight w:val="0"/>
      <w:marTop w:val="0"/>
      <w:marBottom w:val="0"/>
      <w:divBdr>
        <w:top w:val="none" w:sz="0" w:space="0" w:color="auto"/>
        <w:left w:val="none" w:sz="0" w:space="0" w:color="auto"/>
        <w:bottom w:val="none" w:sz="0" w:space="0" w:color="auto"/>
        <w:right w:val="none" w:sz="0" w:space="0" w:color="auto"/>
      </w:divBdr>
    </w:div>
    <w:div w:id="736980966">
      <w:bodyDiv w:val="1"/>
      <w:marLeft w:val="0"/>
      <w:marRight w:val="0"/>
      <w:marTop w:val="0"/>
      <w:marBottom w:val="0"/>
      <w:divBdr>
        <w:top w:val="none" w:sz="0" w:space="0" w:color="auto"/>
        <w:left w:val="none" w:sz="0" w:space="0" w:color="auto"/>
        <w:bottom w:val="none" w:sz="0" w:space="0" w:color="auto"/>
        <w:right w:val="none" w:sz="0" w:space="0" w:color="auto"/>
      </w:divBdr>
    </w:div>
    <w:div w:id="737941023">
      <w:bodyDiv w:val="1"/>
      <w:marLeft w:val="0"/>
      <w:marRight w:val="0"/>
      <w:marTop w:val="0"/>
      <w:marBottom w:val="0"/>
      <w:divBdr>
        <w:top w:val="none" w:sz="0" w:space="0" w:color="auto"/>
        <w:left w:val="none" w:sz="0" w:space="0" w:color="auto"/>
        <w:bottom w:val="none" w:sz="0" w:space="0" w:color="auto"/>
        <w:right w:val="none" w:sz="0" w:space="0" w:color="auto"/>
      </w:divBdr>
    </w:div>
    <w:div w:id="740561676">
      <w:bodyDiv w:val="1"/>
      <w:marLeft w:val="0"/>
      <w:marRight w:val="0"/>
      <w:marTop w:val="0"/>
      <w:marBottom w:val="0"/>
      <w:divBdr>
        <w:top w:val="none" w:sz="0" w:space="0" w:color="auto"/>
        <w:left w:val="none" w:sz="0" w:space="0" w:color="auto"/>
        <w:bottom w:val="none" w:sz="0" w:space="0" w:color="auto"/>
        <w:right w:val="none" w:sz="0" w:space="0" w:color="auto"/>
      </w:divBdr>
    </w:div>
    <w:div w:id="744835272">
      <w:bodyDiv w:val="1"/>
      <w:marLeft w:val="0"/>
      <w:marRight w:val="0"/>
      <w:marTop w:val="0"/>
      <w:marBottom w:val="0"/>
      <w:divBdr>
        <w:top w:val="none" w:sz="0" w:space="0" w:color="auto"/>
        <w:left w:val="none" w:sz="0" w:space="0" w:color="auto"/>
        <w:bottom w:val="none" w:sz="0" w:space="0" w:color="auto"/>
        <w:right w:val="none" w:sz="0" w:space="0" w:color="auto"/>
      </w:divBdr>
    </w:div>
    <w:div w:id="745878384">
      <w:bodyDiv w:val="1"/>
      <w:marLeft w:val="0"/>
      <w:marRight w:val="0"/>
      <w:marTop w:val="0"/>
      <w:marBottom w:val="0"/>
      <w:divBdr>
        <w:top w:val="none" w:sz="0" w:space="0" w:color="auto"/>
        <w:left w:val="none" w:sz="0" w:space="0" w:color="auto"/>
        <w:bottom w:val="none" w:sz="0" w:space="0" w:color="auto"/>
        <w:right w:val="none" w:sz="0" w:space="0" w:color="auto"/>
      </w:divBdr>
    </w:div>
    <w:div w:id="747726547">
      <w:bodyDiv w:val="1"/>
      <w:marLeft w:val="0"/>
      <w:marRight w:val="0"/>
      <w:marTop w:val="0"/>
      <w:marBottom w:val="0"/>
      <w:divBdr>
        <w:top w:val="none" w:sz="0" w:space="0" w:color="auto"/>
        <w:left w:val="none" w:sz="0" w:space="0" w:color="auto"/>
        <w:bottom w:val="none" w:sz="0" w:space="0" w:color="auto"/>
        <w:right w:val="none" w:sz="0" w:space="0" w:color="auto"/>
      </w:divBdr>
    </w:div>
    <w:div w:id="748776137">
      <w:bodyDiv w:val="1"/>
      <w:marLeft w:val="0"/>
      <w:marRight w:val="0"/>
      <w:marTop w:val="0"/>
      <w:marBottom w:val="0"/>
      <w:divBdr>
        <w:top w:val="none" w:sz="0" w:space="0" w:color="auto"/>
        <w:left w:val="none" w:sz="0" w:space="0" w:color="auto"/>
        <w:bottom w:val="none" w:sz="0" w:space="0" w:color="auto"/>
        <w:right w:val="none" w:sz="0" w:space="0" w:color="auto"/>
      </w:divBdr>
    </w:div>
    <w:div w:id="750858129">
      <w:bodyDiv w:val="1"/>
      <w:marLeft w:val="0"/>
      <w:marRight w:val="0"/>
      <w:marTop w:val="0"/>
      <w:marBottom w:val="0"/>
      <w:divBdr>
        <w:top w:val="none" w:sz="0" w:space="0" w:color="auto"/>
        <w:left w:val="none" w:sz="0" w:space="0" w:color="auto"/>
        <w:bottom w:val="none" w:sz="0" w:space="0" w:color="auto"/>
        <w:right w:val="none" w:sz="0" w:space="0" w:color="auto"/>
      </w:divBdr>
    </w:div>
    <w:div w:id="752044819">
      <w:bodyDiv w:val="1"/>
      <w:marLeft w:val="0"/>
      <w:marRight w:val="0"/>
      <w:marTop w:val="0"/>
      <w:marBottom w:val="0"/>
      <w:divBdr>
        <w:top w:val="none" w:sz="0" w:space="0" w:color="auto"/>
        <w:left w:val="none" w:sz="0" w:space="0" w:color="auto"/>
        <w:bottom w:val="none" w:sz="0" w:space="0" w:color="auto"/>
        <w:right w:val="none" w:sz="0" w:space="0" w:color="auto"/>
      </w:divBdr>
    </w:div>
    <w:div w:id="769474820">
      <w:bodyDiv w:val="1"/>
      <w:marLeft w:val="0"/>
      <w:marRight w:val="0"/>
      <w:marTop w:val="0"/>
      <w:marBottom w:val="0"/>
      <w:divBdr>
        <w:top w:val="none" w:sz="0" w:space="0" w:color="auto"/>
        <w:left w:val="none" w:sz="0" w:space="0" w:color="auto"/>
        <w:bottom w:val="none" w:sz="0" w:space="0" w:color="auto"/>
        <w:right w:val="none" w:sz="0" w:space="0" w:color="auto"/>
      </w:divBdr>
    </w:div>
    <w:div w:id="773793712">
      <w:bodyDiv w:val="1"/>
      <w:marLeft w:val="0"/>
      <w:marRight w:val="0"/>
      <w:marTop w:val="0"/>
      <w:marBottom w:val="0"/>
      <w:divBdr>
        <w:top w:val="none" w:sz="0" w:space="0" w:color="auto"/>
        <w:left w:val="none" w:sz="0" w:space="0" w:color="auto"/>
        <w:bottom w:val="none" w:sz="0" w:space="0" w:color="auto"/>
        <w:right w:val="none" w:sz="0" w:space="0" w:color="auto"/>
      </w:divBdr>
    </w:div>
    <w:div w:id="773860318">
      <w:bodyDiv w:val="1"/>
      <w:marLeft w:val="0"/>
      <w:marRight w:val="0"/>
      <w:marTop w:val="0"/>
      <w:marBottom w:val="0"/>
      <w:divBdr>
        <w:top w:val="none" w:sz="0" w:space="0" w:color="auto"/>
        <w:left w:val="none" w:sz="0" w:space="0" w:color="auto"/>
        <w:bottom w:val="none" w:sz="0" w:space="0" w:color="auto"/>
        <w:right w:val="none" w:sz="0" w:space="0" w:color="auto"/>
      </w:divBdr>
    </w:div>
    <w:div w:id="778720493">
      <w:bodyDiv w:val="1"/>
      <w:marLeft w:val="0"/>
      <w:marRight w:val="0"/>
      <w:marTop w:val="0"/>
      <w:marBottom w:val="0"/>
      <w:divBdr>
        <w:top w:val="none" w:sz="0" w:space="0" w:color="auto"/>
        <w:left w:val="none" w:sz="0" w:space="0" w:color="auto"/>
        <w:bottom w:val="none" w:sz="0" w:space="0" w:color="auto"/>
        <w:right w:val="none" w:sz="0" w:space="0" w:color="auto"/>
      </w:divBdr>
    </w:div>
    <w:div w:id="781538163">
      <w:bodyDiv w:val="1"/>
      <w:marLeft w:val="0"/>
      <w:marRight w:val="0"/>
      <w:marTop w:val="0"/>
      <w:marBottom w:val="0"/>
      <w:divBdr>
        <w:top w:val="none" w:sz="0" w:space="0" w:color="auto"/>
        <w:left w:val="none" w:sz="0" w:space="0" w:color="auto"/>
        <w:bottom w:val="none" w:sz="0" w:space="0" w:color="auto"/>
        <w:right w:val="none" w:sz="0" w:space="0" w:color="auto"/>
      </w:divBdr>
    </w:div>
    <w:div w:id="782846974">
      <w:bodyDiv w:val="1"/>
      <w:marLeft w:val="0"/>
      <w:marRight w:val="0"/>
      <w:marTop w:val="0"/>
      <w:marBottom w:val="0"/>
      <w:divBdr>
        <w:top w:val="none" w:sz="0" w:space="0" w:color="auto"/>
        <w:left w:val="none" w:sz="0" w:space="0" w:color="auto"/>
        <w:bottom w:val="none" w:sz="0" w:space="0" w:color="auto"/>
        <w:right w:val="none" w:sz="0" w:space="0" w:color="auto"/>
      </w:divBdr>
    </w:div>
    <w:div w:id="784421229">
      <w:bodyDiv w:val="1"/>
      <w:marLeft w:val="0"/>
      <w:marRight w:val="0"/>
      <w:marTop w:val="0"/>
      <w:marBottom w:val="0"/>
      <w:divBdr>
        <w:top w:val="none" w:sz="0" w:space="0" w:color="auto"/>
        <w:left w:val="none" w:sz="0" w:space="0" w:color="auto"/>
        <w:bottom w:val="none" w:sz="0" w:space="0" w:color="auto"/>
        <w:right w:val="none" w:sz="0" w:space="0" w:color="auto"/>
      </w:divBdr>
    </w:div>
    <w:div w:id="785464852">
      <w:bodyDiv w:val="1"/>
      <w:marLeft w:val="0"/>
      <w:marRight w:val="0"/>
      <w:marTop w:val="0"/>
      <w:marBottom w:val="0"/>
      <w:divBdr>
        <w:top w:val="none" w:sz="0" w:space="0" w:color="auto"/>
        <w:left w:val="none" w:sz="0" w:space="0" w:color="auto"/>
        <w:bottom w:val="none" w:sz="0" w:space="0" w:color="auto"/>
        <w:right w:val="none" w:sz="0" w:space="0" w:color="auto"/>
      </w:divBdr>
    </w:div>
    <w:div w:id="788353727">
      <w:bodyDiv w:val="1"/>
      <w:marLeft w:val="0"/>
      <w:marRight w:val="0"/>
      <w:marTop w:val="0"/>
      <w:marBottom w:val="0"/>
      <w:divBdr>
        <w:top w:val="none" w:sz="0" w:space="0" w:color="auto"/>
        <w:left w:val="none" w:sz="0" w:space="0" w:color="auto"/>
        <w:bottom w:val="none" w:sz="0" w:space="0" w:color="auto"/>
        <w:right w:val="none" w:sz="0" w:space="0" w:color="auto"/>
      </w:divBdr>
    </w:div>
    <w:div w:id="791165726">
      <w:bodyDiv w:val="1"/>
      <w:marLeft w:val="0"/>
      <w:marRight w:val="0"/>
      <w:marTop w:val="0"/>
      <w:marBottom w:val="0"/>
      <w:divBdr>
        <w:top w:val="none" w:sz="0" w:space="0" w:color="auto"/>
        <w:left w:val="none" w:sz="0" w:space="0" w:color="auto"/>
        <w:bottom w:val="none" w:sz="0" w:space="0" w:color="auto"/>
        <w:right w:val="none" w:sz="0" w:space="0" w:color="auto"/>
      </w:divBdr>
    </w:div>
    <w:div w:id="792556588">
      <w:bodyDiv w:val="1"/>
      <w:marLeft w:val="0"/>
      <w:marRight w:val="0"/>
      <w:marTop w:val="0"/>
      <w:marBottom w:val="0"/>
      <w:divBdr>
        <w:top w:val="none" w:sz="0" w:space="0" w:color="auto"/>
        <w:left w:val="none" w:sz="0" w:space="0" w:color="auto"/>
        <w:bottom w:val="none" w:sz="0" w:space="0" w:color="auto"/>
        <w:right w:val="none" w:sz="0" w:space="0" w:color="auto"/>
      </w:divBdr>
    </w:div>
    <w:div w:id="794255693">
      <w:bodyDiv w:val="1"/>
      <w:marLeft w:val="0"/>
      <w:marRight w:val="0"/>
      <w:marTop w:val="0"/>
      <w:marBottom w:val="0"/>
      <w:divBdr>
        <w:top w:val="none" w:sz="0" w:space="0" w:color="auto"/>
        <w:left w:val="none" w:sz="0" w:space="0" w:color="auto"/>
        <w:bottom w:val="none" w:sz="0" w:space="0" w:color="auto"/>
        <w:right w:val="none" w:sz="0" w:space="0" w:color="auto"/>
      </w:divBdr>
    </w:div>
    <w:div w:id="795836301">
      <w:bodyDiv w:val="1"/>
      <w:marLeft w:val="0"/>
      <w:marRight w:val="0"/>
      <w:marTop w:val="0"/>
      <w:marBottom w:val="0"/>
      <w:divBdr>
        <w:top w:val="none" w:sz="0" w:space="0" w:color="auto"/>
        <w:left w:val="none" w:sz="0" w:space="0" w:color="auto"/>
        <w:bottom w:val="none" w:sz="0" w:space="0" w:color="auto"/>
        <w:right w:val="none" w:sz="0" w:space="0" w:color="auto"/>
      </w:divBdr>
    </w:div>
    <w:div w:id="797918395">
      <w:bodyDiv w:val="1"/>
      <w:marLeft w:val="0"/>
      <w:marRight w:val="0"/>
      <w:marTop w:val="0"/>
      <w:marBottom w:val="0"/>
      <w:divBdr>
        <w:top w:val="none" w:sz="0" w:space="0" w:color="auto"/>
        <w:left w:val="none" w:sz="0" w:space="0" w:color="auto"/>
        <w:bottom w:val="none" w:sz="0" w:space="0" w:color="auto"/>
        <w:right w:val="none" w:sz="0" w:space="0" w:color="auto"/>
      </w:divBdr>
    </w:div>
    <w:div w:id="799804275">
      <w:bodyDiv w:val="1"/>
      <w:marLeft w:val="0"/>
      <w:marRight w:val="0"/>
      <w:marTop w:val="0"/>
      <w:marBottom w:val="0"/>
      <w:divBdr>
        <w:top w:val="none" w:sz="0" w:space="0" w:color="auto"/>
        <w:left w:val="none" w:sz="0" w:space="0" w:color="auto"/>
        <w:bottom w:val="none" w:sz="0" w:space="0" w:color="auto"/>
        <w:right w:val="none" w:sz="0" w:space="0" w:color="auto"/>
      </w:divBdr>
    </w:div>
    <w:div w:id="802038427">
      <w:bodyDiv w:val="1"/>
      <w:marLeft w:val="0"/>
      <w:marRight w:val="0"/>
      <w:marTop w:val="0"/>
      <w:marBottom w:val="0"/>
      <w:divBdr>
        <w:top w:val="none" w:sz="0" w:space="0" w:color="auto"/>
        <w:left w:val="none" w:sz="0" w:space="0" w:color="auto"/>
        <w:bottom w:val="none" w:sz="0" w:space="0" w:color="auto"/>
        <w:right w:val="none" w:sz="0" w:space="0" w:color="auto"/>
      </w:divBdr>
    </w:div>
    <w:div w:id="805203720">
      <w:bodyDiv w:val="1"/>
      <w:marLeft w:val="0"/>
      <w:marRight w:val="0"/>
      <w:marTop w:val="0"/>
      <w:marBottom w:val="0"/>
      <w:divBdr>
        <w:top w:val="none" w:sz="0" w:space="0" w:color="auto"/>
        <w:left w:val="none" w:sz="0" w:space="0" w:color="auto"/>
        <w:bottom w:val="none" w:sz="0" w:space="0" w:color="auto"/>
        <w:right w:val="none" w:sz="0" w:space="0" w:color="auto"/>
      </w:divBdr>
    </w:div>
    <w:div w:id="805463616">
      <w:bodyDiv w:val="1"/>
      <w:marLeft w:val="0"/>
      <w:marRight w:val="0"/>
      <w:marTop w:val="0"/>
      <w:marBottom w:val="0"/>
      <w:divBdr>
        <w:top w:val="none" w:sz="0" w:space="0" w:color="auto"/>
        <w:left w:val="none" w:sz="0" w:space="0" w:color="auto"/>
        <w:bottom w:val="none" w:sz="0" w:space="0" w:color="auto"/>
        <w:right w:val="none" w:sz="0" w:space="0" w:color="auto"/>
      </w:divBdr>
    </w:div>
    <w:div w:id="806312573">
      <w:bodyDiv w:val="1"/>
      <w:marLeft w:val="0"/>
      <w:marRight w:val="0"/>
      <w:marTop w:val="0"/>
      <w:marBottom w:val="0"/>
      <w:divBdr>
        <w:top w:val="none" w:sz="0" w:space="0" w:color="auto"/>
        <w:left w:val="none" w:sz="0" w:space="0" w:color="auto"/>
        <w:bottom w:val="none" w:sz="0" w:space="0" w:color="auto"/>
        <w:right w:val="none" w:sz="0" w:space="0" w:color="auto"/>
      </w:divBdr>
    </w:div>
    <w:div w:id="813523258">
      <w:bodyDiv w:val="1"/>
      <w:marLeft w:val="0"/>
      <w:marRight w:val="0"/>
      <w:marTop w:val="0"/>
      <w:marBottom w:val="0"/>
      <w:divBdr>
        <w:top w:val="none" w:sz="0" w:space="0" w:color="auto"/>
        <w:left w:val="none" w:sz="0" w:space="0" w:color="auto"/>
        <w:bottom w:val="none" w:sz="0" w:space="0" w:color="auto"/>
        <w:right w:val="none" w:sz="0" w:space="0" w:color="auto"/>
      </w:divBdr>
    </w:div>
    <w:div w:id="813721599">
      <w:bodyDiv w:val="1"/>
      <w:marLeft w:val="0"/>
      <w:marRight w:val="0"/>
      <w:marTop w:val="0"/>
      <w:marBottom w:val="0"/>
      <w:divBdr>
        <w:top w:val="none" w:sz="0" w:space="0" w:color="auto"/>
        <w:left w:val="none" w:sz="0" w:space="0" w:color="auto"/>
        <w:bottom w:val="none" w:sz="0" w:space="0" w:color="auto"/>
        <w:right w:val="none" w:sz="0" w:space="0" w:color="auto"/>
      </w:divBdr>
    </w:div>
    <w:div w:id="814108858">
      <w:bodyDiv w:val="1"/>
      <w:marLeft w:val="0"/>
      <w:marRight w:val="0"/>
      <w:marTop w:val="0"/>
      <w:marBottom w:val="0"/>
      <w:divBdr>
        <w:top w:val="none" w:sz="0" w:space="0" w:color="auto"/>
        <w:left w:val="none" w:sz="0" w:space="0" w:color="auto"/>
        <w:bottom w:val="none" w:sz="0" w:space="0" w:color="auto"/>
        <w:right w:val="none" w:sz="0" w:space="0" w:color="auto"/>
      </w:divBdr>
    </w:div>
    <w:div w:id="815072113">
      <w:bodyDiv w:val="1"/>
      <w:marLeft w:val="0"/>
      <w:marRight w:val="0"/>
      <w:marTop w:val="0"/>
      <w:marBottom w:val="0"/>
      <w:divBdr>
        <w:top w:val="none" w:sz="0" w:space="0" w:color="auto"/>
        <w:left w:val="none" w:sz="0" w:space="0" w:color="auto"/>
        <w:bottom w:val="none" w:sz="0" w:space="0" w:color="auto"/>
        <w:right w:val="none" w:sz="0" w:space="0" w:color="auto"/>
      </w:divBdr>
    </w:div>
    <w:div w:id="818114547">
      <w:bodyDiv w:val="1"/>
      <w:marLeft w:val="0"/>
      <w:marRight w:val="0"/>
      <w:marTop w:val="0"/>
      <w:marBottom w:val="0"/>
      <w:divBdr>
        <w:top w:val="none" w:sz="0" w:space="0" w:color="auto"/>
        <w:left w:val="none" w:sz="0" w:space="0" w:color="auto"/>
        <w:bottom w:val="none" w:sz="0" w:space="0" w:color="auto"/>
        <w:right w:val="none" w:sz="0" w:space="0" w:color="auto"/>
      </w:divBdr>
    </w:div>
    <w:div w:id="819730301">
      <w:bodyDiv w:val="1"/>
      <w:marLeft w:val="0"/>
      <w:marRight w:val="0"/>
      <w:marTop w:val="0"/>
      <w:marBottom w:val="0"/>
      <w:divBdr>
        <w:top w:val="none" w:sz="0" w:space="0" w:color="auto"/>
        <w:left w:val="none" w:sz="0" w:space="0" w:color="auto"/>
        <w:bottom w:val="none" w:sz="0" w:space="0" w:color="auto"/>
        <w:right w:val="none" w:sz="0" w:space="0" w:color="auto"/>
      </w:divBdr>
    </w:div>
    <w:div w:id="822551152">
      <w:bodyDiv w:val="1"/>
      <w:marLeft w:val="0"/>
      <w:marRight w:val="0"/>
      <w:marTop w:val="0"/>
      <w:marBottom w:val="0"/>
      <w:divBdr>
        <w:top w:val="none" w:sz="0" w:space="0" w:color="auto"/>
        <w:left w:val="none" w:sz="0" w:space="0" w:color="auto"/>
        <w:bottom w:val="none" w:sz="0" w:space="0" w:color="auto"/>
        <w:right w:val="none" w:sz="0" w:space="0" w:color="auto"/>
      </w:divBdr>
    </w:div>
    <w:div w:id="829521407">
      <w:bodyDiv w:val="1"/>
      <w:marLeft w:val="0"/>
      <w:marRight w:val="0"/>
      <w:marTop w:val="0"/>
      <w:marBottom w:val="0"/>
      <w:divBdr>
        <w:top w:val="none" w:sz="0" w:space="0" w:color="auto"/>
        <w:left w:val="none" w:sz="0" w:space="0" w:color="auto"/>
        <w:bottom w:val="none" w:sz="0" w:space="0" w:color="auto"/>
        <w:right w:val="none" w:sz="0" w:space="0" w:color="auto"/>
      </w:divBdr>
    </w:div>
    <w:div w:id="840199583">
      <w:bodyDiv w:val="1"/>
      <w:marLeft w:val="0"/>
      <w:marRight w:val="0"/>
      <w:marTop w:val="0"/>
      <w:marBottom w:val="0"/>
      <w:divBdr>
        <w:top w:val="none" w:sz="0" w:space="0" w:color="auto"/>
        <w:left w:val="none" w:sz="0" w:space="0" w:color="auto"/>
        <w:bottom w:val="none" w:sz="0" w:space="0" w:color="auto"/>
        <w:right w:val="none" w:sz="0" w:space="0" w:color="auto"/>
      </w:divBdr>
    </w:div>
    <w:div w:id="843666103">
      <w:bodyDiv w:val="1"/>
      <w:marLeft w:val="0"/>
      <w:marRight w:val="0"/>
      <w:marTop w:val="0"/>
      <w:marBottom w:val="0"/>
      <w:divBdr>
        <w:top w:val="none" w:sz="0" w:space="0" w:color="auto"/>
        <w:left w:val="none" w:sz="0" w:space="0" w:color="auto"/>
        <w:bottom w:val="none" w:sz="0" w:space="0" w:color="auto"/>
        <w:right w:val="none" w:sz="0" w:space="0" w:color="auto"/>
      </w:divBdr>
    </w:div>
    <w:div w:id="845827868">
      <w:bodyDiv w:val="1"/>
      <w:marLeft w:val="0"/>
      <w:marRight w:val="0"/>
      <w:marTop w:val="0"/>
      <w:marBottom w:val="0"/>
      <w:divBdr>
        <w:top w:val="none" w:sz="0" w:space="0" w:color="auto"/>
        <w:left w:val="none" w:sz="0" w:space="0" w:color="auto"/>
        <w:bottom w:val="none" w:sz="0" w:space="0" w:color="auto"/>
        <w:right w:val="none" w:sz="0" w:space="0" w:color="auto"/>
      </w:divBdr>
    </w:div>
    <w:div w:id="849107035">
      <w:bodyDiv w:val="1"/>
      <w:marLeft w:val="0"/>
      <w:marRight w:val="0"/>
      <w:marTop w:val="0"/>
      <w:marBottom w:val="0"/>
      <w:divBdr>
        <w:top w:val="none" w:sz="0" w:space="0" w:color="auto"/>
        <w:left w:val="none" w:sz="0" w:space="0" w:color="auto"/>
        <w:bottom w:val="none" w:sz="0" w:space="0" w:color="auto"/>
        <w:right w:val="none" w:sz="0" w:space="0" w:color="auto"/>
      </w:divBdr>
    </w:div>
    <w:div w:id="852302940">
      <w:bodyDiv w:val="1"/>
      <w:marLeft w:val="0"/>
      <w:marRight w:val="0"/>
      <w:marTop w:val="0"/>
      <w:marBottom w:val="0"/>
      <w:divBdr>
        <w:top w:val="none" w:sz="0" w:space="0" w:color="auto"/>
        <w:left w:val="none" w:sz="0" w:space="0" w:color="auto"/>
        <w:bottom w:val="none" w:sz="0" w:space="0" w:color="auto"/>
        <w:right w:val="none" w:sz="0" w:space="0" w:color="auto"/>
      </w:divBdr>
    </w:div>
    <w:div w:id="858003711">
      <w:bodyDiv w:val="1"/>
      <w:marLeft w:val="0"/>
      <w:marRight w:val="0"/>
      <w:marTop w:val="0"/>
      <w:marBottom w:val="0"/>
      <w:divBdr>
        <w:top w:val="none" w:sz="0" w:space="0" w:color="auto"/>
        <w:left w:val="none" w:sz="0" w:space="0" w:color="auto"/>
        <w:bottom w:val="none" w:sz="0" w:space="0" w:color="auto"/>
        <w:right w:val="none" w:sz="0" w:space="0" w:color="auto"/>
      </w:divBdr>
    </w:div>
    <w:div w:id="858006869">
      <w:bodyDiv w:val="1"/>
      <w:marLeft w:val="0"/>
      <w:marRight w:val="0"/>
      <w:marTop w:val="0"/>
      <w:marBottom w:val="0"/>
      <w:divBdr>
        <w:top w:val="none" w:sz="0" w:space="0" w:color="auto"/>
        <w:left w:val="none" w:sz="0" w:space="0" w:color="auto"/>
        <w:bottom w:val="none" w:sz="0" w:space="0" w:color="auto"/>
        <w:right w:val="none" w:sz="0" w:space="0" w:color="auto"/>
      </w:divBdr>
    </w:div>
    <w:div w:id="859201019">
      <w:bodyDiv w:val="1"/>
      <w:marLeft w:val="0"/>
      <w:marRight w:val="0"/>
      <w:marTop w:val="0"/>
      <w:marBottom w:val="0"/>
      <w:divBdr>
        <w:top w:val="none" w:sz="0" w:space="0" w:color="auto"/>
        <w:left w:val="none" w:sz="0" w:space="0" w:color="auto"/>
        <w:bottom w:val="none" w:sz="0" w:space="0" w:color="auto"/>
        <w:right w:val="none" w:sz="0" w:space="0" w:color="auto"/>
      </w:divBdr>
    </w:div>
    <w:div w:id="860895222">
      <w:bodyDiv w:val="1"/>
      <w:marLeft w:val="0"/>
      <w:marRight w:val="0"/>
      <w:marTop w:val="0"/>
      <w:marBottom w:val="0"/>
      <w:divBdr>
        <w:top w:val="none" w:sz="0" w:space="0" w:color="auto"/>
        <w:left w:val="none" w:sz="0" w:space="0" w:color="auto"/>
        <w:bottom w:val="none" w:sz="0" w:space="0" w:color="auto"/>
        <w:right w:val="none" w:sz="0" w:space="0" w:color="auto"/>
      </w:divBdr>
    </w:div>
    <w:div w:id="863707201">
      <w:bodyDiv w:val="1"/>
      <w:marLeft w:val="0"/>
      <w:marRight w:val="0"/>
      <w:marTop w:val="0"/>
      <w:marBottom w:val="0"/>
      <w:divBdr>
        <w:top w:val="none" w:sz="0" w:space="0" w:color="auto"/>
        <w:left w:val="none" w:sz="0" w:space="0" w:color="auto"/>
        <w:bottom w:val="none" w:sz="0" w:space="0" w:color="auto"/>
        <w:right w:val="none" w:sz="0" w:space="0" w:color="auto"/>
      </w:divBdr>
    </w:div>
    <w:div w:id="866065474">
      <w:bodyDiv w:val="1"/>
      <w:marLeft w:val="0"/>
      <w:marRight w:val="0"/>
      <w:marTop w:val="0"/>
      <w:marBottom w:val="0"/>
      <w:divBdr>
        <w:top w:val="none" w:sz="0" w:space="0" w:color="auto"/>
        <w:left w:val="none" w:sz="0" w:space="0" w:color="auto"/>
        <w:bottom w:val="none" w:sz="0" w:space="0" w:color="auto"/>
        <w:right w:val="none" w:sz="0" w:space="0" w:color="auto"/>
      </w:divBdr>
    </w:div>
    <w:div w:id="868681741">
      <w:bodyDiv w:val="1"/>
      <w:marLeft w:val="0"/>
      <w:marRight w:val="0"/>
      <w:marTop w:val="0"/>
      <w:marBottom w:val="0"/>
      <w:divBdr>
        <w:top w:val="none" w:sz="0" w:space="0" w:color="auto"/>
        <w:left w:val="none" w:sz="0" w:space="0" w:color="auto"/>
        <w:bottom w:val="none" w:sz="0" w:space="0" w:color="auto"/>
        <w:right w:val="none" w:sz="0" w:space="0" w:color="auto"/>
      </w:divBdr>
    </w:div>
    <w:div w:id="869102949">
      <w:bodyDiv w:val="1"/>
      <w:marLeft w:val="0"/>
      <w:marRight w:val="0"/>
      <w:marTop w:val="0"/>
      <w:marBottom w:val="0"/>
      <w:divBdr>
        <w:top w:val="none" w:sz="0" w:space="0" w:color="auto"/>
        <w:left w:val="none" w:sz="0" w:space="0" w:color="auto"/>
        <w:bottom w:val="none" w:sz="0" w:space="0" w:color="auto"/>
        <w:right w:val="none" w:sz="0" w:space="0" w:color="auto"/>
      </w:divBdr>
    </w:div>
    <w:div w:id="871304645">
      <w:bodyDiv w:val="1"/>
      <w:marLeft w:val="0"/>
      <w:marRight w:val="0"/>
      <w:marTop w:val="0"/>
      <w:marBottom w:val="0"/>
      <w:divBdr>
        <w:top w:val="none" w:sz="0" w:space="0" w:color="auto"/>
        <w:left w:val="none" w:sz="0" w:space="0" w:color="auto"/>
        <w:bottom w:val="none" w:sz="0" w:space="0" w:color="auto"/>
        <w:right w:val="none" w:sz="0" w:space="0" w:color="auto"/>
      </w:divBdr>
    </w:div>
    <w:div w:id="873810292">
      <w:bodyDiv w:val="1"/>
      <w:marLeft w:val="0"/>
      <w:marRight w:val="0"/>
      <w:marTop w:val="0"/>
      <w:marBottom w:val="0"/>
      <w:divBdr>
        <w:top w:val="none" w:sz="0" w:space="0" w:color="auto"/>
        <w:left w:val="none" w:sz="0" w:space="0" w:color="auto"/>
        <w:bottom w:val="none" w:sz="0" w:space="0" w:color="auto"/>
        <w:right w:val="none" w:sz="0" w:space="0" w:color="auto"/>
      </w:divBdr>
    </w:div>
    <w:div w:id="874193996">
      <w:bodyDiv w:val="1"/>
      <w:marLeft w:val="0"/>
      <w:marRight w:val="0"/>
      <w:marTop w:val="0"/>
      <w:marBottom w:val="0"/>
      <w:divBdr>
        <w:top w:val="none" w:sz="0" w:space="0" w:color="auto"/>
        <w:left w:val="none" w:sz="0" w:space="0" w:color="auto"/>
        <w:bottom w:val="none" w:sz="0" w:space="0" w:color="auto"/>
        <w:right w:val="none" w:sz="0" w:space="0" w:color="auto"/>
      </w:divBdr>
    </w:div>
    <w:div w:id="874806364">
      <w:bodyDiv w:val="1"/>
      <w:marLeft w:val="0"/>
      <w:marRight w:val="0"/>
      <w:marTop w:val="0"/>
      <w:marBottom w:val="0"/>
      <w:divBdr>
        <w:top w:val="none" w:sz="0" w:space="0" w:color="auto"/>
        <w:left w:val="none" w:sz="0" w:space="0" w:color="auto"/>
        <w:bottom w:val="none" w:sz="0" w:space="0" w:color="auto"/>
        <w:right w:val="none" w:sz="0" w:space="0" w:color="auto"/>
      </w:divBdr>
    </w:div>
    <w:div w:id="875318254">
      <w:bodyDiv w:val="1"/>
      <w:marLeft w:val="0"/>
      <w:marRight w:val="0"/>
      <w:marTop w:val="0"/>
      <w:marBottom w:val="0"/>
      <w:divBdr>
        <w:top w:val="none" w:sz="0" w:space="0" w:color="auto"/>
        <w:left w:val="none" w:sz="0" w:space="0" w:color="auto"/>
        <w:bottom w:val="none" w:sz="0" w:space="0" w:color="auto"/>
        <w:right w:val="none" w:sz="0" w:space="0" w:color="auto"/>
      </w:divBdr>
    </w:div>
    <w:div w:id="876510484">
      <w:bodyDiv w:val="1"/>
      <w:marLeft w:val="0"/>
      <w:marRight w:val="0"/>
      <w:marTop w:val="0"/>
      <w:marBottom w:val="0"/>
      <w:divBdr>
        <w:top w:val="none" w:sz="0" w:space="0" w:color="auto"/>
        <w:left w:val="none" w:sz="0" w:space="0" w:color="auto"/>
        <w:bottom w:val="none" w:sz="0" w:space="0" w:color="auto"/>
        <w:right w:val="none" w:sz="0" w:space="0" w:color="auto"/>
      </w:divBdr>
    </w:div>
    <w:div w:id="877013425">
      <w:bodyDiv w:val="1"/>
      <w:marLeft w:val="0"/>
      <w:marRight w:val="0"/>
      <w:marTop w:val="0"/>
      <w:marBottom w:val="0"/>
      <w:divBdr>
        <w:top w:val="none" w:sz="0" w:space="0" w:color="auto"/>
        <w:left w:val="none" w:sz="0" w:space="0" w:color="auto"/>
        <w:bottom w:val="none" w:sz="0" w:space="0" w:color="auto"/>
        <w:right w:val="none" w:sz="0" w:space="0" w:color="auto"/>
      </w:divBdr>
    </w:div>
    <w:div w:id="877619604">
      <w:bodyDiv w:val="1"/>
      <w:marLeft w:val="0"/>
      <w:marRight w:val="0"/>
      <w:marTop w:val="0"/>
      <w:marBottom w:val="0"/>
      <w:divBdr>
        <w:top w:val="none" w:sz="0" w:space="0" w:color="auto"/>
        <w:left w:val="none" w:sz="0" w:space="0" w:color="auto"/>
        <w:bottom w:val="none" w:sz="0" w:space="0" w:color="auto"/>
        <w:right w:val="none" w:sz="0" w:space="0" w:color="auto"/>
      </w:divBdr>
    </w:div>
    <w:div w:id="879364404">
      <w:bodyDiv w:val="1"/>
      <w:marLeft w:val="0"/>
      <w:marRight w:val="0"/>
      <w:marTop w:val="0"/>
      <w:marBottom w:val="0"/>
      <w:divBdr>
        <w:top w:val="none" w:sz="0" w:space="0" w:color="auto"/>
        <w:left w:val="none" w:sz="0" w:space="0" w:color="auto"/>
        <w:bottom w:val="none" w:sz="0" w:space="0" w:color="auto"/>
        <w:right w:val="none" w:sz="0" w:space="0" w:color="auto"/>
      </w:divBdr>
    </w:div>
    <w:div w:id="879561041">
      <w:bodyDiv w:val="1"/>
      <w:marLeft w:val="0"/>
      <w:marRight w:val="0"/>
      <w:marTop w:val="0"/>
      <w:marBottom w:val="0"/>
      <w:divBdr>
        <w:top w:val="none" w:sz="0" w:space="0" w:color="auto"/>
        <w:left w:val="none" w:sz="0" w:space="0" w:color="auto"/>
        <w:bottom w:val="none" w:sz="0" w:space="0" w:color="auto"/>
        <w:right w:val="none" w:sz="0" w:space="0" w:color="auto"/>
      </w:divBdr>
    </w:div>
    <w:div w:id="879779567">
      <w:bodyDiv w:val="1"/>
      <w:marLeft w:val="0"/>
      <w:marRight w:val="0"/>
      <w:marTop w:val="0"/>
      <w:marBottom w:val="0"/>
      <w:divBdr>
        <w:top w:val="none" w:sz="0" w:space="0" w:color="auto"/>
        <w:left w:val="none" w:sz="0" w:space="0" w:color="auto"/>
        <w:bottom w:val="none" w:sz="0" w:space="0" w:color="auto"/>
        <w:right w:val="none" w:sz="0" w:space="0" w:color="auto"/>
      </w:divBdr>
    </w:div>
    <w:div w:id="882669586">
      <w:bodyDiv w:val="1"/>
      <w:marLeft w:val="0"/>
      <w:marRight w:val="0"/>
      <w:marTop w:val="0"/>
      <w:marBottom w:val="0"/>
      <w:divBdr>
        <w:top w:val="none" w:sz="0" w:space="0" w:color="auto"/>
        <w:left w:val="none" w:sz="0" w:space="0" w:color="auto"/>
        <w:bottom w:val="none" w:sz="0" w:space="0" w:color="auto"/>
        <w:right w:val="none" w:sz="0" w:space="0" w:color="auto"/>
      </w:divBdr>
    </w:div>
    <w:div w:id="883832676">
      <w:bodyDiv w:val="1"/>
      <w:marLeft w:val="0"/>
      <w:marRight w:val="0"/>
      <w:marTop w:val="0"/>
      <w:marBottom w:val="0"/>
      <w:divBdr>
        <w:top w:val="none" w:sz="0" w:space="0" w:color="auto"/>
        <w:left w:val="none" w:sz="0" w:space="0" w:color="auto"/>
        <w:bottom w:val="none" w:sz="0" w:space="0" w:color="auto"/>
        <w:right w:val="none" w:sz="0" w:space="0" w:color="auto"/>
      </w:divBdr>
    </w:div>
    <w:div w:id="884364748">
      <w:bodyDiv w:val="1"/>
      <w:marLeft w:val="0"/>
      <w:marRight w:val="0"/>
      <w:marTop w:val="0"/>
      <w:marBottom w:val="0"/>
      <w:divBdr>
        <w:top w:val="none" w:sz="0" w:space="0" w:color="auto"/>
        <w:left w:val="none" w:sz="0" w:space="0" w:color="auto"/>
        <w:bottom w:val="none" w:sz="0" w:space="0" w:color="auto"/>
        <w:right w:val="none" w:sz="0" w:space="0" w:color="auto"/>
      </w:divBdr>
    </w:div>
    <w:div w:id="887455538">
      <w:bodyDiv w:val="1"/>
      <w:marLeft w:val="0"/>
      <w:marRight w:val="0"/>
      <w:marTop w:val="0"/>
      <w:marBottom w:val="0"/>
      <w:divBdr>
        <w:top w:val="none" w:sz="0" w:space="0" w:color="auto"/>
        <w:left w:val="none" w:sz="0" w:space="0" w:color="auto"/>
        <w:bottom w:val="none" w:sz="0" w:space="0" w:color="auto"/>
        <w:right w:val="none" w:sz="0" w:space="0" w:color="auto"/>
      </w:divBdr>
    </w:div>
    <w:div w:id="888612157">
      <w:bodyDiv w:val="1"/>
      <w:marLeft w:val="0"/>
      <w:marRight w:val="0"/>
      <w:marTop w:val="0"/>
      <w:marBottom w:val="0"/>
      <w:divBdr>
        <w:top w:val="none" w:sz="0" w:space="0" w:color="auto"/>
        <w:left w:val="none" w:sz="0" w:space="0" w:color="auto"/>
        <w:bottom w:val="none" w:sz="0" w:space="0" w:color="auto"/>
        <w:right w:val="none" w:sz="0" w:space="0" w:color="auto"/>
      </w:divBdr>
    </w:div>
    <w:div w:id="889340736">
      <w:bodyDiv w:val="1"/>
      <w:marLeft w:val="0"/>
      <w:marRight w:val="0"/>
      <w:marTop w:val="0"/>
      <w:marBottom w:val="0"/>
      <w:divBdr>
        <w:top w:val="none" w:sz="0" w:space="0" w:color="auto"/>
        <w:left w:val="none" w:sz="0" w:space="0" w:color="auto"/>
        <w:bottom w:val="none" w:sz="0" w:space="0" w:color="auto"/>
        <w:right w:val="none" w:sz="0" w:space="0" w:color="auto"/>
      </w:divBdr>
    </w:div>
    <w:div w:id="891191205">
      <w:bodyDiv w:val="1"/>
      <w:marLeft w:val="0"/>
      <w:marRight w:val="0"/>
      <w:marTop w:val="0"/>
      <w:marBottom w:val="0"/>
      <w:divBdr>
        <w:top w:val="none" w:sz="0" w:space="0" w:color="auto"/>
        <w:left w:val="none" w:sz="0" w:space="0" w:color="auto"/>
        <w:bottom w:val="none" w:sz="0" w:space="0" w:color="auto"/>
        <w:right w:val="none" w:sz="0" w:space="0" w:color="auto"/>
      </w:divBdr>
    </w:div>
    <w:div w:id="893662775">
      <w:bodyDiv w:val="1"/>
      <w:marLeft w:val="0"/>
      <w:marRight w:val="0"/>
      <w:marTop w:val="0"/>
      <w:marBottom w:val="0"/>
      <w:divBdr>
        <w:top w:val="none" w:sz="0" w:space="0" w:color="auto"/>
        <w:left w:val="none" w:sz="0" w:space="0" w:color="auto"/>
        <w:bottom w:val="none" w:sz="0" w:space="0" w:color="auto"/>
        <w:right w:val="none" w:sz="0" w:space="0" w:color="auto"/>
      </w:divBdr>
    </w:div>
    <w:div w:id="894312341">
      <w:bodyDiv w:val="1"/>
      <w:marLeft w:val="0"/>
      <w:marRight w:val="0"/>
      <w:marTop w:val="0"/>
      <w:marBottom w:val="0"/>
      <w:divBdr>
        <w:top w:val="none" w:sz="0" w:space="0" w:color="auto"/>
        <w:left w:val="none" w:sz="0" w:space="0" w:color="auto"/>
        <w:bottom w:val="none" w:sz="0" w:space="0" w:color="auto"/>
        <w:right w:val="none" w:sz="0" w:space="0" w:color="auto"/>
      </w:divBdr>
    </w:div>
    <w:div w:id="896552854">
      <w:bodyDiv w:val="1"/>
      <w:marLeft w:val="0"/>
      <w:marRight w:val="0"/>
      <w:marTop w:val="0"/>
      <w:marBottom w:val="0"/>
      <w:divBdr>
        <w:top w:val="none" w:sz="0" w:space="0" w:color="auto"/>
        <w:left w:val="none" w:sz="0" w:space="0" w:color="auto"/>
        <w:bottom w:val="none" w:sz="0" w:space="0" w:color="auto"/>
        <w:right w:val="none" w:sz="0" w:space="0" w:color="auto"/>
      </w:divBdr>
    </w:div>
    <w:div w:id="896823031">
      <w:bodyDiv w:val="1"/>
      <w:marLeft w:val="0"/>
      <w:marRight w:val="0"/>
      <w:marTop w:val="0"/>
      <w:marBottom w:val="0"/>
      <w:divBdr>
        <w:top w:val="none" w:sz="0" w:space="0" w:color="auto"/>
        <w:left w:val="none" w:sz="0" w:space="0" w:color="auto"/>
        <w:bottom w:val="none" w:sz="0" w:space="0" w:color="auto"/>
        <w:right w:val="none" w:sz="0" w:space="0" w:color="auto"/>
      </w:divBdr>
    </w:div>
    <w:div w:id="902526157">
      <w:bodyDiv w:val="1"/>
      <w:marLeft w:val="0"/>
      <w:marRight w:val="0"/>
      <w:marTop w:val="0"/>
      <w:marBottom w:val="0"/>
      <w:divBdr>
        <w:top w:val="none" w:sz="0" w:space="0" w:color="auto"/>
        <w:left w:val="none" w:sz="0" w:space="0" w:color="auto"/>
        <w:bottom w:val="none" w:sz="0" w:space="0" w:color="auto"/>
        <w:right w:val="none" w:sz="0" w:space="0" w:color="auto"/>
      </w:divBdr>
    </w:div>
    <w:div w:id="903292959">
      <w:bodyDiv w:val="1"/>
      <w:marLeft w:val="0"/>
      <w:marRight w:val="0"/>
      <w:marTop w:val="0"/>
      <w:marBottom w:val="0"/>
      <w:divBdr>
        <w:top w:val="none" w:sz="0" w:space="0" w:color="auto"/>
        <w:left w:val="none" w:sz="0" w:space="0" w:color="auto"/>
        <w:bottom w:val="none" w:sz="0" w:space="0" w:color="auto"/>
        <w:right w:val="none" w:sz="0" w:space="0" w:color="auto"/>
      </w:divBdr>
    </w:div>
    <w:div w:id="904995035">
      <w:bodyDiv w:val="1"/>
      <w:marLeft w:val="0"/>
      <w:marRight w:val="0"/>
      <w:marTop w:val="0"/>
      <w:marBottom w:val="0"/>
      <w:divBdr>
        <w:top w:val="none" w:sz="0" w:space="0" w:color="auto"/>
        <w:left w:val="none" w:sz="0" w:space="0" w:color="auto"/>
        <w:bottom w:val="none" w:sz="0" w:space="0" w:color="auto"/>
        <w:right w:val="none" w:sz="0" w:space="0" w:color="auto"/>
      </w:divBdr>
    </w:div>
    <w:div w:id="906693016">
      <w:bodyDiv w:val="1"/>
      <w:marLeft w:val="0"/>
      <w:marRight w:val="0"/>
      <w:marTop w:val="0"/>
      <w:marBottom w:val="0"/>
      <w:divBdr>
        <w:top w:val="none" w:sz="0" w:space="0" w:color="auto"/>
        <w:left w:val="none" w:sz="0" w:space="0" w:color="auto"/>
        <w:bottom w:val="none" w:sz="0" w:space="0" w:color="auto"/>
        <w:right w:val="none" w:sz="0" w:space="0" w:color="auto"/>
      </w:divBdr>
    </w:div>
    <w:div w:id="911160969">
      <w:bodyDiv w:val="1"/>
      <w:marLeft w:val="0"/>
      <w:marRight w:val="0"/>
      <w:marTop w:val="0"/>
      <w:marBottom w:val="0"/>
      <w:divBdr>
        <w:top w:val="none" w:sz="0" w:space="0" w:color="auto"/>
        <w:left w:val="none" w:sz="0" w:space="0" w:color="auto"/>
        <w:bottom w:val="none" w:sz="0" w:space="0" w:color="auto"/>
        <w:right w:val="none" w:sz="0" w:space="0" w:color="auto"/>
      </w:divBdr>
    </w:div>
    <w:div w:id="914120786">
      <w:bodyDiv w:val="1"/>
      <w:marLeft w:val="0"/>
      <w:marRight w:val="0"/>
      <w:marTop w:val="0"/>
      <w:marBottom w:val="0"/>
      <w:divBdr>
        <w:top w:val="none" w:sz="0" w:space="0" w:color="auto"/>
        <w:left w:val="none" w:sz="0" w:space="0" w:color="auto"/>
        <w:bottom w:val="none" w:sz="0" w:space="0" w:color="auto"/>
        <w:right w:val="none" w:sz="0" w:space="0" w:color="auto"/>
      </w:divBdr>
    </w:div>
    <w:div w:id="914163846">
      <w:bodyDiv w:val="1"/>
      <w:marLeft w:val="0"/>
      <w:marRight w:val="0"/>
      <w:marTop w:val="0"/>
      <w:marBottom w:val="0"/>
      <w:divBdr>
        <w:top w:val="none" w:sz="0" w:space="0" w:color="auto"/>
        <w:left w:val="none" w:sz="0" w:space="0" w:color="auto"/>
        <w:bottom w:val="none" w:sz="0" w:space="0" w:color="auto"/>
        <w:right w:val="none" w:sz="0" w:space="0" w:color="auto"/>
      </w:divBdr>
    </w:div>
    <w:div w:id="917054911">
      <w:bodyDiv w:val="1"/>
      <w:marLeft w:val="0"/>
      <w:marRight w:val="0"/>
      <w:marTop w:val="0"/>
      <w:marBottom w:val="0"/>
      <w:divBdr>
        <w:top w:val="none" w:sz="0" w:space="0" w:color="auto"/>
        <w:left w:val="none" w:sz="0" w:space="0" w:color="auto"/>
        <w:bottom w:val="none" w:sz="0" w:space="0" w:color="auto"/>
        <w:right w:val="none" w:sz="0" w:space="0" w:color="auto"/>
      </w:divBdr>
    </w:div>
    <w:div w:id="917640731">
      <w:bodyDiv w:val="1"/>
      <w:marLeft w:val="0"/>
      <w:marRight w:val="0"/>
      <w:marTop w:val="0"/>
      <w:marBottom w:val="0"/>
      <w:divBdr>
        <w:top w:val="none" w:sz="0" w:space="0" w:color="auto"/>
        <w:left w:val="none" w:sz="0" w:space="0" w:color="auto"/>
        <w:bottom w:val="none" w:sz="0" w:space="0" w:color="auto"/>
        <w:right w:val="none" w:sz="0" w:space="0" w:color="auto"/>
      </w:divBdr>
    </w:div>
    <w:div w:id="919602729">
      <w:bodyDiv w:val="1"/>
      <w:marLeft w:val="0"/>
      <w:marRight w:val="0"/>
      <w:marTop w:val="0"/>
      <w:marBottom w:val="0"/>
      <w:divBdr>
        <w:top w:val="none" w:sz="0" w:space="0" w:color="auto"/>
        <w:left w:val="none" w:sz="0" w:space="0" w:color="auto"/>
        <w:bottom w:val="none" w:sz="0" w:space="0" w:color="auto"/>
        <w:right w:val="none" w:sz="0" w:space="0" w:color="auto"/>
      </w:divBdr>
    </w:div>
    <w:div w:id="922495950">
      <w:bodyDiv w:val="1"/>
      <w:marLeft w:val="0"/>
      <w:marRight w:val="0"/>
      <w:marTop w:val="0"/>
      <w:marBottom w:val="0"/>
      <w:divBdr>
        <w:top w:val="none" w:sz="0" w:space="0" w:color="auto"/>
        <w:left w:val="none" w:sz="0" w:space="0" w:color="auto"/>
        <w:bottom w:val="none" w:sz="0" w:space="0" w:color="auto"/>
        <w:right w:val="none" w:sz="0" w:space="0" w:color="auto"/>
      </w:divBdr>
    </w:div>
    <w:div w:id="923077258">
      <w:bodyDiv w:val="1"/>
      <w:marLeft w:val="0"/>
      <w:marRight w:val="0"/>
      <w:marTop w:val="0"/>
      <w:marBottom w:val="0"/>
      <w:divBdr>
        <w:top w:val="none" w:sz="0" w:space="0" w:color="auto"/>
        <w:left w:val="none" w:sz="0" w:space="0" w:color="auto"/>
        <w:bottom w:val="none" w:sz="0" w:space="0" w:color="auto"/>
        <w:right w:val="none" w:sz="0" w:space="0" w:color="auto"/>
      </w:divBdr>
    </w:div>
    <w:div w:id="923606289">
      <w:bodyDiv w:val="1"/>
      <w:marLeft w:val="0"/>
      <w:marRight w:val="0"/>
      <w:marTop w:val="0"/>
      <w:marBottom w:val="0"/>
      <w:divBdr>
        <w:top w:val="none" w:sz="0" w:space="0" w:color="auto"/>
        <w:left w:val="none" w:sz="0" w:space="0" w:color="auto"/>
        <w:bottom w:val="none" w:sz="0" w:space="0" w:color="auto"/>
        <w:right w:val="none" w:sz="0" w:space="0" w:color="auto"/>
      </w:divBdr>
    </w:div>
    <w:div w:id="924532679">
      <w:bodyDiv w:val="1"/>
      <w:marLeft w:val="0"/>
      <w:marRight w:val="0"/>
      <w:marTop w:val="0"/>
      <w:marBottom w:val="0"/>
      <w:divBdr>
        <w:top w:val="none" w:sz="0" w:space="0" w:color="auto"/>
        <w:left w:val="none" w:sz="0" w:space="0" w:color="auto"/>
        <w:bottom w:val="none" w:sz="0" w:space="0" w:color="auto"/>
        <w:right w:val="none" w:sz="0" w:space="0" w:color="auto"/>
      </w:divBdr>
    </w:div>
    <w:div w:id="925965725">
      <w:bodyDiv w:val="1"/>
      <w:marLeft w:val="0"/>
      <w:marRight w:val="0"/>
      <w:marTop w:val="0"/>
      <w:marBottom w:val="0"/>
      <w:divBdr>
        <w:top w:val="none" w:sz="0" w:space="0" w:color="auto"/>
        <w:left w:val="none" w:sz="0" w:space="0" w:color="auto"/>
        <w:bottom w:val="none" w:sz="0" w:space="0" w:color="auto"/>
        <w:right w:val="none" w:sz="0" w:space="0" w:color="auto"/>
      </w:divBdr>
    </w:div>
    <w:div w:id="928194479">
      <w:bodyDiv w:val="1"/>
      <w:marLeft w:val="0"/>
      <w:marRight w:val="0"/>
      <w:marTop w:val="0"/>
      <w:marBottom w:val="0"/>
      <w:divBdr>
        <w:top w:val="none" w:sz="0" w:space="0" w:color="auto"/>
        <w:left w:val="none" w:sz="0" w:space="0" w:color="auto"/>
        <w:bottom w:val="none" w:sz="0" w:space="0" w:color="auto"/>
        <w:right w:val="none" w:sz="0" w:space="0" w:color="auto"/>
      </w:divBdr>
    </w:div>
    <w:div w:id="928930085">
      <w:bodyDiv w:val="1"/>
      <w:marLeft w:val="0"/>
      <w:marRight w:val="0"/>
      <w:marTop w:val="0"/>
      <w:marBottom w:val="0"/>
      <w:divBdr>
        <w:top w:val="none" w:sz="0" w:space="0" w:color="auto"/>
        <w:left w:val="none" w:sz="0" w:space="0" w:color="auto"/>
        <w:bottom w:val="none" w:sz="0" w:space="0" w:color="auto"/>
        <w:right w:val="none" w:sz="0" w:space="0" w:color="auto"/>
      </w:divBdr>
    </w:div>
    <w:div w:id="929001992">
      <w:bodyDiv w:val="1"/>
      <w:marLeft w:val="0"/>
      <w:marRight w:val="0"/>
      <w:marTop w:val="0"/>
      <w:marBottom w:val="0"/>
      <w:divBdr>
        <w:top w:val="none" w:sz="0" w:space="0" w:color="auto"/>
        <w:left w:val="none" w:sz="0" w:space="0" w:color="auto"/>
        <w:bottom w:val="none" w:sz="0" w:space="0" w:color="auto"/>
        <w:right w:val="none" w:sz="0" w:space="0" w:color="auto"/>
      </w:divBdr>
    </w:div>
    <w:div w:id="929117802">
      <w:bodyDiv w:val="1"/>
      <w:marLeft w:val="0"/>
      <w:marRight w:val="0"/>
      <w:marTop w:val="0"/>
      <w:marBottom w:val="0"/>
      <w:divBdr>
        <w:top w:val="none" w:sz="0" w:space="0" w:color="auto"/>
        <w:left w:val="none" w:sz="0" w:space="0" w:color="auto"/>
        <w:bottom w:val="none" w:sz="0" w:space="0" w:color="auto"/>
        <w:right w:val="none" w:sz="0" w:space="0" w:color="auto"/>
      </w:divBdr>
    </w:div>
    <w:div w:id="933903606">
      <w:bodyDiv w:val="1"/>
      <w:marLeft w:val="0"/>
      <w:marRight w:val="0"/>
      <w:marTop w:val="0"/>
      <w:marBottom w:val="0"/>
      <w:divBdr>
        <w:top w:val="none" w:sz="0" w:space="0" w:color="auto"/>
        <w:left w:val="none" w:sz="0" w:space="0" w:color="auto"/>
        <w:bottom w:val="none" w:sz="0" w:space="0" w:color="auto"/>
        <w:right w:val="none" w:sz="0" w:space="0" w:color="auto"/>
      </w:divBdr>
    </w:div>
    <w:div w:id="938634809">
      <w:bodyDiv w:val="1"/>
      <w:marLeft w:val="0"/>
      <w:marRight w:val="0"/>
      <w:marTop w:val="0"/>
      <w:marBottom w:val="0"/>
      <w:divBdr>
        <w:top w:val="none" w:sz="0" w:space="0" w:color="auto"/>
        <w:left w:val="none" w:sz="0" w:space="0" w:color="auto"/>
        <w:bottom w:val="none" w:sz="0" w:space="0" w:color="auto"/>
        <w:right w:val="none" w:sz="0" w:space="0" w:color="auto"/>
      </w:divBdr>
    </w:div>
    <w:div w:id="941760500">
      <w:bodyDiv w:val="1"/>
      <w:marLeft w:val="0"/>
      <w:marRight w:val="0"/>
      <w:marTop w:val="0"/>
      <w:marBottom w:val="0"/>
      <w:divBdr>
        <w:top w:val="none" w:sz="0" w:space="0" w:color="auto"/>
        <w:left w:val="none" w:sz="0" w:space="0" w:color="auto"/>
        <w:bottom w:val="none" w:sz="0" w:space="0" w:color="auto"/>
        <w:right w:val="none" w:sz="0" w:space="0" w:color="auto"/>
      </w:divBdr>
    </w:div>
    <w:div w:id="941954403">
      <w:bodyDiv w:val="1"/>
      <w:marLeft w:val="0"/>
      <w:marRight w:val="0"/>
      <w:marTop w:val="0"/>
      <w:marBottom w:val="0"/>
      <w:divBdr>
        <w:top w:val="none" w:sz="0" w:space="0" w:color="auto"/>
        <w:left w:val="none" w:sz="0" w:space="0" w:color="auto"/>
        <w:bottom w:val="none" w:sz="0" w:space="0" w:color="auto"/>
        <w:right w:val="none" w:sz="0" w:space="0" w:color="auto"/>
      </w:divBdr>
    </w:div>
    <w:div w:id="943341358">
      <w:bodyDiv w:val="1"/>
      <w:marLeft w:val="0"/>
      <w:marRight w:val="0"/>
      <w:marTop w:val="0"/>
      <w:marBottom w:val="0"/>
      <w:divBdr>
        <w:top w:val="none" w:sz="0" w:space="0" w:color="auto"/>
        <w:left w:val="none" w:sz="0" w:space="0" w:color="auto"/>
        <w:bottom w:val="none" w:sz="0" w:space="0" w:color="auto"/>
        <w:right w:val="none" w:sz="0" w:space="0" w:color="auto"/>
      </w:divBdr>
    </w:div>
    <w:div w:id="948392856">
      <w:bodyDiv w:val="1"/>
      <w:marLeft w:val="0"/>
      <w:marRight w:val="0"/>
      <w:marTop w:val="0"/>
      <w:marBottom w:val="0"/>
      <w:divBdr>
        <w:top w:val="none" w:sz="0" w:space="0" w:color="auto"/>
        <w:left w:val="none" w:sz="0" w:space="0" w:color="auto"/>
        <w:bottom w:val="none" w:sz="0" w:space="0" w:color="auto"/>
        <w:right w:val="none" w:sz="0" w:space="0" w:color="auto"/>
      </w:divBdr>
    </w:div>
    <w:div w:id="950549876">
      <w:bodyDiv w:val="1"/>
      <w:marLeft w:val="0"/>
      <w:marRight w:val="0"/>
      <w:marTop w:val="0"/>
      <w:marBottom w:val="0"/>
      <w:divBdr>
        <w:top w:val="none" w:sz="0" w:space="0" w:color="auto"/>
        <w:left w:val="none" w:sz="0" w:space="0" w:color="auto"/>
        <w:bottom w:val="none" w:sz="0" w:space="0" w:color="auto"/>
        <w:right w:val="none" w:sz="0" w:space="0" w:color="auto"/>
      </w:divBdr>
    </w:div>
    <w:div w:id="950936536">
      <w:bodyDiv w:val="1"/>
      <w:marLeft w:val="0"/>
      <w:marRight w:val="0"/>
      <w:marTop w:val="0"/>
      <w:marBottom w:val="0"/>
      <w:divBdr>
        <w:top w:val="none" w:sz="0" w:space="0" w:color="auto"/>
        <w:left w:val="none" w:sz="0" w:space="0" w:color="auto"/>
        <w:bottom w:val="none" w:sz="0" w:space="0" w:color="auto"/>
        <w:right w:val="none" w:sz="0" w:space="0" w:color="auto"/>
      </w:divBdr>
    </w:div>
    <w:div w:id="952441322">
      <w:bodyDiv w:val="1"/>
      <w:marLeft w:val="0"/>
      <w:marRight w:val="0"/>
      <w:marTop w:val="0"/>
      <w:marBottom w:val="0"/>
      <w:divBdr>
        <w:top w:val="none" w:sz="0" w:space="0" w:color="auto"/>
        <w:left w:val="none" w:sz="0" w:space="0" w:color="auto"/>
        <w:bottom w:val="none" w:sz="0" w:space="0" w:color="auto"/>
        <w:right w:val="none" w:sz="0" w:space="0" w:color="auto"/>
      </w:divBdr>
    </w:div>
    <w:div w:id="953827135">
      <w:bodyDiv w:val="1"/>
      <w:marLeft w:val="0"/>
      <w:marRight w:val="0"/>
      <w:marTop w:val="0"/>
      <w:marBottom w:val="0"/>
      <w:divBdr>
        <w:top w:val="none" w:sz="0" w:space="0" w:color="auto"/>
        <w:left w:val="none" w:sz="0" w:space="0" w:color="auto"/>
        <w:bottom w:val="none" w:sz="0" w:space="0" w:color="auto"/>
        <w:right w:val="none" w:sz="0" w:space="0" w:color="auto"/>
      </w:divBdr>
    </w:div>
    <w:div w:id="954017818">
      <w:bodyDiv w:val="1"/>
      <w:marLeft w:val="0"/>
      <w:marRight w:val="0"/>
      <w:marTop w:val="0"/>
      <w:marBottom w:val="0"/>
      <w:divBdr>
        <w:top w:val="none" w:sz="0" w:space="0" w:color="auto"/>
        <w:left w:val="none" w:sz="0" w:space="0" w:color="auto"/>
        <w:bottom w:val="none" w:sz="0" w:space="0" w:color="auto"/>
        <w:right w:val="none" w:sz="0" w:space="0" w:color="auto"/>
      </w:divBdr>
    </w:div>
    <w:div w:id="954021848">
      <w:bodyDiv w:val="1"/>
      <w:marLeft w:val="0"/>
      <w:marRight w:val="0"/>
      <w:marTop w:val="0"/>
      <w:marBottom w:val="0"/>
      <w:divBdr>
        <w:top w:val="none" w:sz="0" w:space="0" w:color="auto"/>
        <w:left w:val="none" w:sz="0" w:space="0" w:color="auto"/>
        <w:bottom w:val="none" w:sz="0" w:space="0" w:color="auto"/>
        <w:right w:val="none" w:sz="0" w:space="0" w:color="auto"/>
      </w:divBdr>
    </w:div>
    <w:div w:id="954680044">
      <w:bodyDiv w:val="1"/>
      <w:marLeft w:val="0"/>
      <w:marRight w:val="0"/>
      <w:marTop w:val="0"/>
      <w:marBottom w:val="0"/>
      <w:divBdr>
        <w:top w:val="none" w:sz="0" w:space="0" w:color="auto"/>
        <w:left w:val="none" w:sz="0" w:space="0" w:color="auto"/>
        <w:bottom w:val="none" w:sz="0" w:space="0" w:color="auto"/>
        <w:right w:val="none" w:sz="0" w:space="0" w:color="auto"/>
      </w:divBdr>
    </w:div>
    <w:div w:id="963467912">
      <w:bodyDiv w:val="1"/>
      <w:marLeft w:val="0"/>
      <w:marRight w:val="0"/>
      <w:marTop w:val="0"/>
      <w:marBottom w:val="0"/>
      <w:divBdr>
        <w:top w:val="none" w:sz="0" w:space="0" w:color="auto"/>
        <w:left w:val="none" w:sz="0" w:space="0" w:color="auto"/>
        <w:bottom w:val="none" w:sz="0" w:space="0" w:color="auto"/>
        <w:right w:val="none" w:sz="0" w:space="0" w:color="auto"/>
      </w:divBdr>
    </w:div>
    <w:div w:id="964699061">
      <w:bodyDiv w:val="1"/>
      <w:marLeft w:val="0"/>
      <w:marRight w:val="0"/>
      <w:marTop w:val="0"/>
      <w:marBottom w:val="0"/>
      <w:divBdr>
        <w:top w:val="none" w:sz="0" w:space="0" w:color="auto"/>
        <w:left w:val="none" w:sz="0" w:space="0" w:color="auto"/>
        <w:bottom w:val="none" w:sz="0" w:space="0" w:color="auto"/>
        <w:right w:val="none" w:sz="0" w:space="0" w:color="auto"/>
      </w:divBdr>
    </w:div>
    <w:div w:id="969552668">
      <w:bodyDiv w:val="1"/>
      <w:marLeft w:val="0"/>
      <w:marRight w:val="0"/>
      <w:marTop w:val="0"/>
      <w:marBottom w:val="0"/>
      <w:divBdr>
        <w:top w:val="none" w:sz="0" w:space="0" w:color="auto"/>
        <w:left w:val="none" w:sz="0" w:space="0" w:color="auto"/>
        <w:bottom w:val="none" w:sz="0" w:space="0" w:color="auto"/>
        <w:right w:val="none" w:sz="0" w:space="0" w:color="auto"/>
      </w:divBdr>
    </w:div>
    <w:div w:id="970864303">
      <w:bodyDiv w:val="1"/>
      <w:marLeft w:val="0"/>
      <w:marRight w:val="0"/>
      <w:marTop w:val="0"/>
      <w:marBottom w:val="0"/>
      <w:divBdr>
        <w:top w:val="none" w:sz="0" w:space="0" w:color="auto"/>
        <w:left w:val="none" w:sz="0" w:space="0" w:color="auto"/>
        <w:bottom w:val="none" w:sz="0" w:space="0" w:color="auto"/>
        <w:right w:val="none" w:sz="0" w:space="0" w:color="auto"/>
      </w:divBdr>
    </w:div>
    <w:div w:id="979917787">
      <w:bodyDiv w:val="1"/>
      <w:marLeft w:val="0"/>
      <w:marRight w:val="0"/>
      <w:marTop w:val="0"/>
      <w:marBottom w:val="0"/>
      <w:divBdr>
        <w:top w:val="none" w:sz="0" w:space="0" w:color="auto"/>
        <w:left w:val="none" w:sz="0" w:space="0" w:color="auto"/>
        <w:bottom w:val="none" w:sz="0" w:space="0" w:color="auto"/>
        <w:right w:val="none" w:sz="0" w:space="0" w:color="auto"/>
      </w:divBdr>
    </w:div>
    <w:div w:id="980891799">
      <w:bodyDiv w:val="1"/>
      <w:marLeft w:val="0"/>
      <w:marRight w:val="0"/>
      <w:marTop w:val="0"/>
      <w:marBottom w:val="0"/>
      <w:divBdr>
        <w:top w:val="none" w:sz="0" w:space="0" w:color="auto"/>
        <w:left w:val="none" w:sz="0" w:space="0" w:color="auto"/>
        <w:bottom w:val="none" w:sz="0" w:space="0" w:color="auto"/>
        <w:right w:val="none" w:sz="0" w:space="0" w:color="auto"/>
      </w:divBdr>
    </w:div>
    <w:div w:id="981732149">
      <w:bodyDiv w:val="1"/>
      <w:marLeft w:val="0"/>
      <w:marRight w:val="0"/>
      <w:marTop w:val="0"/>
      <w:marBottom w:val="0"/>
      <w:divBdr>
        <w:top w:val="none" w:sz="0" w:space="0" w:color="auto"/>
        <w:left w:val="none" w:sz="0" w:space="0" w:color="auto"/>
        <w:bottom w:val="none" w:sz="0" w:space="0" w:color="auto"/>
        <w:right w:val="none" w:sz="0" w:space="0" w:color="auto"/>
      </w:divBdr>
    </w:div>
    <w:div w:id="983435240">
      <w:bodyDiv w:val="1"/>
      <w:marLeft w:val="0"/>
      <w:marRight w:val="0"/>
      <w:marTop w:val="0"/>
      <w:marBottom w:val="0"/>
      <w:divBdr>
        <w:top w:val="none" w:sz="0" w:space="0" w:color="auto"/>
        <w:left w:val="none" w:sz="0" w:space="0" w:color="auto"/>
        <w:bottom w:val="none" w:sz="0" w:space="0" w:color="auto"/>
        <w:right w:val="none" w:sz="0" w:space="0" w:color="auto"/>
      </w:divBdr>
    </w:div>
    <w:div w:id="984236296">
      <w:bodyDiv w:val="1"/>
      <w:marLeft w:val="0"/>
      <w:marRight w:val="0"/>
      <w:marTop w:val="0"/>
      <w:marBottom w:val="0"/>
      <w:divBdr>
        <w:top w:val="none" w:sz="0" w:space="0" w:color="auto"/>
        <w:left w:val="none" w:sz="0" w:space="0" w:color="auto"/>
        <w:bottom w:val="none" w:sz="0" w:space="0" w:color="auto"/>
        <w:right w:val="none" w:sz="0" w:space="0" w:color="auto"/>
      </w:divBdr>
    </w:div>
    <w:div w:id="987704214">
      <w:bodyDiv w:val="1"/>
      <w:marLeft w:val="0"/>
      <w:marRight w:val="0"/>
      <w:marTop w:val="0"/>
      <w:marBottom w:val="0"/>
      <w:divBdr>
        <w:top w:val="none" w:sz="0" w:space="0" w:color="auto"/>
        <w:left w:val="none" w:sz="0" w:space="0" w:color="auto"/>
        <w:bottom w:val="none" w:sz="0" w:space="0" w:color="auto"/>
        <w:right w:val="none" w:sz="0" w:space="0" w:color="auto"/>
      </w:divBdr>
    </w:div>
    <w:div w:id="988635676">
      <w:bodyDiv w:val="1"/>
      <w:marLeft w:val="0"/>
      <w:marRight w:val="0"/>
      <w:marTop w:val="0"/>
      <w:marBottom w:val="0"/>
      <w:divBdr>
        <w:top w:val="none" w:sz="0" w:space="0" w:color="auto"/>
        <w:left w:val="none" w:sz="0" w:space="0" w:color="auto"/>
        <w:bottom w:val="none" w:sz="0" w:space="0" w:color="auto"/>
        <w:right w:val="none" w:sz="0" w:space="0" w:color="auto"/>
      </w:divBdr>
    </w:div>
    <w:div w:id="990254608">
      <w:bodyDiv w:val="1"/>
      <w:marLeft w:val="0"/>
      <w:marRight w:val="0"/>
      <w:marTop w:val="0"/>
      <w:marBottom w:val="0"/>
      <w:divBdr>
        <w:top w:val="none" w:sz="0" w:space="0" w:color="auto"/>
        <w:left w:val="none" w:sz="0" w:space="0" w:color="auto"/>
        <w:bottom w:val="none" w:sz="0" w:space="0" w:color="auto"/>
        <w:right w:val="none" w:sz="0" w:space="0" w:color="auto"/>
      </w:divBdr>
    </w:div>
    <w:div w:id="990527285">
      <w:bodyDiv w:val="1"/>
      <w:marLeft w:val="0"/>
      <w:marRight w:val="0"/>
      <w:marTop w:val="0"/>
      <w:marBottom w:val="0"/>
      <w:divBdr>
        <w:top w:val="none" w:sz="0" w:space="0" w:color="auto"/>
        <w:left w:val="none" w:sz="0" w:space="0" w:color="auto"/>
        <w:bottom w:val="none" w:sz="0" w:space="0" w:color="auto"/>
        <w:right w:val="none" w:sz="0" w:space="0" w:color="auto"/>
      </w:divBdr>
    </w:div>
    <w:div w:id="990644742">
      <w:bodyDiv w:val="1"/>
      <w:marLeft w:val="0"/>
      <w:marRight w:val="0"/>
      <w:marTop w:val="0"/>
      <w:marBottom w:val="0"/>
      <w:divBdr>
        <w:top w:val="none" w:sz="0" w:space="0" w:color="auto"/>
        <w:left w:val="none" w:sz="0" w:space="0" w:color="auto"/>
        <w:bottom w:val="none" w:sz="0" w:space="0" w:color="auto"/>
        <w:right w:val="none" w:sz="0" w:space="0" w:color="auto"/>
      </w:divBdr>
    </w:div>
    <w:div w:id="991182411">
      <w:bodyDiv w:val="1"/>
      <w:marLeft w:val="0"/>
      <w:marRight w:val="0"/>
      <w:marTop w:val="0"/>
      <w:marBottom w:val="0"/>
      <w:divBdr>
        <w:top w:val="none" w:sz="0" w:space="0" w:color="auto"/>
        <w:left w:val="none" w:sz="0" w:space="0" w:color="auto"/>
        <w:bottom w:val="none" w:sz="0" w:space="0" w:color="auto"/>
        <w:right w:val="none" w:sz="0" w:space="0" w:color="auto"/>
      </w:divBdr>
    </w:div>
    <w:div w:id="993336027">
      <w:bodyDiv w:val="1"/>
      <w:marLeft w:val="0"/>
      <w:marRight w:val="0"/>
      <w:marTop w:val="0"/>
      <w:marBottom w:val="0"/>
      <w:divBdr>
        <w:top w:val="none" w:sz="0" w:space="0" w:color="auto"/>
        <w:left w:val="none" w:sz="0" w:space="0" w:color="auto"/>
        <w:bottom w:val="none" w:sz="0" w:space="0" w:color="auto"/>
        <w:right w:val="none" w:sz="0" w:space="0" w:color="auto"/>
      </w:divBdr>
    </w:div>
    <w:div w:id="995642750">
      <w:bodyDiv w:val="1"/>
      <w:marLeft w:val="0"/>
      <w:marRight w:val="0"/>
      <w:marTop w:val="0"/>
      <w:marBottom w:val="0"/>
      <w:divBdr>
        <w:top w:val="none" w:sz="0" w:space="0" w:color="auto"/>
        <w:left w:val="none" w:sz="0" w:space="0" w:color="auto"/>
        <w:bottom w:val="none" w:sz="0" w:space="0" w:color="auto"/>
        <w:right w:val="none" w:sz="0" w:space="0" w:color="auto"/>
      </w:divBdr>
    </w:div>
    <w:div w:id="998076639">
      <w:bodyDiv w:val="1"/>
      <w:marLeft w:val="0"/>
      <w:marRight w:val="0"/>
      <w:marTop w:val="0"/>
      <w:marBottom w:val="0"/>
      <w:divBdr>
        <w:top w:val="none" w:sz="0" w:space="0" w:color="auto"/>
        <w:left w:val="none" w:sz="0" w:space="0" w:color="auto"/>
        <w:bottom w:val="none" w:sz="0" w:space="0" w:color="auto"/>
        <w:right w:val="none" w:sz="0" w:space="0" w:color="auto"/>
      </w:divBdr>
    </w:div>
    <w:div w:id="1000037701">
      <w:bodyDiv w:val="1"/>
      <w:marLeft w:val="0"/>
      <w:marRight w:val="0"/>
      <w:marTop w:val="0"/>
      <w:marBottom w:val="0"/>
      <w:divBdr>
        <w:top w:val="none" w:sz="0" w:space="0" w:color="auto"/>
        <w:left w:val="none" w:sz="0" w:space="0" w:color="auto"/>
        <w:bottom w:val="none" w:sz="0" w:space="0" w:color="auto"/>
        <w:right w:val="none" w:sz="0" w:space="0" w:color="auto"/>
      </w:divBdr>
    </w:div>
    <w:div w:id="1002509290">
      <w:bodyDiv w:val="1"/>
      <w:marLeft w:val="0"/>
      <w:marRight w:val="0"/>
      <w:marTop w:val="0"/>
      <w:marBottom w:val="0"/>
      <w:divBdr>
        <w:top w:val="none" w:sz="0" w:space="0" w:color="auto"/>
        <w:left w:val="none" w:sz="0" w:space="0" w:color="auto"/>
        <w:bottom w:val="none" w:sz="0" w:space="0" w:color="auto"/>
        <w:right w:val="none" w:sz="0" w:space="0" w:color="auto"/>
      </w:divBdr>
    </w:div>
    <w:div w:id="1006791248">
      <w:bodyDiv w:val="1"/>
      <w:marLeft w:val="0"/>
      <w:marRight w:val="0"/>
      <w:marTop w:val="0"/>
      <w:marBottom w:val="0"/>
      <w:divBdr>
        <w:top w:val="none" w:sz="0" w:space="0" w:color="auto"/>
        <w:left w:val="none" w:sz="0" w:space="0" w:color="auto"/>
        <w:bottom w:val="none" w:sz="0" w:space="0" w:color="auto"/>
        <w:right w:val="none" w:sz="0" w:space="0" w:color="auto"/>
      </w:divBdr>
    </w:div>
    <w:div w:id="1010447265">
      <w:bodyDiv w:val="1"/>
      <w:marLeft w:val="0"/>
      <w:marRight w:val="0"/>
      <w:marTop w:val="0"/>
      <w:marBottom w:val="0"/>
      <w:divBdr>
        <w:top w:val="none" w:sz="0" w:space="0" w:color="auto"/>
        <w:left w:val="none" w:sz="0" w:space="0" w:color="auto"/>
        <w:bottom w:val="none" w:sz="0" w:space="0" w:color="auto"/>
        <w:right w:val="none" w:sz="0" w:space="0" w:color="auto"/>
      </w:divBdr>
    </w:div>
    <w:div w:id="1010524703">
      <w:bodyDiv w:val="1"/>
      <w:marLeft w:val="0"/>
      <w:marRight w:val="0"/>
      <w:marTop w:val="0"/>
      <w:marBottom w:val="0"/>
      <w:divBdr>
        <w:top w:val="none" w:sz="0" w:space="0" w:color="auto"/>
        <w:left w:val="none" w:sz="0" w:space="0" w:color="auto"/>
        <w:bottom w:val="none" w:sz="0" w:space="0" w:color="auto"/>
        <w:right w:val="none" w:sz="0" w:space="0" w:color="auto"/>
      </w:divBdr>
    </w:div>
    <w:div w:id="1011105796">
      <w:bodyDiv w:val="1"/>
      <w:marLeft w:val="0"/>
      <w:marRight w:val="0"/>
      <w:marTop w:val="0"/>
      <w:marBottom w:val="0"/>
      <w:divBdr>
        <w:top w:val="none" w:sz="0" w:space="0" w:color="auto"/>
        <w:left w:val="none" w:sz="0" w:space="0" w:color="auto"/>
        <w:bottom w:val="none" w:sz="0" w:space="0" w:color="auto"/>
        <w:right w:val="none" w:sz="0" w:space="0" w:color="auto"/>
      </w:divBdr>
    </w:div>
    <w:div w:id="1013343791">
      <w:bodyDiv w:val="1"/>
      <w:marLeft w:val="0"/>
      <w:marRight w:val="0"/>
      <w:marTop w:val="0"/>
      <w:marBottom w:val="0"/>
      <w:divBdr>
        <w:top w:val="none" w:sz="0" w:space="0" w:color="auto"/>
        <w:left w:val="none" w:sz="0" w:space="0" w:color="auto"/>
        <w:bottom w:val="none" w:sz="0" w:space="0" w:color="auto"/>
        <w:right w:val="none" w:sz="0" w:space="0" w:color="auto"/>
      </w:divBdr>
    </w:div>
    <w:div w:id="1016276519">
      <w:bodyDiv w:val="1"/>
      <w:marLeft w:val="0"/>
      <w:marRight w:val="0"/>
      <w:marTop w:val="0"/>
      <w:marBottom w:val="0"/>
      <w:divBdr>
        <w:top w:val="none" w:sz="0" w:space="0" w:color="auto"/>
        <w:left w:val="none" w:sz="0" w:space="0" w:color="auto"/>
        <w:bottom w:val="none" w:sz="0" w:space="0" w:color="auto"/>
        <w:right w:val="none" w:sz="0" w:space="0" w:color="auto"/>
      </w:divBdr>
    </w:div>
    <w:div w:id="1016807914">
      <w:bodyDiv w:val="1"/>
      <w:marLeft w:val="0"/>
      <w:marRight w:val="0"/>
      <w:marTop w:val="0"/>
      <w:marBottom w:val="0"/>
      <w:divBdr>
        <w:top w:val="none" w:sz="0" w:space="0" w:color="auto"/>
        <w:left w:val="none" w:sz="0" w:space="0" w:color="auto"/>
        <w:bottom w:val="none" w:sz="0" w:space="0" w:color="auto"/>
        <w:right w:val="none" w:sz="0" w:space="0" w:color="auto"/>
      </w:divBdr>
    </w:div>
    <w:div w:id="1022128286">
      <w:bodyDiv w:val="1"/>
      <w:marLeft w:val="0"/>
      <w:marRight w:val="0"/>
      <w:marTop w:val="0"/>
      <w:marBottom w:val="0"/>
      <w:divBdr>
        <w:top w:val="none" w:sz="0" w:space="0" w:color="auto"/>
        <w:left w:val="none" w:sz="0" w:space="0" w:color="auto"/>
        <w:bottom w:val="none" w:sz="0" w:space="0" w:color="auto"/>
        <w:right w:val="none" w:sz="0" w:space="0" w:color="auto"/>
      </w:divBdr>
    </w:div>
    <w:div w:id="1023550835">
      <w:bodyDiv w:val="1"/>
      <w:marLeft w:val="0"/>
      <w:marRight w:val="0"/>
      <w:marTop w:val="0"/>
      <w:marBottom w:val="0"/>
      <w:divBdr>
        <w:top w:val="none" w:sz="0" w:space="0" w:color="auto"/>
        <w:left w:val="none" w:sz="0" w:space="0" w:color="auto"/>
        <w:bottom w:val="none" w:sz="0" w:space="0" w:color="auto"/>
        <w:right w:val="none" w:sz="0" w:space="0" w:color="auto"/>
      </w:divBdr>
    </w:div>
    <w:div w:id="1024592526">
      <w:bodyDiv w:val="1"/>
      <w:marLeft w:val="0"/>
      <w:marRight w:val="0"/>
      <w:marTop w:val="0"/>
      <w:marBottom w:val="0"/>
      <w:divBdr>
        <w:top w:val="none" w:sz="0" w:space="0" w:color="auto"/>
        <w:left w:val="none" w:sz="0" w:space="0" w:color="auto"/>
        <w:bottom w:val="none" w:sz="0" w:space="0" w:color="auto"/>
        <w:right w:val="none" w:sz="0" w:space="0" w:color="auto"/>
      </w:divBdr>
    </w:div>
    <w:div w:id="1025867234">
      <w:bodyDiv w:val="1"/>
      <w:marLeft w:val="0"/>
      <w:marRight w:val="0"/>
      <w:marTop w:val="0"/>
      <w:marBottom w:val="0"/>
      <w:divBdr>
        <w:top w:val="none" w:sz="0" w:space="0" w:color="auto"/>
        <w:left w:val="none" w:sz="0" w:space="0" w:color="auto"/>
        <w:bottom w:val="none" w:sz="0" w:space="0" w:color="auto"/>
        <w:right w:val="none" w:sz="0" w:space="0" w:color="auto"/>
      </w:divBdr>
    </w:div>
    <w:div w:id="1026058794">
      <w:bodyDiv w:val="1"/>
      <w:marLeft w:val="0"/>
      <w:marRight w:val="0"/>
      <w:marTop w:val="0"/>
      <w:marBottom w:val="0"/>
      <w:divBdr>
        <w:top w:val="none" w:sz="0" w:space="0" w:color="auto"/>
        <w:left w:val="none" w:sz="0" w:space="0" w:color="auto"/>
        <w:bottom w:val="none" w:sz="0" w:space="0" w:color="auto"/>
        <w:right w:val="none" w:sz="0" w:space="0" w:color="auto"/>
      </w:divBdr>
    </w:div>
    <w:div w:id="1029379541">
      <w:bodyDiv w:val="1"/>
      <w:marLeft w:val="0"/>
      <w:marRight w:val="0"/>
      <w:marTop w:val="0"/>
      <w:marBottom w:val="0"/>
      <w:divBdr>
        <w:top w:val="none" w:sz="0" w:space="0" w:color="auto"/>
        <w:left w:val="none" w:sz="0" w:space="0" w:color="auto"/>
        <w:bottom w:val="none" w:sz="0" w:space="0" w:color="auto"/>
        <w:right w:val="none" w:sz="0" w:space="0" w:color="auto"/>
      </w:divBdr>
    </w:div>
    <w:div w:id="1029602266">
      <w:bodyDiv w:val="1"/>
      <w:marLeft w:val="0"/>
      <w:marRight w:val="0"/>
      <w:marTop w:val="0"/>
      <w:marBottom w:val="0"/>
      <w:divBdr>
        <w:top w:val="none" w:sz="0" w:space="0" w:color="auto"/>
        <w:left w:val="none" w:sz="0" w:space="0" w:color="auto"/>
        <w:bottom w:val="none" w:sz="0" w:space="0" w:color="auto"/>
        <w:right w:val="none" w:sz="0" w:space="0" w:color="auto"/>
      </w:divBdr>
    </w:div>
    <w:div w:id="1030303444">
      <w:bodyDiv w:val="1"/>
      <w:marLeft w:val="0"/>
      <w:marRight w:val="0"/>
      <w:marTop w:val="0"/>
      <w:marBottom w:val="0"/>
      <w:divBdr>
        <w:top w:val="none" w:sz="0" w:space="0" w:color="auto"/>
        <w:left w:val="none" w:sz="0" w:space="0" w:color="auto"/>
        <w:bottom w:val="none" w:sz="0" w:space="0" w:color="auto"/>
        <w:right w:val="none" w:sz="0" w:space="0" w:color="auto"/>
      </w:divBdr>
    </w:div>
    <w:div w:id="1031418567">
      <w:bodyDiv w:val="1"/>
      <w:marLeft w:val="0"/>
      <w:marRight w:val="0"/>
      <w:marTop w:val="0"/>
      <w:marBottom w:val="0"/>
      <w:divBdr>
        <w:top w:val="none" w:sz="0" w:space="0" w:color="auto"/>
        <w:left w:val="none" w:sz="0" w:space="0" w:color="auto"/>
        <w:bottom w:val="none" w:sz="0" w:space="0" w:color="auto"/>
        <w:right w:val="none" w:sz="0" w:space="0" w:color="auto"/>
      </w:divBdr>
    </w:div>
    <w:div w:id="1032607960">
      <w:bodyDiv w:val="1"/>
      <w:marLeft w:val="0"/>
      <w:marRight w:val="0"/>
      <w:marTop w:val="0"/>
      <w:marBottom w:val="0"/>
      <w:divBdr>
        <w:top w:val="none" w:sz="0" w:space="0" w:color="auto"/>
        <w:left w:val="none" w:sz="0" w:space="0" w:color="auto"/>
        <w:bottom w:val="none" w:sz="0" w:space="0" w:color="auto"/>
        <w:right w:val="none" w:sz="0" w:space="0" w:color="auto"/>
      </w:divBdr>
    </w:div>
    <w:div w:id="1034384647">
      <w:bodyDiv w:val="1"/>
      <w:marLeft w:val="0"/>
      <w:marRight w:val="0"/>
      <w:marTop w:val="0"/>
      <w:marBottom w:val="0"/>
      <w:divBdr>
        <w:top w:val="none" w:sz="0" w:space="0" w:color="auto"/>
        <w:left w:val="none" w:sz="0" w:space="0" w:color="auto"/>
        <w:bottom w:val="none" w:sz="0" w:space="0" w:color="auto"/>
        <w:right w:val="none" w:sz="0" w:space="0" w:color="auto"/>
      </w:divBdr>
    </w:div>
    <w:div w:id="1036782216">
      <w:bodyDiv w:val="1"/>
      <w:marLeft w:val="0"/>
      <w:marRight w:val="0"/>
      <w:marTop w:val="0"/>
      <w:marBottom w:val="0"/>
      <w:divBdr>
        <w:top w:val="none" w:sz="0" w:space="0" w:color="auto"/>
        <w:left w:val="none" w:sz="0" w:space="0" w:color="auto"/>
        <w:bottom w:val="none" w:sz="0" w:space="0" w:color="auto"/>
        <w:right w:val="none" w:sz="0" w:space="0" w:color="auto"/>
      </w:divBdr>
    </w:div>
    <w:div w:id="1042249336">
      <w:bodyDiv w:val="1"/>
      <w:marLeft w:val="0"/>
      <w:marRight w:val="0"/>
      <w:marTop w:val="0"/>
      <w:marBottom w:val="0"/>
      <w:divBdr>
        <w:top w:val="none" w:sz="0" w:space="0" w:color="auto"/>
        <w:left w:val="none" w:sz="0" w:space="0" w:color="auto"/>
        <w:bottom w:val="none" w:sz="0" w:space="0" w:color="auto"/>
        <w:right w:val="none" w:sz="0" w:space="0" w:color="auto"/>
      </w:divBdr>
    </w:div>
    <w:div w:id="1043678034">
      <w:bodyDiv w:val="1"/>
      <w:marLeft w:val="0"/>
      <w:marRight w:val="0"/>
      <w:marTop w:val="0"/>
      <w:marBottom w:val="0"/>
      <w:divBdr>
        <w:top w:val="none" w:sz="0" w:space="0" w:color="auto"/>
        <w:left w:val="none" w:sz="0" w:space="0" w:color="auto"/>
        <w:bottom w:val="none" w:sz="0" w:space="0" w:color="auto"/>
        <w:right w:val="none" w:sz="0" w:space="0" w:color="auto"/>
      </w:divBdr>
    </w:div>
    <w:div w:id="1044019998">
      <w:bodyDiv w:val="1"/>
      <w:marLeft w:val="0"/>
      <w:marRight w:val="0"/>
      <w:marTop w:val="0"/>
      <w:marBottom w:val="0"/>
      <w:divBdr>
        <w:top w:val="none" w:sz="0" w:space="0" w:color="auto"/>
        <w:left w:val="none" w:sz="0" w:space="0" w:color="auto"/>
        <w:bottom w:val="none" w:sz="0" w:space="0" w:color="auto"/>
        <w:right w:val="none" w:sz="0" w:space="0" w:color="auto"/>
      </w:divBdr>
    </w:div>
    <w:div w:id="1046175527">
      <w:bodyDiv w:val="1"/>
      <w:marLeft w:val="0"/>
      <w:marRight w:val="0"/>
      <w:marTop w:val="0"/>
      <w:marBottom w:val="0"/>
      <w:divBdr>
        <w:top w:val="none" w:sz="0" w:space="0" w:color="auto"/>
        <w:left w:val="none" w:sz="0" w:space="0" w:color="auto"/>
        <w:bottom w:val="none" w:sz="0" w:space="0" w:color="auto"/>
        <w:right w:val="none" w:sz="0" w:space="0" w:color="auto"/>
      </w:divBdr>
    </w:div>
    <w:div w:id="1047413110">
      <w:bodyDiv w:val="1"/>
      <w:marLeft w:val="0"/>
      <w:marRight w:val="0"/>
      <w:marTop w:val="0"/>
      <w:marBottom w:val="0"/>
      <w:divBdr>
        <w:top w:val="none" w:sz="0" w:space="0" w:color="auto"/>
        <w:left w:val="none" w:sz="0" w:space="0" w:color="auto"/>
        <w:bottom w:val="none" w:sz="0" w:space="0" w:color="auto"/>
        <w:right w:val="none" w:sz="0" w:space="0" w:color="auto"/>
      </w:divBdr>
    </w:div>
    <w:div w:id="1050762473">
      <w:bodyDiv w:val="1"/>
      <w:marLeft w:val="0"/>
      <w:marRight w:val="0"/>
      <w:marTop w:val="0"/>
      <w:marBottom w:val="0"/>
      <w:divBdr>
        <w:top w:val="none" w:sz="0" w:space="0" w:color="auto"/>
        <w:left w:val="none" w:sz="0" w:space="0" w:color="auto"/>
        <w:bottom w:val="none" w:sz="0" w:space="0" w:color="auto"/>
        <w:right w:val="none" w:sz="0" w:space="0" w:color="auto"/>
      </w:divBdr>
    </w:div>
    <w:div w:id="1053701811">
      <w:bodyDiv w:val="1"/>
      <w:marLeft w:val="0"/>
      <w:marRight w:val="0"/>
      <w:marTop w:val="0"/>
      <w:marBottom w:val="0"/>
      <w:divBdr>
        <w:top w:val="none" w:sz="0" w:space="0" w:color="auto"/>
        <w:left w:val="none" w:sz="0" w:space="0" w:color="auto"/>
        <w:bottom w:val="none" w:sz="0" w:space="0" w:color="auto"/>
        <w:right w:val="none" w:sz="0" w:space="0" w:color="auto"/>
      </w:divBdr>
    </w:div>
    <w:div w:id="1057243932">
      <w:bodyDiv w:val="1"/>
      <w:marLeft w:val="0"/>
      <w:marRight w:val="0"/>
      <w:marTop w:val="0"/>
      <w:marBottom w:val="0"/>
      <w:divBdr>
        <w:top w:val="none" w:sz="0" w:space="0" w:color="auto"/>
        <w:left w:val="none" w:sz="0" w:space="0" w:color="auto"/>
        <w:bottom w:val="none" w:sz="0" w:space="0" w:color="auto"/>
        <w:right w:val="none" w:sz="0" w:space="0" w:color="auto"/>
      </w:divBdr>
    </w:div>
    <w:div w:id="1058094150">
      <w:bodyDiv w:val="1"/>
      <w:marLeft w:val="0"/>
      <w:marRight w:val="0"/>
      <w:marTop w:val="0"/>
      <w:marBottom w:val="0"/>
      <w:divBdr>
        <w:top w:val="none" w:sz="0" w:space="0" w:color="auto"/>
        <w:left w:val="none" w:sz="0" w:space="0" w:color="auto"/>
        <w:bottom w:val="none" w:sz="0" w:space="0" w:color="auto"/>
        <w:right w:val="none" w:sz="0" w:space="0" w:color="auto"/>
      </w:divBdr>
    </w:div>
    <w:div w:id="1060712277">
      <w:bodyDiv w:val="1"/>
      <w:marLeft w:val="0"/>
      <w:marRight w:val="0"/>
      <w:marTop w:val="0"/>
      <w:marBottom w:val="0"/>
      <w:divBdr>
        <w:top w:val="none" w:sz="0" w:space="0" w:color="auto"/>
        <w:left w:val="none" w:sz="0" w:space="0" w:color="auto"/>
        <w:bottom w:val="none" w:sz="0" w:space="0" w:color="auto"/>
        <w:right w:val="none" w:sz="0" w:space="0" w:color="auto"/>
      </w:divBdr>
    </w:div>
    <w:div w:id="1062757949">
      <w:bodyDiv w:val="1"/>
      <w:marLeft w:val="0"/>
      <w:marRight w:val="0"/>
      <w:marTop w:val="0"/>
      <w:marBottom w:val="0"/>
      <w:divBdr>
        <w:top w:val="none" w:sz="0" w:space="0" w:color="auto"/>
        <w:left w:val="none" w:sz="0" w:space="0" w:color="auto"/>
        <w:bottom w:val="none" w:sz="0" w:space="0" w:color="auto"/>
        <w:right w:val="none" w:sz="0" w:space="0" w:color="auto"/>
      </w:divBdr>
    </w:div>
    <w:div w:id="1063868400">
      <w:bodyDiv w:val="1"/>
      <w:marLeft w:val="0"/>
      <w:marRight w:val="0"/>
      <w:marTop w:val="0"/>
      <w:marBottom w:val="0"/>
      <w:divBdr>
        <w:top w:val="none" w:sz="0" w:space="0" w:color="auto"/>
        <w:left w:val="none" w:sz="0" w:space="0" w:color="auto"/>
        <w:bottom w:val="none" w:sz="0" w:space="0" w:color="auto"/>
        <w:right w:val="none" w:sz="0" w:space="0" w:color="auto"/>
      </w:divBdr>
    </w:div>
    <w:div w:id="1065684294">
      <w:bodyDiv w:val="1"/>
      <w:marLeft w:val="0"/>
      <w:marRight w:val="0"/>
      <w:marTop w:val="0"/>
      <w:marBottom w:val="0"/>
      <w:divBdr>
        <w:top w:val="none" w:sz="0" w:space="0" w:color="auto"/>
        <w:left w:val="none" w:sz="0" w:space="0" w:color="auto"/>
        <w:bottom w:val="none" w:sz="0" w:space="0" w:color="auto"/>
        <w:right w:val="none" w:sz="0" w:space="0" w:color="auto"/>
      </w:divBdr>
    </w:div>
    <w:div w:id="1066488397">
      <w:bodyDiv w:val="1"/>
      <w:marLeft w:val="0"/>
      <w:marRight w:val="0"/>
      <w:marTop w:val="0"/>
      <w:marBottom w:val="0"/>
      <w:divBdr>
        <w:top w:val="none" w:sz="0" w:space="0" w:color="auto"/>
        <w:left w:val="none" w:sz="0" w:space="0" w:color="auto"/>
        <w:bottom w:val="none" w:sz="0" w:space="0" w:color="auto"/>
        <w:right w:val="none" w:sz="0" w:space="0" w:color="auto"/>
      </w:divBdr>
    </w:div>
    <w:div w:id="1067265820">
      <w:bodyDiv w:val="1"/>
      <w:marLeft w:val="0"/>
      <w:marRight w:val="0"/>
      <w:marTop w:val="0"/>
      <w:marBottom w:val="0"/>
      <w:divBdr>
        <w:top w:val="none" w:sz="0" w:space="0" w:color="auto"/>
        <w:left w:val="none" w:sz="0" w:space="0" w:color="auto"/>
        <w:bottom w:val="none" w:sz="0" w:space="0" w:color="auto"/>
        <w:right w:val="none" w:sz="0" w:space="0" w:color="auto"/>
      </w:divBdr>
    </w:div>
    <w:div w:id="1071349192">
      <w:bodyDiv w:val="1"/>
      <w:marLeft w:val="0"/>
      <w:marRight w:val="0"/>
      <w:marTop w:val="0"/>
      <w:marBottom w:val="0"/>
      <w:divBdr>
        <w:top w:val="none" w:sz="0" w:space="0" w:color="auto"/>
        <w:left w:val="none" w:sz="0" w:space="0" w:color="auto"/>
        <w:bottom w:val="none" w:sz="0" w:space="0" w:color="auto"/>
        <w:right w:val="none" w:sz="0" w:space="0" w:color="auto"/>
      </w:divBdr>
    </w:div>
    <w:div w:id="1071465437">
      <w:bodyDiv w:val="1"/>
      <w:marLeft w:val="0"/>
      <w:marRight w:val="0"/>
      <w:marTop w:val="0"/>
      <w:marBottom w:val="0"/>
      <w:divBdr>
        <w:top w:val="none" w:sz="0" w:space="0" w:color="auto"/>
        <w:left w:val="none" w:sz="0" w:space="0" w:color="auto"/>
        <w:bottom w:val="none" w:sz="0" w:space="0" w:color="auto"/>
        <w:right w:val="none" w:sz="0" w:space="0" w:color="auto"/>
      </w:divBdr>
    </w:div>
    <w:div w:id="1072002575">
      <w:bodyDiv w:val="1"/>
      <w:marLeft w:val="0"/>
      <w:marRight w:val="0"/>
      <w:marTop w:val="0"/>
      <w:marBottom w:val="0"/>
      <w:divBdr>
        <w:top w:val="none" w:sz="0" w:space="0" w:color="auto"/>
        <w:left w:val="none" w:sz="0" w:space="0" w:color="auto"/>
        <w:bottom w:val="none" w:sz="0" w:space="0" w:color="auto"/>
        <w:right w:val="none" w:sz="0" w:space="0" w:color="auto"/>
      </w:divBdr>
    </w:div>
    <w:div w:id="1073241183">
      <w:bodyDiv w:val="1"/>
      <w:marLeft w:val="0"/>
      <w:marRight w:val="0"/>
      <w:marTop w:val="0"/>
      <w:marBottom w:val="0"/>
      <w:divBdr>
        <w:top w:val="none" w:sz="0" w:space="0" w:color="auto"/>
        <w:left w:val="none" w:sz="0" w:space="0" w:color="auto"/>
        <w:bottom w:val="none" w:sz="0" w:space="0" w:color="auto"/>
        <w:right w:val="none" w:sz="0" w:space="0" w:color="auto"/>
      </w:divBdr>
    </w:div>
    <w:div w:id="1073702176">
      <w:bodyDiv w:val="1"/>
      <w:marLeft w:val="0"/>
      <w:marRight w:val="0"/>
      <w:marTop w:val="0"/>
      <w:marBottom w:val="0"/>
      <w:divBdr>
        <w:top w:val="none" w:sz="0" w:space="0" w:color="auto"/>
        <w:left w:val="none" w:sz="0" w:space="0" w:color="auto"/>
        <w:bottom w:val="none" w:sz="0" w:space="0" w:color="auto"/>
        <w:right w:val="none" w:sz="0" w:space="0" w:color="auto"/>
      </w:divBdr>
    </w:div>
    <w:div w:id="1075083459">
      <w:bodyDiv w:val="1"/>
      <w:marLeft w:val="0"/>
      <w:marRight w:val="0"/>
      <w:marTop w:val="0"/>
      <w:marBottom w:val="0"/>
      <w:divBdr>
        <w:top w:val="none" w:sz="0" w:space="0" w:color="auto"/>
        <w:left w:val="none" w:sz="0" w:space="0" w:color="auto"/>
        <w:bottom w:val="none" w:sz="0" w:space="0" w:color="auto"/>
        <w:right w:val="none" w:sz="0" w:space="0" w:color="auto"/>
      </w:divBdr>
    </w:div>
    <w:div w:id="1075589919">
      <w:bodyDiv w:val="1"/>
      <w:marLeft w:val="0"/>
      <w:marRight w:val="0"/>
      <w:marTop w:val="0"/>
      <w:marBottom w:val="0"/>
      <w:divBdr>
        <w:top w:val="none" w:sz="0" w:space="0" w:color="auto"/>
        <w:left w:val="none" w:sz="0" w:space="0" w:color="auto"/>
        <w:bottom w:val="none" w:sz="0" w:space="0" w:color="auto"/>
        <w:right w:val="none" w:sz="0" w:space="0" w:color="auto"/>
      </w:divBdr>
    </w:div>
    <w:div w:id="1077048091">
      <w:bodyDiv w:val="1"/>
      <w:marLeft w:val="0"/>
      <w:marRight w:val="0"/>
      <w:marTop w:val="0"/>
      <w:marBottom w:val="0"/>
      <w:divBdr>
        <w:top w:val="none" w:sz="0" w:space="0" w:color="auto"/>
        <w:left w:val="none" w:sz="0" w:space="0" w:color="auto"/>
        <w:bottom w:val="none" w:sz="0" w:space="0" w:color="auto"/>
        <w:right w:val="none" w:sz="0" w:space="0" w:color="auto"/>
      </w:divBdr>
    </w:div>
    <w:div w:id="1077634558">
      <w:bodyDiv w:val="1"/>
      <w:marLeft w:val="0"/>
      <w:marRight w:val="0"/>
      <w:marTop w:val="0"/>
      <w:marBottom w:val="0"/>
      <w:divBdr>
        <w:top w:val="none" w:sz="0" w:space="0" w:color="auto"/>
        <w:left w:val="none" w:sz="0" w:space="0" w:color="auto"/>
        <w:bottom w:val="none" w:sz="0" w:space="0" w:color="auto"/>
        <w:right w:val="none" w:sz="0" w:space="0" w:color="auto"/>
      </w:divBdr>
    </w:div>
    <w:div w:id="1077946605">
      <w:bodyDiv w:val="1"/>
      <w:marLeft w:val="0"/>
      <w:marRight w:val="0"/>
      <w:marTop w:val="0"/>
      <w:marBottom w:val="0"/>
      <w:divBdr>
        <w:top w:val="none" w:sz="0" w:space="0" w:color="auto"/>
        <w:left w:val="none" w:sz="0" w:space="0" w:color="auto"/>
        <w:bottom w:val="none" w:sz="0" w:space="0" w:color="auto"/>
        <w:right w:val="none" w:sz="0" w:space="0" w:color="auto"/>
      </w:divBdr>
    </w:div>
    <w:div w:id="1081219287">
      <w:bodyDiv w:val="1"/>
      <w:marLeft w:val="0"/>
      <w:marRight w:val="0"/>
      <w:marTop w:val="0"/>
      <w:marBottom w:val="0"/>
      <w:divBdr>
        <w:top w:val="none" w:sz="0" w:space="0" w:color="auto"/>
        <w:left w:val="none" w:sz="0" w:space="0" w:color="auto"/>
        <w:bottom w:val="none" w:sz="0" w:space="0" w:color="auto"/>
        <w:right w:val="none" w:sz="0" w:space="0" w:color="auto"/>
      </w:divBdr>
    </w:div>
    <w:div w:id="1085222579">
      <w:bodyDiv w:val="1"/>
      <w:marLeft w:val="0"/>
      <w:marRight w:val="0"/>
      <w:marTop w:val="0"/>
      <w:marBottom w:val="0"/>
      <w:divBdr>
        <w:top w:val="none" w:sz="0" w:space="0" w:color="auto"/>
        <w:left w:val="none" w:sz="0" w:space="0" w:color="auto"/>
        <w:bottom w:val="none" w:sz="0" w:space="0" w:color="auto"/>
        <w:right w:val="none" w:sz="0" w:space="0" w:color="auto"/>
      </w:divBdr>
    </w:div>
    <w:div w:id="1085414534">
      <w:bodyDiv w:val="1"/>
      <w:marLeft w:val="0"/>
      <w:marRight w:val="0"/>
      <w:marTop w:val="0"/>
      <w:marBottom w:val="0"/>
      <w:divBdr>
        <w:top w:val="none" w:sz="0" w:space="0" w:color="auto"/>
        <w:left w:val="none" w:sz="0" w:space="0" w:color="auto"/>
        <w:bottom w:val="none" w:sz="0" w:space="0" w:color="auto"/>
        <w:right w:val="none" w:sz="0" w:space="0" w:color="auto"/>
      </w:divBdr>
    </w:div>
    <w:div w:id="1085762213">
      <w:bodyDiv w:val="1"/>
      <w:marLeft w:val="0"/>
      <w:marRight w:val="0"/>
      <w:marTop w:val="0"/>
      <w:marBottom w:val="0"/>
      <w:divBdr>
        <w:top w:val="none" w:sz="0" w:space="0" w:color="auto"/>
        <w:left w:val="none" w:sz="0" w:space="0" w:color="auto"/>
        <w:bottom w:val="none" w:sz="0" w:space="0" w:color="auto"/>
        <w:right w:val="none" w:sz="0" w:space="0" w:color="auto"/>
      </w:divBdr>
    </w:div>
    <w:div w:id="1085763751">
      <w:bodyDiv w:val="1"/>
      <w:marLeft w:val="0"/>
      <w:marRight w:val="0"/>
      <w:marTop w:val="0"/>
      <w:marBottom w:val="0"/>
      <w:divBdr>
        <w:top w:val="none" w:sz="0" w:space="0" w:color="auto"/>
        <w:left w:val="none" w:sz="0" w:space="0" w:color="auto"/>
        <w:bottom w:val="none" w:sz="0" w:space="0" w:color="auto"/>
        <w:right w:val="none" w:sz="0" w:space="0" w:color="auto"/>
      </w:divBdr>
    </w:div>
    <w:div w:id="1090354257">
      <w:bodyDiv w:val="1"/>
      <w:marLeft w:val="0"/>
      <w:marRight w:val="0"/>
      <w:marTop w:val="0"/>
      <w:marBottom w:val="0"/>
      <w:divBdr>
        <w:top w:val="none" w:sz="0" w:space="0" w:color="auto"/>
        <w:left w:val="none" w:sz="0" w:space="0" w:color="auto"/>
        <w:bottom w:val="none" w:sz="0" w:space="0" w:color="auto"/>
        <w:right w:val="none" w:sz="0" w:space="0" w:color="auto"/>
      </w:divBdr>
    </w:div>
    <w:div w:id="1091051397">
      <w:bodyDiv w:val="1"/>
      <w:marLeft w:val="0"/>
      <w:marRight w:val="0"/>
      <w:marTop w:val="0"/>
      <w:marBottom w:val="0"/>
      <w:divBdr>
        <w:top w:val="none" w:sz="0" w:space="0" w:color="auto"/>
        <w:left w:val="none" w:sz="0" w:space="0" w:color="auto"/>
        <w:bottom w:val="none" w:sz="0" w:space="0" w:color="auto"/>
        <w:right w:val="none" w:sz="0" w:space="0" w:color="auto"/>
      </w:divBdr>
    </w:div>
    <w:div w:id="1091781659">
      <w:bodyDiv w:val="1"/>
      <w:marLeft w:val="0"/>
      <w:marRight w:val="0"/>
      <w:marTop w:val="0"/>
      <w:marBottom w:val="0"/>
      <w:divBdr>
        <w:top w:val="none" w:sz="0" w:space="0" w:color="auto"/>
        <w:left w:val="none" w:sz="0" w:space="0" w:color="auto"/>
        <w:bottom w:val="none" w:sz="0" w:space="0" w:color="auto"/>
        <w:right w:val="none" w:sz="0" w:space="0" w:color="auto"/>
      </w:divBdr>
    </w:div>
    <w:div w:id="1095323126">
      <w:bodyDiv w:val="1"/>
      <w:marLeft w:val="0"/>
      <w:marRight w:val="0"/>
      <w:marTop w:val="0"/>
      <w:marBottom w:val="0"/>
      <w:divBdr>
        <w:top w:val="none" w:sz="0" w:space="0" w:color="auto"/>
        <w:left w:val="none" w:sz="0" w:space="0" w:color="auto"/>
        <w:bottom w:val="none" w:sz="0" w:space="0" w:color="auto"/>
        <w:right w:val="none" w:sz="0" w:space="0" w:color="auto"/>
      </w:divBdr>
    </w:div>
    <w:div w:id="1104881267">
      <w:bodyDiv w:val="1"/>
      <w:marLeft w:val="0"/>
      <w:marRight w:val="0"/>
      <w:marTop w:val="0"/>
      <w:marBottom w:val="0"/>
      <w:divBdr>
        <w:top w:val="none" w:sz="0" w:space="0" w:color="auto"/>
        <w:left w:val="none" w:sz="0" w:space="0" w:color="auto"/>
        <w:bottom w:val="none" w:sz="0" w:space="0" w:color="auto"/>
        <w:right w:val="none" w:sz="0" w:space="0" w:color="auto"/>
      </w:divBdr>
    </w:div>
    <w:div w:id="1109740871">
      <w:bodyDiv w:val="1"/>
      <w:marLeft w:val="0"/>
      <w:marRight w:val="0"/>
      <w:marTop w:val="0"/>
      <w:marBottom w:val="0"/>
      <w:divBdr>
        <w:top w:val="none" w:sz="0" w:space="0" w:color="auto"/>
        <w:left w:val="none" w:sz="0" w:space="0" w:color="auto"/>
        <w:bottom w:val="none" w:sz="0" w:space="0" w:color="auto"/>
        <w:right w:val="none" w:sz="0" w:space="0" w:color="auto"/>
      </w:divBdr>
    </w:div>
    <w:div w:id="1114058411">
      <w:bodyDiv w:val="1"/>
      <w:marLeft w:val="0"/>
      <w:marRight w:val="0"/>
      <w:marTop w:val="0"/>
      <w:marBottom w:val="0"/>
      <w:divBdr>
        <w:top w:val="none" w:sz="0" w:space="0" w:color="auto"/>
        <w:left w:val="none" w:sz="0" w:space="0" w:color="auto"/>
        <w:bottom w:val="none" w:sz="0" w:space="0" w:color="auto"/>
        <w:right w:val="none" w:sz="0" w:space="0" w:color="auto"/>
      </w:divBdr>
    </w:div>
    <w:div w:id="1115710686">
      <w:bodyDiv w:val="1"/>
      <w:marLeft w:val="0"/>
      <w:marRight w:val="0"/>
      <w:marTop w:val="0"/>
      <w:marBottom w:val="0"/>
      <w:divBdr>
        <w:top w:val="none" w:sz="0" w:space="0" w:color="auto"/>
        <w:left w:val="none" w:sz="0" w:space="0" w:color="auto"/>
        <w:bottom w:val="none" w:sz="0" w:space="0" w:color="auto"/>
        <w:right w:val="none" w:sz="0" w:space="0" w:color="auto"/>
      </w:divBdr>
    </w:div>
    <w:div w:id="1116169801">
      <w:bodyDiv w:val="1"/>
      <w:marLeft w:val="0"/>
      <w:marRight w:val="0"/>
      <w:marTop w:val="0"/>
      <w:marBottom w:val="0"/>
      <w:divBdr>
        <w:top w:val="none" w:sz="0" w:space="0" w:color="auto"/>
        <w:left w:val="none" w:sz="0" w:space="0" w:color="auto"/>
        <w:bottom w:val="none" w:sz="0" w:space="0" w:color="auto"/>
        <w:right w:val="none" w:sz="0" w:space="0" w:color="auto"/>
      </w:divBdr>
    </w:div>
    <w:div w:id="1118136766">
      <w:bodyDiv w:val="1"/>
      <w:marLeft w:val="0"/>
      <w:marRight w:val="0"/>
      <w:marTop w:val="0"/>
      <w:marBottom w:val="0"/>
      <w:divBdr>
        <w:top w:val="none" w:sz="0" w:space="0" w:color="auto"/>
        <w:left w:val="none" w:sz="0" w:space="0" w:color="auto"/>
        <w:bottom w:val="none" w:sz="0" w:space="0" w:color="auto"/>
        <w:right w:val="none" w:sz="0" w:space="0" w:color="auto"/>
      </w:divBdr>
    </w:div>
    <w:div w:id="1118184782">
      <w:bodyDiv w:val="1"/>
      <w:marLeft w:val="0"/>
      <w:marRight w:val="0"/>
      <w:marTop w:val="0"/>
      <w:marBottom w:val="0"/>
      <w:divBdr>
        <w:top w:val="none" w:sz="0" w:space="0" w:color="auto"/>
        <w:left w:val="none" w:sz="0" w:space="0" w:color="auto"/>
        <w:bottom w:val="none" w:sz="0" w:space="0" w:color="auto"/>
        <w:right w:val="none" w:sz="0" w:space="0" w:color="auto"/>
      </w:divBdr>
    </w:div>
    <w:div w:id="1118723517">
      <w:bodyDiv w:val="1"/>
      <w:marLeft w:val="0"/>
      <w:marRight w:val="0"/>
      <w:marTop w:val="0"/>
      <w:marBottom w:val="0"/>
      <w:divBdr>
        <w:top w:val="none" w:sz="0" w:space="0" w:color="auto"/>
        <w:left w:val="none" w:sz="0" w:space="0" w:color="auto"/>
        <w:bottom w:val="none" w:sz="0" w:space="0" w:color="auto"/>
        <w:right w:val="none" w:sz="0" w:space="0" w:color="auto"/>
      </w:divBdr>
    </w:div>
    <w:div w:id="1118724455">
      <w:bodyDiv w:val="1"/>
      <w:marLeft w:val="0"/>
      <w:marRight w:val="0"/>
      <w:marTop w:val="0"/>
      <w:marBottom w:val="0"/>
      <w:divBdr>
        <w:top w:val="none" w:sz="0" w:space="0" w:color="auto"/>
        <w:left w:val="none" w:sz="0" w:space="0" w:color="auto"/>
        <w:bottom w:val="none" w:sz="0" w:space="0" w:color="auto"/>
        <w:right w:val="none" w:sz="0" w:space="0" w:color="auto"/>
      </w:divBdr>
    </w:div>
    <w:div w:id="1124885292">
      <w:bodyDiv w:val="1"/>
      <w:marLeft w:val="0"/>
      <w:marRight w:val="0"/>
      <w:marTop w:val="0"/>
      <w:marBottom w:val="0"/>
      <w:divBdr>
        <w:top w:val="none" w:sz="0" w:space="0" w:color="auto"/>
        <w:left w:val="none" w:sz="0" w:space="0" w:color="auto"/>
        <w:bottom w:val="none" w:sz="0" w:space="0" w:color="auto"/>
        <w:right w:val="none" w:sz="0" w:space="0" w:color="auto"/>
      </w:divBdr>
    </w:div>
    <w:div w:id="1126001502">
      <w:bodyDiv w:val="1"/>
      <w:marLeft w:val="0"/>
      <w:marRight w:val="0"/>
      <w:marTop w:val="0"/>
      <w:marBottom w:val="0"/>
      <w:divBdr>
        <w:top w:val="none" w:sz="0" w:space="0" w:color="auto"/>
        <w:left w:val="none" w:sz="0" w:space="0" w:color="auto"/>
        <w:bottom w:val="none" w:sz="0" w:space="0" w:color="auto"/>
        <w:right w:val="none" w:sz="0" w:space="0" w:color="auto"/>
      </w:divBdr>
    </w:div>
    <w:div w:id="1126041860">
      <w:bodyDiv w:val="1"/>
      <w:marLeft w:val="0"/>
      <w:marRight w:val="0"/>
      <w:marTop w:val="0"/>
      <w:marBottom w:val="0"/>
      <w:divBdr>
        <w:top w:val="none" w:sz="0" w:space="0" w:color="auto"/>
        <w:left w:val="none" w:sz="0" w:space="0" w:color="auto"/>
        <w:bottom w:val="none" w:sz="0" w:space="0" w:color="auto"/>
        <w:right w:val="none" w:sz="0" w:space="0" w:color="auto"/>
      </w:divBdr>
    </w:div>
    <w:div w:id="1126578612">
      <w:bodyDiv w:val="1"/>
      <w:marLeft w:val="0"/>
      <w:marRight w:val="0"/>
      <w:marTop w:val="0"/>
      <w:marBottom w:val="0"/>
      <w:divBdr>
        <w:top w:val="none" w:sz="0" w:space="0" w:color="auto"/>
        <w:left w:val="none" w:sz="0" w:space="0" w:color="auto"/>
        <w:bottom w:val="none" w:sz="0" w:space="0" w:color="auto"/>
        <w:right w:val="none" w:sz="0" w:space="0" w:color="auto"/>
      </w:divBdr>
    </w:div>
    <w:div w:id="1126970198">
      <w:bodyDiv w:val="1"/>
      <w:marLeft w:val="0"/>
      <w:marRight w:val="0"/>
      <w:marTop w:val="0"/>
      <w:marBottom w:val="0"/>
      <w:divBdr>
        <w:top w:val="none" w:sz="0" w:space="0" w:color="auto"/>
        <w:left w:val="none" w:sz="0" w:space="0" w:color="auto"/>
        <w:bottom w:val="none" w:sz="0" w:space="0" w:color="auto"/>
        <w:right w:val="none" w:sz="0" w:space="0" w:color="auto"/>
      </w:divBdr>
    </w:div>
    <w:div w:id="1129275598">
      <w:bodyDiv w:val="1"/>
      <w:marLeft w:val="0"/>
      <w:marRight w:val="0"/>
      <w:marTop w:val="0"/>
      <w:marBottom w:val="0"/>
      <w:divBdr>
        <w:top w:val="none" w:sz="0" w:space="0" w:color="auto"/>
        <w:left w:val="none" w:sz="0" w:space="0" w:color="auto"/>
        <w:bottom w:val="none" w:sz="0" w:space="0" w:color="auto"/>
        <w:right w:val="none" w:sz="0" w:space="0" w:color="auto"/>
      </w:divBdr>
    </w:div>
    <w:div w:id="1130781955">
      <w:bodyDiv w:val="1"/>
      <w:marLeft w:val="0"/>
      <w:marRight w:val="0"/>
      <w:marTop w:val="0"/>
      <w:marBottom w:val="0"/>
      <w:divBdr>
        <w:top w:val="none" w:sz="0" w:space="0" w:color="auto"/>
        <w:left w:val="none" w:sz="0" w:space="0" w:color="auto"/>
        <w:bottom w:val="none" w:sz="0" w:space="0" w:color="auto"/>
        <w:right w:val="none" w:sz="0" w:space="0" w:color="auto"/>
      </w:divBdr>
    </w:div>
    <w:div w:id="1132139688">
      <w:bodyDiv w:val="1"/>
      <w:marLeft w:val="0"/>
      <w:marRight w:val="0"/>
      <w:marTop w:val="0"/>
      <w:marBottom w:val="0"/>
      <w:divBdr>
        <w:top w:val="none" w:sz="0" w:space="0" w:color="auto"/>
        <w:left w:val="none" w:sz="0" w:space="0" w:color="auto"/>
        <w:bottom w:val="none" w:sz="0" w:space="0" w:color="auto"/>
        <w:right w:val="none" w:sz="0" w:space="0" w:color="auto"/>
      </w:divBdr>
    </w:div>
    <w:div w:id="1136606483">
      <w:bodyDiv w:val="1"/>
      <w:marLeft w:val="0"/>
      <w:marRight w:val="0"/>
      <w:marTop w:val="0"/>
      <w:marBottom w:val="0"/>
      <w:divBdr>
        <w:top w:val="none" w:sz="0" w:space="0" w:color="auto"/>
        <w:left w:val="none" w:sz="0" w:space="0" w:color="auto"/>
        <w:bottom w:val="none" w:sz="0" w:space="0" w:color="auto"/>
        <w:right w:val="none" w:sz="0" w:space="0" w:color="auto"/>
      </w:divBdr>
    </w:div>
    <w:div w:id="1137454479">
      <w:bodyDiv w:val="1"/>
      <w:marLeft w:val="0"/>
      <w:marRight w:val="0"/>
      <w:marTop w:val="0"/>
      <w:marBottom w:val="0"/>
      <w:divBdr>
        <w:top w:val="none" w:sz="0" w:space="0" w:color="auto"/>
        <w:left w:val="none" w:sz="0" w:space="0" w:color="auto"/>
        <w:bottom w:val="none" w:sz="0" w:space="0" w:color="auto"/>
        <w:right w:val="none" w:sz="0" w:space="0" w:color="auto"/>
      </w:divBdr>
    </w:div>
    <w:div w:id="1140460006">
      <w:bodyDiv w:val="1"/>
      <w:marLeft w:val="0"/>
      <w:marRight w:val="0"/>
      <w:marTop w:val="0"/>
      <w:marBottom w:val="0"/>
      <w:divBdr>
        <w:top w:val="none" w:sz="0" w:space="0" w:color="auto"/>
        <w:left w:val="none" w:sz="0" w:space="0" w:color="auto"/>
        <w:bottom w:val="none" w:sz="0" w:space="0" w:color="auto"/>
        <w:right w:val="none" w:sz="0" w:space="0" w:color="auto"/>
      </w:divBdr>
    </w:div>
    <w:div w:id="1142382052">
      <w:bodyDiv w:val="1"/>
      <w:marLeft w:val="0"/>
      <w:marRight w:val="0"/>
      <w:marTop w:val="0"/>
      <w:marBottom w:val="0"/>
      <w:divBdr>
        <w:top w:val="none" w:sz="0" w:space="0" w:color="auto"/>
        <w:left w:val="none" w:sz="0" w:space="0" w:color="auto"/>
        <w:bottom w:val="none" w:sz="0" w:space="0" w:color="auto"/>
        <w:right w:val="none" w:sz="0" w:space="0" w:color="auto"/>
      </w:divBdr>
    </w:div>
    <w:div w:id="1143278890">
      <w:bodyDiv w:val="1"/>
      <w:marLeft w:val="0"/>
      <w:marRight w:val="0"/>
      <w:marTop w:val="0"/>
      <w:marBottom w:val="0"/>
      <w:divBdr>
        <w:top w:val="none" w:sz="0" w:space="0" w:color="auto"/>
        <w:left w:val="none" w:sz="0" w:space="0" w:color="auto"/>
        <w:bottom w:val="none" w:sz="0" w:space="0" w:color="auto"/>
        <w:right w:val="none" w:sz="0" w:space="0" w:color="auto"/>
      </w:divBdr>
    </w:div>
    <w:div w:id="1143812496">
      <w:bodyDiv w:val="1"/>
      <w:marLeft w:val="0"/>
      <w:marRight w:val="0"/>
      <w:marTop w:val="0"/>
      <w:marBottom w:val="0"/>
      <w:divBdr>
        <w:top w:val="none" w:sz="0" w:space="0" w:color="auto"/>
        <w:left w:val="none" w:sz="0" w:space="0" w:color="auto"/>
        <w:bottom w:val="none" w:sz="0" w:space="0" w:color="auto"/>
        <w:right w:val="none" w:sz="0" w:space="0" w:color="auto"/>
      </w:divBdr>
    </w:div>
    <w:div w:id="1144153345">
      <w:bodyDiv w:val="1"/>
      <w:marLeft w:val="0"/>
      <w:marRight w:val="0"/>
      <w:marTop w:val="0"/>
      <w:marBottom w:val="0"/>
      <w:divBdr>
        <w:top w:val="none" w:sz="0" w:space="0" w:color="auto"/>
        <w:left w:val="none" w:sz="0" w:space="0" w:color="auto"/>
        <w:bottom w:val="none" w:sz="0" w:space="0" w:color="auto"/>
        <w:right w:val="none" w:sz="0" w:space="0" w:color="auto"/>
      </w:divBdr>
    </w:div>
    <w:div w:id="1147745244">
      <w:bodyDiv w:val="1"/>
      <w:marLeft w:val="0"/>
      <w:marRight w:val="0"/>
      <w:marTop w:val="0"/>
      <w:marBottom w:val="0"/>
      <w:divBdr>
        <w:top w:val="none" w:sz="0" w:space="0" w:color="auto"/>
        <w:left w:val="none" w:sz="0" w:space="0" w:color="auto"/>
        <w:bottom w:val="none" w:sz="0" w:space="0" w:color="auto"/>
        <w:right w:val="none" w:sz="0" w:space="0" w:color="auto"/>
      </w:divBdr>
    </w:div>
    <w:div w:id="1151563290">
      <w:bodyDiv w:val="1"/>
      <w:marLeft w:val="0"/>
      <w:marRight w:val="0"/>
      <w:marTop w:val="0"/>
      <w:marBottom w:val="0"/>
      <w:divBdr>
        <w:top w:val="none" w:sz="0" w:space="0" w:color="auto"/>
        <w:left w:val="none" w:sz="0" w:space="0" w:color="auto"/>
        <w:bottom w:val="none" w:sz="0" w:space="0" w:color="auto"/>
        <w:right w:val="none" w:sz="0" w:space="0" w:color="auto"/>
      </w:divBdr>
    </w:div>
    <w:div w:id="1161846934">
      <w:bodyDiv w:val="1"/>
      <w:marLeft w:val="0"/>
      <w:marRight w:val="0"/>
      <w:marTop w:val="0"/>
      <w:marBottom w:val="0"/>
      <w:divBdr>
        <w:top w:val="none" w:sz="0" w:space="0" w:color="auto"/>
        <w:left w:val="none" w:sz="0" w:space="0" w:color="auto"/>
        <w:bottom w:val="none" w:sz="0" w:space="0" w:color="auto"/>
        <w:right w:val="none" w:sz="0" w:space="0" w:color="auto"/>
      </w:divBdr>
    </w:div>
    <w:div w:id="1165975347">
      <w:bodyDiv w:val="1"/>
      <w:marLeft w:val="0"/>
      <w:marRight w:val="0"/>
      <w:marTop w:val="0"/>
      <w:marBottom w:val="0"/>
      <w:divBdr>
        <w:top w:val="none" w:sz="0" w:space="0" w:color="auto"/>
        <w:left w:val="none" w:sz="0" w:space="0" w:color="auto"/>
        <w:bottom w:val="none" w:sz="0" w:space="0" w:color="auto"/>
        <w:right w:val="none" w:sz="0" w:space="0" w:color="auto"/>
      </w:divBdr>
    </w:div>
    <w:div w:id="1166894957">
      <w:bodyDiv w:val="1"/>
      <w:marLeft w:val="0"/>
      <w:marRight w:val="0"/>
      <w:marTop w:val="0"/>
      <w:marBottom w:val="0"/>
      <w:divBdr>
        <w:top w:val="none" w:sz="0" w:space="0" w:color="auto"/>
        <w:left w:val="none" w:sz="0" w:space="0" w:color="auto"/>
        <w:bottom w:val="none" w:sz="0" w:space="0" w:color="auto"/>
        <w:right w:val="none" w:sz="0" w:space="0" w:color="auto"/>
      </w:divBdr>
    </w:div>
    <w:div w:id="1168836049">
      <w:bodyDiv w:val="1"/>
      <w:marLeft w:val="0"/>
      <w:marRight w:val="0"/>
      <w:marTop w:val="0"/>
      <w:marBottom w:val="0"/>
      <w:divBdr>
        <w:top w:val="none" w:sz="0" w:space="0" w:color="auto"/>
        <w:left w:val="none" w:sz="0" w:space="0" w:color="auto"/>
        <w:bottom w:val="none" w:sz="0" w:space="0" w:color="auto"/>
        <w:right w:val="none" w:sz="0" w:space="0" w:color="auto"/>
      </w:divBdr>
    </w:div>
    <w:div w:id="1170832809">
      <w:bodyDiv w:val="1"/>
      <w:marLeft w:val="0"/>
      <w:marRight w:val="0"/>
      <w:marTop w:val="0"/>
      <w:marBottom w:val="0"/>
      <w:divBdr>
        <w:top w:val="none" w:sz="0" w:space="0" w:color="auto"/>
        <w:left w:val="none" w:sz="0" w:space="0" w:color="auto"/>
        <w:bottom w:val="none" w:sz="0" w:space="0" w:color="auto"/>
        <w:right w:val="none" w:sz="0" w:space="0" w:color="auto"/>
      </w:divBdr>
    </w:div>
    <w:div w:id="1173033935">
      <w:bodyDiv w:val="1"/>
      <w:marLeft w:val="0"/>
      <w:marRight w:val="0"/>
      <w:marTop w:val="0"/>
      <w:marBottom w:val="0"/>
      <w:divBdr>
        <w:top w:val="none" w:sz="0" w:space="0" w:color="auto"/>
        <w:left w:val="none" w:sz="0" w:space="0" w:color="auto"/>
        <w:bottom w:val="none" w:sz="0" w:space="0" w:color="auto"/>
        <w:right w:val="none" w:sz="0" w:space="0" w:color="auto"/>
      </w:divBdr>
    </w:div>
    <w:div w:id="1173299439">
      <w:bodyDiv w:val="1"/>
      <w:marLeft w:val="0"/>
      <w:marRight w:val="0"/>
      <w:marTop w:val="0"/>
      <w:marBottom w:val="0"/>
      <w:divBdr>
        <w:top w:val="none" w:sz="0" w:space="0" w:color="auto"/>
        <w:left w:val="none" w:sz="0" w:space="0" w:color="auto"/>
        <w:bottom w:val="none" w:sz="0" w:space="0" w:color="auto"/>
        <w:right w:val="none" w:sz="0" w:space="0" w:color="auto"/>
      </w:divBdr>
    </w:div>
    <w:div w:id="1173304866">
      <w:bodyDiv w:val="1"/>
      <w:marLeft w:val="0"/>
      <w:marRight w:val="0"/>
      <w:marTop w:val="0"/>
      <w:marBottom w:val="0"/>
      <w:divBdr>
        <w:top w:val="none" w:sz="0" w:space="0" w:color="auto"/>
        <w:left w:val="none" w:sz="0" w:space="0" w:color="auto"/>
        <w:bottom w:val="none" w:sz="0" w:space="0" w:color="auto"/>
        <w:right w:val="none" w:sz="0" w:space="0" w:color="auto"/>
      </w:divBdr>
    </w:div>
    <w:div w:id="1174029290">
      <w:bodyDiv w:val="1"/>
      <w:marLeft w:val="0"/>
      <w:marRight w:val="0"/>
      <w:marTop w:val="0"/>
      <w:marBottom w:val="0"/>
      <w:divBdr>
        <w:top w:val="none" w:sz="0" w:space="0" w:color="auto"/>
        <w:left w:val="none" w:sz="0" w:space="0" w:color="auto"/>
        <w:bottom w:val="none" w:sz="0" w:space="0" w:color="auto"/>
        <w:right w:val="none" w:sz="0" w:space="0" w:color="auto"/>
      </w:divBdr>
    </w:div>
    <w:div w:id="1183013023">
      <w:bodyDiv w:val="1"/>
      <w:marLeft w:val="0"/>
      <w:marRight w:val="0"/>
      <w:marTop w:val="0"/>
      <w:marBottom w:val="0"/>
      <w:divBdr>
        <w:top w:val="none" w:sz="0" w:space="0" w:color="auto"/>
        <w:left w:val="none" w:sz="0" w:space="0" w:color="auto"/>
        <w:bottom w:val="none" w:sz="0" w:space="0" w:color="auto"/>
        <w:right w:val="none" w:sz="0" w:space="0" w:color="auto"/>
      </w:divBdr>
    </w:div>
    <w:div w:id="1184242130">
      <w:bodyDiv w:val="1"/>
      <w:marLeft w:val="0"/>
      <w:marRight w:val="0"/>
      <w:marTop w:val="0"/>
      <w:marBottom w:val="0"/>
      <w:divBdr>
        <w:top w:val="none" w:sz="0" w:space="0" w:color="auto"/>
        <w:left w:val="none" w:sz="0" w:space="0" w:color="auto"/>
        <w:bottom w:val="none" w:sz="0" w:space="0" w:color="auto"/>
        <w:right w:val="none" w:sz="0" w:space="0" w:color="auto"/>
      </w:divBdr>
    </w:div>
    <w:div w:id="1185436940">
      <w:bodyDiv w:val="1"/>
      <w:marLeft w:val="0"/>
      <w:marRight w:val="0"/>
      <w:marTop w:val="0"/>
      <w:marBottom w:val="0"/>
      <w:divBdr>
        <w:top w:val="none" w:sz="0" w:space="0" w:color="auto"/>
        <w:left w:val="none" w:sz="0" w:space="0" w:color="auto"/>
        <w:bottom w:val="none" w:sz="0" w:space="0" w:color="auto"/>
        <w:right w:val="none" w:sz="0" w:space="0" w:color="auto"/>
      </w:divBdr>
    </w:div>
    <w:div w:id="1187527435">
      <w:bodyDiv w:val="1"/>
      <w:marLeft w:val="0"/>
      <w:marRight w:val="0"/>
      <w:marTop w:val="0"/>
      <w:marBottom w:val="0"/>
      <w:divBdr>
        <w:top w:val="none" w:sz="0" w:space="0" w:color="auto"/>
        <w:left w:val="none" w:sz="0" w:space="0" w:color="auto"/>
        <w:bottom w:val="none" w:sz="0" w:space="0" w:color="auto"/>
        <w:right w:val="none" w:sz="0" w:space="0" w:color="auto"/>
      </w:divBdr>
    </w:div>
    <w:div w:id="1188133062">
      <w:bodyDiv w:val="1"/>
      <w:marLeft w:val="0"/>
      <w:marRight w:val="0"/>
      <w:marTop w:val="0"/>
      <w:marBottom w:val="0"/>
      <w:divBdr>
        <w:top w:val="none" w:sz="0" w:space="0" w:color="auto"/>
        <w:left w:val="none" w:sz="0" w:space="0" w:color="auto"/>
        <w:bottom w:val="none" w:sz="0" w:space="0" w:color="auto"/>
        <w:right w:val="none" w:sz="0" w:space="0" w:color="auto"/>
      </w:divBdr>
    </w:div>
    <w:div w:id="1190530916">
      <w:bodyDiv w:val="1"/>
      <w:marLeft w:val="0"/>
      <w:marRight w:val="0"/>
      <w:marTop w:val="0"/>
      <w:marBottom w:val="0"/>
      <w:divBdr>
        <w:top w:val="none" w:sz="0" w:space="0" w:color="auto"/>
        <w:left w:val="none" w:sz="0" w:space="0" w:color="auto"/>
        <w:bottom w:val="none" w:sz="0" w:space="0" w:color="auto"/>
        <w:right w:val="none" w:sz="0" w:space="0" w:color="auto"/>
      </w:divBdr>
    </w:div>
    <w:div w:id="1194618008">
      <w:bodyDiv w:val="1"/>
      <w:marLeft w:val="0"/>
      <w:marRight w:val="0"/>
      <w:marTop w:val="0"/>
      <w:marBottom w:val="0"/>
      <w:divBdr>
        <w:top w:val="none" w:sz="0" w:space="0" w:color="auto"/>
        <w:left w:val="none" w:sz="0" w:space="0" w:color="auto"/>
        <w:bottom w:val="none" w:sz="0" w:space="0" w:color="auto"/>
        <w:right w:val="none" w:sz="0" w:space="0" w:color="auto"/>
      </w:divBdr>
    </w:div>
    <w:div w:id="1195193298">
      <w:bodyDiv w:val="1"/>
      <w:marLeft w:val="0"/>
      <w:marRight w:val="0"/>
      <w:marTop w:val="0"/>
      <w:marBottom w:val="0"/>
      <w:divBdr>
        <w:top w:val="none" w:sz="0" w:space="0" w:color="auto"/>
        <w:left w:val="none" w:sz="0" w:space="0" w:color="auto"/>
        <w:bottom w:val="none" w:sz="0" w:space="0" w:color="auto"/>
        <w:right w:val="none" w:sz="0" w:space="0" w:color="auto"/>
      </w:divBdr>
    </w:div>
    <w:div w:id="1195770709">
      <w:bodyDiv w:val="1"/>
      <w:marLeft w:val="0"/>
      <w:marRight w:val="0"/>
      <w:marTop w:val="0"/>
      <w:marBottom w:val="0"/>
      <w:divBdr>
        <w:top w:val="none" w:sz="0" w:space="0" w:color="auto"/>
        <w:left w:val="none" w:sz="0" w:space="0" w:color="auto"/>
        <w:bottom w:val="none" w:sz="0" w:space="0" w:color="auto"/>
        <w:right w:val="none" w:sz="0" w:space="0" w:color="auto"/>
      </w:divBdr>
    </w:div>
    <w:div w:id="1195802382">
      <w:bodyDiv w:val="1"/>
      <w:marLeft w:val="0"/>
      <w:marRight w:val="0"/>
      <w:marTop w:val="0"/>
      <w:marBottom w:val="0"/>
      <w:divBdr>
        <w:top w:val="none" w:sz="0" w:space="0" w:color="auto"/>
        <w:left w:val="none" w:sz="0" w:space="0" w:color="auto"/>
        <w:bottom w:val="none" w:sz="0" w:space="0" w:color="auto"/>
        <w:right w:val="none" w:sz="0" w:space="0" w:color="auto"/>
      </w:divBdr>
    </w:div>
    <w:div w:id="1197162739">
      <w:bodyDiv w:val="1"/>
      <w:marLeft w:val="0"/>
      <w:marRight w:val="0"/>
      <w:marTop w:val="0"/>
      <w:marBottom w:val="0"/>
      <w:divBdr>
        <w:top w:val="none" w:sz="0" w:space="0" w:color="auto"/>
        <w:left w:val="none" w:sz="0" w:space="0" w:color="auto"/>
        <w:bottom w:val="none" w:sz="0" w:space="0" w:color="auto"/>
        <w:right w:val="none" w:sz="0" w:space="0" w:color="auto"/>
      </w:divBdr>
    </w:div>
    <w:div w:id="1201094449">
      <w:bodyDiv w:val="1"/>
      <w:marLeft w:val="0"/>
      <w:marRight w:val="0"/>
      <w:marTop w:val="0"/>
      <w:marBottom w:val="0"/>
      <w:divBdr>
        <w:top w:val="none" w:sz="0" w:space="0" w:color="auto"/>
        <w:left w:val="none" w:sz="0" w:space="0" w:color="auto"/>
        <w:bottom w:val="none" w:sz="0" w:space="0" w:color="auto"/>
        <w:right w:val="none" w:sz="0" w:space="0" w:color="auto"/>
      </w:divBdr>
    </w:div>
    <w:div w:id="1202747556">
      <w:bodyDiv w:val="1"/>
      <w:marLeft w:val="0"/>
      <w:marRight w:val="0"/>
      <w:marTop w:val="0"/>
      <w:marBottom w:val="0"/>
      <w:divBdr>
        <w:top w:val="none" w:sz="0" w:space="0" w:color="auto"/>
        <w:left w:val="none" w:sz="0" w:space="0" w:color="auto"/>
        <w:bottom w:val="none" w:sz="0" w:space="0" w:color="auto"/>
        <w:right w:val="none" w:sz="0" w:space="0" w:color="auto"/>
      </w:divBdr>
    </w:div>
    <w:div w:id="1205171875">
      <w:bodyDiv w:val="1"/>
      <w:marLeft w:val="0"/>
      <w:marRight w:val="0"/>
      <w:marTop w:val="0"/>
      <w:marBottom w:val="0"/>
      <w:divBdr>
        <w:top w:val="none" w:sz="0" w:space="0" w:color="auto"/>
        <w:left w:val="none" w:sz="0" w:space="0" w:color="auto"/>
        <w:bottom w:val="none" w:sz="0" w:space="0" w:color="auto"/>
        <w:right w:val="none" w:sz="0" w:space="0" w:color="auto"/>
      </w:divBdr>
    </w:div>
    <w:div w:id="1206135097">
      <w:bodyDiv w:val="1"/>
      <w:marLeft w:val="0"/>
      <w:marRight w:val="0"/>
      <w:marTop w:val="0"/>
      <w:marBottom w:val="0"/>
      <w:divBdr>
        <w:top w:val="none" w:sz="0" w:space="0" w:color="auto"/>
        <w:left w:val="none" w:sz="0" w:space="0" w:color="auto"/>
        <w:bottom w:val="none" w:sz="0" w:space="0" w:color="auto"/>
        <w:right w:val="none" w:sz="0" w:space="0" w:color="auto"/>
      </w:divBdr>
    </w:div>
    <w:div w:id="1206404658">
      <w:bodyDiv w:val="1"/>
      <w:marLeft w:val="0"/>
      <w:marRight w:val="0"/>
      <w:marTop w:val="0"/>
      <w:marBottom w:val="0"/>
      <w:divBdr>
        <w:top w:val="none" w:sz="0" w:space="0" w:color="auto"/>
        <w:left w:val="none" w:sz="0" w:space="0" w:color="auto"/>
        <w:bottom w:val="none" w:sz="0" w:space="0" w:color="auto"/>
        <w:right w:val="none" w:sz="0" w:space="0" w:color="auto"/>
      </w:divBdr>
    </w:div>
    <w:div w:id="1207723282">
      <w:bodyDiv w:val="1"/>
      <w:marLeft w:val="0"/>
      <w:marRight w:val="0"/>
      <w:marTop w:val="0"/>
      <w:marBottom w:val="0"/>
      <w:divBdr>
        <w:top w:val="none" w:sz="0" w:space="0" w:color="auto"/>
        <w:left w:val="none" w:sz="0" w:space="0" w:color="auto"/>
        <w:bottom w:val="none" w:sz="0" w:space="0" w:color="auto"/>
        <w:right w:val="none" w:sz="0" w:space="0" w:color="auto"/>
      </w:divBdr>
    </w:div>
    <w:div w:id="1211458057">
      <w:bodyDiv w:val="1"/>
      <w:marLeft w:val="0"/>
      <w:marRight w:val="0"/>
      <w:marTop w:val="0"/>
      <w:marBottom w:val="0"/>
      <w:divBdr>
        <w:top w:val="none" w:sz="0" w:space="0" w:color="auto"/>
        <w:left w:val="none" w:sz="0" w:space="0" w:color="auto"/>
        <w:bottom w:val="none" w:sz="0" w:space="0" w:color="auto"/>
        <w:right w:val="none" w:sz="0" w:space="0" w:color="auto"/>
      </w:divBdr>
    </w:div>
    <w:div w:id="1211571824">
      <w:bodyDiv w:val="1"/>
      <w:marLeft w:val="0"/>
      <w:marRight w:val="0"/>
      <w:marTop w:val="0"/>
      <w:marBottom w:val="0"/>
      <w:divBdr>
        <w:top w:val="none" w:sz="0" w:space="0" w:color="auto"/>
        <w:left w:val="none" w:sz="0" w:space="0" w:color="auto"/>
        <w:bottom w:val="none" w:sz="0" w:space="0" w:color="auto"/>
        <w:right w:val="none" w:sz="0" w:space="0" w:color="auto"/>
      </w:divBdr>
    </w:div>
    <w:div w:id="1212765927">
      <w:bodyDiv w:val="1"/>
      <w:marLeft w:val="0"/>
      <w:marRight w:val="0"/>
      <w:marTop w:val="0"/>
      <w:marBottom w:val="0"/>
      <w:divBdr>
        <w:top w:val="none" w:sz="0" w:space="0" w:color="auto"/>
        <w:left w:val="none" w:sz="0" w:space="0" w:color="auto"/>
        <w:bottom w:val="none" w:sz="0" w:space="0" w:color="auto"/>
        <w:right w:val="none" w:sz="0" w:space="0" w:color="auto"/>
      </w:divBdr>
    </w:div>
    <w:div w:id="1212814773">
      <w:bodyDiv w:val="1"/>
      <w:marLeft w:val="0"/>
      <w:marRight w:val="0"/>
      <w:marTop w:val="0"/>
      <w:marBottom w:val="0"/>
      <w:divBdr>
        <w:top w:val="none" w:sz="0" w:space="0" w:color="auto"/>
        <w:left w:val="none" w:sz="0" w:space="0" w:color="auto"/>
        <w:bottom w:val="none" w:sz="0" w:space="0" w:color="auto"/>
        <w:right w:val="none" w:sz="0" w:space="0" w:color="auto"/>
      </w:divBdr>
    </w:div>
    <w:div w:id="1213540020">
      <w:bodyDiv w:val="1"/>
      <w:marLeft w:val="0"/>
      <w:marRight w:val="0"/>
      <w:marTop w:val="0"/>
      <w:marBottom w:val="0"/>
      <w:divBdr>
        <w:top w:val="none" w:sz="0" w:space="0" w:color="auto"/>
        <w:left w:val="none" w:sz="0" w:space="0" w:color="auto"/>
        <w:bottom w:val="none" w:sz="0" w:space="0" w:color="auto"/>
        <w:right w:val="none" w:sz="0" w:space="0" w:color="auto"/>
      </w:divBdr>
    </w:div>
    <w:div w:id="1214539270">
      <w:bodyDiv w:val="1"/>
      <w:marLeft w:val="0"/>
      <w:marRight w:val="0"/>
      <w:marTop w:val="0"/>
      <w:marBottom w:val="0"/>
      <w:divBdr>
        <w:top w:val="none" w:sz="0" w:space="0" w:color="auto"/>
        <w:left w:val="none" w:sz="0" w:space="0" w:color="auto"/>
        <w:bottom w:val="none" w:sz="0" w:space="0" w:color="auto"/>
        <w:right w:val="none" w:sz="0" w:space="0" w:color="auto"/>
      </w:divBdr>
    </w:div>
    <w:div w:id="1215894266">
      <w:bodyDiv w:val="1"/>
      <w:marLeft w:val="0"/>
      <w:marRight w:val="0"/>
      <w:marTop w:val="0"/>
      <w:marBottom w:val="0"/>
      <w:divBdr>
        <w:top w:val="none" w:sz="0" w:space="0" w:color="auto"/>
        <w:left w:val="none" w:sz="0" w:space="0" w:color="auto"/>
        <w:bottom w:val="none" w:sz="0" w:space="0" w:color="auto"/>
        <w:right w:val="none" w:sz="0" w:space="0" w:color="auto"/>
      </w:divBdr>
    </w:div>
    <w:div w:id="1217426574">
      <w:bodyDiv w:val="1"/>
      <w:marLeft w:val="0"/>
      <w:marRight w:val="0"/>
      <w:marTop w:val="0"/>
      <w:marBottom w:val="0"/>
      <w:divBdr>
        <w:top w:val="none" w:sz="0" w:space="0" w:color="auto"/>
        <w:left w:val="none" w:sz="0" w:space="0" w:color="auto"/>
        <w:bottom w:val="none" w:sz="0" w:space="0" w:color="auto"/>
        <w:right w:val="none" w:sz="0" w:space="0" w:color="auto"/>
      </w:divBdr>
    </w:div>
    <w:div w:id="1220366768">
      <w:bodyDiv w:val="1"/>
      <w:marLeft w:val="0"/>
      <w:marRight w:val="0"/>
      <w:marTop w:val="0"/>
      <w:marBottom w:val="0"/>
      <w:divBdr>
        <w:top w:val="none" w:sz="0" w:space="0" w:color="auto"/>
        <w:left w:val="none" w:sz="0" w:space="0" w:color="auto"/>
        <w:bottom w:val="none" w:sz="0" w:space="0" w:color="auto"/>
        <w:right w:val="none" w:sz="0" w:space="0" w:color="auto"/>
      </w:divBdr>
    </w:div>
    <w:div w:id="1220633857">
      <w:bodyDiv w:val="1"/>
      <w:marLeft w:val="0"/>
      <w:marRight w:val="0"/>
      <w:marTop w:val="0"/>
      <w:marBottom w:val="0"/>
      <w:divBdr>
        <w:top w:val="none" w:sz="0" w:space="0" w:color="auto"/>
        <w:left w:val="none" w:sz="0" w:space="0" w:color="auto"/>
        <w:bottom w:val="none" w:sz="0" w:space="0" w:color="auto"/>
        <w:right w:val="none" w:sz="0" w:space="0" w:color="auto"/>
      </w:divBdr>
    </w:div>
    <w:div w:id="1220895370">
      <w:bodyDiv w:val="1"/>
      <w:marLeft w:val="0"/>
      <w:marRight w:val="0"/>
      <w:marTop w:val="0"/>
      <w:marBottom w:val="0"/>
      <w:divBdr>
        <w:top w:val="none" w:sz="0" w:space="0" w:color="auto"/>
        <w:left w:val="none" w:sz="0" w:space="0" w:color="auto"/>
        <w:bottom w:val="none" w:sz="0" w:space="0" w:color="auto"/>
        <w:right w:val="none" w:sz="0" w:space="0" w:color="auto"/>
      </w:divBdr>
    </w:div>
    <w:div w:id="1227182228">
      <w:bodyDiv w:val="1"/>
      <w:marLeft w:val="0"/>
      <w:marRight w:val="0"/>
      <w:marTop w:val="0"/>
      <w:marBottom w:val="0"/>
      <w:divBdr>
        <w:top w:val="none" w:sz="0" w:space="0" w:color="auto"/>
        <w:left w:val="none" w:sz="0" w:space="0" w:color="auto"/>
        <w:bottom w:val="none" w:sz="0" w:space="0" w:color="auto"/>
        <w:right w:val="none" w:sz="0" w:space="0" w:color="auto"/>
      </w:divBdr>
    </w:div>
    <w:div w:id="1228998022">
      <w:bodyDiv w:val="1"/>
      <w:marLeft w:val="0"/>
      <w:marRight w:val="0"/>
      <w:marTop w:val="0"/>
      <w:marBottom w:val="0"/>
      <w:divBdr>
        <w:top w:val="none" w:sz="0" w:space="0" w:color="auto"/>
        <w:left w:val="none" w:sz="0" w:space="0" w:color="auto"/>
        <w:bottom w:val="none" w:sz="0" w:space="0" w:color="auto"/>
        <w:right w:val="none" w:sz="0" w:space="0" w:color="auto"/>
      </w:divBdr>
    </w:div>
    <w:div w:id="1230190674">
      <w:bodyDiv w:val="1"/>
      <w:marLeft w:val="0"/>
      <w:marRight w:val="0"/>
      <w:marTop w:val="0"/>
      <w:marBottom w:val="0"/>
      <w:divBdr>
        <w:top w:val="none" w:sz="0" w:space="0" w:color="auto"/>
        <w:left w:val="none" w:sz="0" w:space="0" w:color="auto"/>
        <w:bottom w:val="none" w:sz="0" w:space="0" w:color="auto"/>
        <w:right w:val="none" w:sz="0" w:space="0" w:color="auto"/>
      </w:divBdr>
    </w:div>
    <w:div w:id="1230308232">
      <w:bodyDiv w:val="1"/>
      <w:marLeft w:val="0"/>
      <w:marRight w:val="0"/>
      <w:marTop w:val="0"/>
      <w:marBottom w:val="0"/>
      <w:divBdr>
        <w:top w:val="none" w:sz="0" w:space="0" w:color="auto"/>
        <w:left w:val="none" w:sz="0" w:space="0" w:color="auto"/>
        <w:bottom w:val="none" w:sz="0" w:space="0" w:color="auto"/>
        <w:right w:val="none" w:sz="0" w:space="0" w:color="auto"/>
      </w:divBdr>
    </w:div>
    <w:div w:id="1232036157">
      <w:bodyDiv w:val="1"/>
      <w:marLeft w:val="0"/>
      <w:marRight w:val="0"/>
      <w:marTop w:val="0"/>
      <w:marBottom w:val="0"/>
      <w:divBdr>
        <w:top w:val="none" w:sz="0" w:space="0" w:color="auto"/>
        <w:left w:val="none" w:sz="0" w:space="0" w:color="auto"/>
        <w:bottom w:val="none" w:sz="0" w:space="0" w:color="auto"/>
        <w:right w:val="none" w:sz="0" w:space="0" w:color="auto"/>
      </w:divBdr>
    </w:div>
    <w:div w:id="1232814167">
      <w:bodyDiv w:val="1"/>
      <w:marLeft w:val="0"/>
      <w:marRight w:val="0"/>
      <w:marTop w:val="0"/>
      <w:marBottom w:val="0"/>
      <w:divBdr>
        <w:top w:val="none" w:sz="0" w:space="0" w:color="auto"/>
        <w:left w:val="none" w:sz="0" w:space="0" w:color="auto"/>
        <w:bottom w:val="none" w:sz="0" w:space="0" w:color="auto"/>
        <w:right w:val="none" w:sz="0" w:space="0" w:color="auto"/>
      </w:divBdr>
    </w:div>
    <w:div w:id="1233197982">
      <w:bodyDiv w:val="1"/>
      <w:marLeft w:val="0"/>
      <w:marRight w:val="0"/>
      <w:marTop w:val="0"/>
      <w:marBottom w:val="0"/>
      <w:divBdr>
        <w:top w:val="none" w:sz="0" w:space="0" w:color="auto"/>
        <w:left w:val="none" w:sz="0" w:space="0" w:color="auto"/>
        <w:bottom w:val="none" w:sz="0" w:space="0" w:color="auto"/>
        <w:right w:val="none" w:sz="0" w:space="0" w:color="auto"/>
      </w:divBdr>
    </w:div>
    <w:div w:id="1233584653">
      <w:bodyDiv w:val="1"/>
      <w:marLeft w:val="0"/>
      <w:marRight w:val="0"/>
      <w:marTop w:val="0"/>
      <w:marBottom w:val="0"/>
      <w:divBdr>
        <w:top w:val="none" w:sz="0" w:space="0" w:color="auto"/>
        <w:left w:val="none" w:sz="0" w:space="0" w:color="auto"/>
        <w:bottom w:val="none" w:sz="0" w:space="0" w:color="auto"/>
        <w:right w:val="none" w:sz="0" w:space="0" w:color="auto"/>
      </w:divBdr>
    </w:div>
    <w:div w:id="1234314549">
      <w:bodyDiv w:val="1"/>
      <w:marLeft w:val="0"/>
      <w:marRight w:val="0"/>
      <w:marTop w:val="0"/>
      <w:marBottom w:val="0"/>
      <w:divBdr>
        <w:top w:val="none" w:sz="0" w:space="0" w:color="auto"/>
        <w:left w:val="none" w:sz="0" w:space="0" w:color="auto"/>
        <w:bottom w:val="none" w:sz="0" w:space="0" w:color="auto"/>
        <w:right w:val="none" w:sz="0" w:space="0" w:color="auto"/>
      </w:divBdr>
    </w:div>
    <w:div w:id="1235508903">
      <w:bodyDiv w:val="1"/>
      <w:marLeft w:val="0"/>
      <w:marRight w:val="0"/>
      <w:marTop w:val="0"/>
      <w:marBottom w:val="0"/>
      <w:divBdr>
        <w:top w:val="none" w:sz="0" w:space="0" w:color="auto"/>
        <w:left w:val="none" w:sz="0" w:space="0" w:color="auto"/>
        <w:bottom w:val="none" w:sz="0" w:space="0" w:color="auto"/>
        <w:right w:val="none" w:sz="0" w:space="0" w:color="auto"/>
      </w:divBdr>
    </w:div>
    <w:div w:id="1240627911">
      <w:bodyDiv w:val="1"/>
      <w:marLeft w:val="0"/>
      <w:marRight w:val="0"/>
      <w:marTop w:val="0"/>
      <w:marBottom w:val="0"/>
      <w:divBdr>
        <w:top w:val="none" w:sz="0" w:space="0" w:color="auto"/>
        <w:left w:val="none" w:sz="0" w:space="0" w:color="auto"/>
        <w:bottom w:val="none" w:sz="0" w:space="0" w:color="auto"/>
        <w:right w:val="none" w:sz="0" w:space="0" w:color="auto"/>
      </w:divBdr>
    </w:div>
    <w:div w:id="1241404907">
      <w:bodyDiv w:val="1"/>
      <w:marLeft w:val="0"/>
      <w:marRight w:val="0"/>
      <w:marTop w:val="0"/>
      <w:marBottom w:val="0"/>
      <w:divBdr>
        <w:top w:val="none" w:sz="0" w:space="0" w:color="auto"/>
        <w:left w:val="none" w:sz="0" w:space="0" w:color="auto"/>
        <w:bottom w:val="none" w:sz="0" w:space="0" w:color="auto"/>
        <w:right w:val="none" w:sz="0" w:space="0" w:color="auto"/>
      </w:divBdr>
    </w:div>
    <w:div w:id="1241480710">
      <w:bodyDiv w:val="1"/>
      <w:marLeft w:val="0"/>
      <w:marRight w:val="0"/>
      <w:marTop w:val="0"/>
      <w:marBottom w:val="0"/>
      <w:divBdr>
        <w:top w:val="none" w:sz="0" w:space="0" w:color="auto"/>
        <w:left w:val="none" w:sz="0" w:space="0" w:color="auto"/>
        <w:bottom w:val="none" w:sz="0" w:space="0" w:color="auto"/>
        <w:right w:val="none" w:sz="0" w:space="0" w:color="auto"/>
      </w:divBdr>
    </w:div>
    <w:div w:id="1244338988">
      <w:bodyDiv w:val="1"/>
      <w:marLeft w:val="0"/>
      <w:marRight w:val="0"/>
      <w:marTop w:val="0"/>
      <w:marBottom w:val="0"/>
      <w:divBdr>
        <w:top w:val="none" w:sz="0" w:space="0" w:color="auto"/>
        <w:left w:val="none" w:sz="0" w:space="0" w:color="auto"/>
        <w:bottom w:val="none" w:sz="0" w:space="0" w:color="auto"/>
        <w:right w:val="none" w:sz="0" w:space="0" w:color="auto"/>
      </w:divBdr>
    </w:div>
    <w:div w:id="1246645105">
      <w:bodyDiv w:val="1"/>
      <w:marLeft w:val="0"/>
      <w:marRight w:val="0"/>
      <w:marTop w:val="0"/>
      <w:marBottom w:val="0"/>
      <w:divBdr>
        <w:top w:val="none" w:sz="0" w:space="0" w:color="auto"/>
        <w:left w:val="none" w:sz="0" w:space="0" w:color="auto"/>
        <w:bottom w:val="none" w:sz="0" w:space="0" w:color="auto"/>
        <w:right w:val="none" w:sz="0" w:space="0" w:color="auto"/>
      </w:divBdr>
    </w:div>
    <w:div w:id="1247424631">
      <w:bodyDiv w:val="1"/>
      <w:marLeft w:val="0"/>
      <w:marRight w:val="0"/>
      <w:marTop w:val="0"/>
      <w:marBottom w:val="0"/>
      <w:divBdr>
        <w:top w:val="none" w:sz="0" w:space="0" w:color="auto"/>
        <w:left w:val="none" w:sz="0" w:space="0" w:color="auto"/>
        <w:bottom w:val="none" w:sz="0" w:space="0" w:color="auto"/>
        <w:right w:val="none" w:sz="0" w:space="0" w:color="auto"/>
      </w:divBdr>
    </w:div>
    <w:div w:id="1247957539">
      <w:bodyDiv w:val="1"/>
      <w:marLeft w:val="0"/>
      <w:marRight w:val="0"/>
      <w:marTop w:val="0"/>
      <w:marBottom w:val="0"/>
      <w:divBdr>
        <w:top w:val="none" w:sz="0" w:space="0" w:color="auto"/>
        <w:left w:val="none" w:sz="0" w:space="0" w:color="auto"/>
        <w:bottom w:val="none" w:sz="0" w:space="0" w:color="auto"/>
        <w:right w:val="none" w:sz="0" w:space="0" w:color="auto"/>
      </w:divBdr>
    </w:div>
    <w:div w:id="1248268113">
      <w:bodyDiv w:val="1"/>
      <w:marLeft w:val="0"/>
      <w:marRight w:val="0"/>
      <w:marTop w:val="0"/>
      <w:marBottom w:val="0"/>
      <w:divBdr>
        <w:top w:val="none" w:sz="0" w:space="0" w:color="auto"/>
        <w:left w:val="none" w:sz="0" w:space="0" w:color="auto"/>
        <w:bottom w:val="none" w:sz="0" w:space="0" w:color="auto"/>
        <w:right w:val="none" w:sz="0" w:space="0" w:color="auto"/>
      </w:divBdr>
    </w:div>
    <w:div w:id="1249457942">
      <w:bodyDiv w:val="1"/>
      <w:marLeft w:val="0"/>
      <w:marRight w:val="0"/>
      <w:marTop w:val="0"/>
      <w:marBottom w:val="0"/>
      <w:divBdr>
        <w:top w:val="none" w:sz="0" w:space="0" w:color="auto"/>
        <w:left w:val="none" w:sz="0" w:space="0" w:color="auto"/>
        <w:bottom w:val="none" w:sz="0" w:space="0" w:color="auto"/>
        <w:right w:val="none" w:sz="0" w:space="0" w:color="auto"/>
      </w:divBdr>
    </w:div>
    <w:div w:id="1250580556">
      <w:bodyDiv w:val="1"/>
      <w:marLeft w:val="0"/>
      <w:marRight w:val="0"/>
      <w:marTop w:val="0"/>
      <w:marBottom w:val="0"/>
      <w:divBdr>
        <w:top w:val="none" w:sz="0" w:space="0" w:color="auto"/>
        <w:left w:val="none" w:sz="0" w:space="0" w:color="auto"/>
        <w:bottom w:val="none" w:sz="0" w:space="0" w:color="auto"/>
        <w:right w:val="none" w:sz="0" w:space="0" w:color="auto"/>
      </w:divBdr>
    </w:div>
    <w:div w:id="1250652314">
      <w:bodyDiv w:val="1"/>
      <w:marLeft w:val="0"/>
      <w:marRight w:val="0"/>
      <w:marTop w:val="0"/>
      <w:marBottom w:val="0"/>
      <w:divBdr>
        <w:top w:val="none" w:sz="0" w:space="0" w:color="auto"/>
        <w:left w:val="none" w:sz="0" w:space="0" w:color="auto"/>
        <w:bottom w:val="none" w:sz="0" w:space="0" w:color="auto"/>
        <w:right w:val="none" w:sz="0" w:space="0" w:color="auto"/>
      </w:divBdr>
    </w:div>
    <w:div w:id="1250776400">
      <w:bodyDiv w:val="1"/>
      <w:marLeft w:val="0"/>
      <w:marRight w:val="0"/>
      <w:marTop w:val="0"/>
      <w:marBottom w:val="0"/>
      <w:divBdr>
        <w:top w:val="none" w:sz="0" w:space="0" w:color="auto"/>
        <w:left w:val="none" w:sz="0" w:space="0" w:color="auto"/>
        <w:bottom w:val="none" w:sz="0" w:space="0" w:color="auto"/>
        <w:right w:val="none" w:sz="0" w:space="0" w:color="auto"/>
      </w:divBdr>
    </w:div>
    <w:div w:id="1251308072">
      <w:bodyDiv w:val="1"/>
      <w:marLeft w:val="0"/>
      <w:marRight w:val="0"/>
      <w:marTop w:val="0"/>
      <w:marBottom w:val="0"/>
      <w:divBdr>
        <w:top w:val="none" w:sz="0" w:space="0" w:color="auto"/>
        <w:left w:val="none" w:sz="0" w:space="0" w:color="auto"/>
        <w:bottom w:val="none" w:sz="0" w:space="0" w:color="auto"/>
        <w:right w:val="none" w:sz="0" w:space="0" w:color="auto"/>
      </w:divBdr>
    </w:div>
    <w:div w:id="1251502704">
      <w:bodyDiv w:val="1"/>
      <w:marLeft w:val="0"/>
      <w:marRight w:val="0"/>
      <w:marTop w:val="0"/>
      <w:marBottom w:val="0"/>
      <w:divBdr>
        <w:top w:val="none" w:sz="0" w:space="0" w:color="auto"/>
        <w:left w:val="none" w:sz="0" w:space="0" w:color="auto"/>
        <w:bottom w:val="none" w:sz="0" w:space="0" w:color="auto"/>
        <w:right w:val="none" w:sz="0" w:space="0" w:color="auto"/>
      </w:divBdr>
    </w:div>
    <w:div w:id="1252471185">
      <w:bodyDiv w:val="1"/>
      <w:marLeft w:val="0"/>
      <w:marRight w:val="0"/>
      <w:marTop w:val="0"/>
      <w:marBottom w:val="0"/>
      <w:divBdr>
        <w:top w:val="none" w:sz="0" w:space="0" w:color="auto"/>
        <w:left w:val="none" w:sz="0" w:space="0" w:color="auto"/>
        <w:bottom w:val="none" w:sz="0" w:space="0" w:color="auto"/>
        <w:right w:val="none" w:sz="0" w:space="0" w:color="auto"/>
      </w:divBdr>
    </w:div>
    <w:div w:id="1252735198">
      <w:bodyDiv w:val="1"/>
      <w:marLeft w:val="0"/>
      <w:marRight w:val="0"/>
      <w:marTop w:val="0"/>
      <w:marBottom w:val="0"/>
      <w:divBdr>
        <w:top w:val="none" w:sz="0" w:space="0" w:color="auto"/>
        <w:left w:val="none" w:sz="0" w:space="0" w:color="auto"/>
        <w:bottom w:val="none" w:sz="0" w:space="0" w:color="auto"/>
        <w:right w:val="none" w:sz="0" w:space="0" w:color="auto"/>
      </w:divBdr>
    </w:div>
    <w:div w:id="1255355040">
      <w:bodyDiv w:val="1"/>
      <w:marLeft w:val="0"/>
      <w:marRight w:val="0"/>
      <w:marTop w:val="0"/>
      <w:marBottom w:val="0"/>
      <w:divBdr>
        <w:top w:val="none" w:sz="0" w:space="0" w:color="auto"/>
        <w:left w:val="none" w:sz="0" w:space="0" w:color="auto"/>
        <w:bottom w:val="none" w:sz="0" w:space="0" w:color="auto"/>
        <w:right w:val="none" w:sz="0" w:space="0" w:color="auto"/>
      </w:divBdr>
    </w:div>
    <w:div w:id="1257520018">
      <w:bodyDiv w:val="1"/>
      <w:marLeft w:val="0"/>
      <w:marRight w:val="0"/>
      <w:marTop w:val="0"/>
      <w:marBottom w:val="0"/>
      <w:divBdr>
        <w:top w:val="none" w:sz="0" w:space="0" w:color="auto"/>
        <w:left w:val="none" w:sz="0" w:space="0" w:color="auto"/>
        <w:bottom w:val="none" w:sz="0" w:space="0" w:color="auto"/>
        <w:right w:val="none" w:sz="0" w:space="0" w:color="auto"/>
      </w:divBdr>
    </w:div>
    <w:div w:id="1257591999">
      <w:bodyDiv w:val="1"/>
      <w:marLeft w:val="0"/>
      <w:marRight w:val="0"/>
      <w:marTop w:val="0"/>
      <w:marBottom w:val="0"/>
      <w:divBdr>
        <w:top w:val="none" w:sz="0" w:space="0" w:color="auto"/>
        <w:left w:val="none" w:sz="0" w:space="0" w:color="auto"/>
        <w:bottom w:val="none" w:sz="0" w:space="0" w:color="auto"/>
        <w:right w:val="none" w:sz="0" w:space="0" w:color="auto"/>
      </w:divBdr>
    </w:div>
    <w:div w:id="1259487063">
      <w:bodyDiv w:val="1"/>
      <w:marLeft w:val="0"/>
      <w:marRight w:val="0"/>
      <w:marTop w:val="0"/>
      <w:marBottom w:val="0"/>
      <w:divBdr>
        <w:top w:val="none" w:sz="0" w:space="0" w:color="auto"/>
        <w:left w:val="none" w:sz="0" w:space="0" w:color="auto"/>
        <w:bottom w:val="none" w:sz="0" w:space="0" w:color="auto"/>
        <w:right w:val="none" w:sz="0" w:space="0" w:color="auto"/>
      </w:divBdr>
    </w:div>
    <w:div w:id="1261134912">
      <w:bodyDiv w:val="1"/>
      <w:marLeft w:val="0"/>
      <w:marRight w:val="0"/>
      <w:marTop w:val="0"/>
      <w:marBottom w:val="0"/>
      <w:divBdr>
        <w:top w:val="none" w:sz="0" w:space="0" w:color="auto"/>
        <w:left w:val="none" w:sz="0" w:space="0" w:color="auto"/>
        <w:bottom w:val="none" w:sz="0" w:space="0" w:color="auto"/>
        <w:right w:val="none" w:sz="0" w:space="0" w:color="auto"/>
      </w:divBdr>
    </w:div>
    <w:div w:id="1264414804">
      <w:bodyDiv w:val="1"/>
      <w:marLeft w:val="0"/>
      <w:marRight w:val="0"/>
      <w:marTop w:val="0"/>
      <w:marBottom w:val="0"/>
      <w:divBdr>
        <w:top w:val="none" w:sz="0" w:space="0" w:color="auto"/>
        <w:left w:val="none" w:sz="0" w:space="0" w:color="auto"/>
        <w:bottom w:val="none" w:sz="0" w:space="0" w:color="auto"/>
        <w:right w:val="none" w:sz="0" w:space="0" w:color="auto"/>
      </w:divBdr>
    </w:div>
    <w:div w:id="1265000021">
      <w:bodyDiv w:val="1"/>
      <w:marLeft w:val="0"/>
      <w:marRight w:val="0"/>
      <w:marTop w:val="0"/>
      <w:marBottom w:val="0"/>
      <w:divBdr>
        <w:top w:val="none" w:sz="0" w:space="0" w:color="auto"/>
        <w:left w:val="none" w:sz="0" w:space="0" w:color="auto"/>
        <w:bottom w:val="none" w:sz="0" w:space="0" w:color="auto"/>
        <w:right w:val="none" w:sz="0" w:space="0" w:color="auto"/>
      </w:divBdr>
    </w:div>
    <w:div w:id="1265726888">
      <w:bodyDiv w:val="1"/>
      <w:marLeft w:val="0"/>
      <w:marRight w:val="0"/>
      <w:marTop w:val="0"/>
      <w:marBottom w:val="0"/>
      <w:divBdr>
        <w:top w:val="none" w:sz="0" w:space="0" w:color="auto"/>
        <w:left w:val="none" w:sz="0" w:space="0" w:color="auto"/>
        <w:bottom w:val="none" w:sz="0" w:space="0" w:color="auto"/>
        <w:right w:val="none" w:sz="0" w:space="0" w:color="auto"/>
      </w:divBdr>
    </w:div>
    <w:div w:id="1269236312">
      <w:bodyDiv w:val="1"/>
      <w:marLeft w:val="0"/>
      <w:marRight w:val="0"/>
      <w:marTop w:val="0"/>
      <w:marBottom w:val="0"/>
      <w:divBdr>
        <w:top w:val="none" w:sz="0" w:space="0" w:color="auto"/>
        <w:left w:val="none" w:sz="0" w:space="0" w:color="auto"/>
        <w:bottom w:val="none" w:sz="0" w:space="0" w:color="auto"/>
        <w:right w:val="none" w:sz="0" w:space="0" w:color="auto"/>
      </w:divBdr>
    </w:div>
    <w:div w:id="1269849160">
      <w:bodyDiv w:val="1"/>
      <w:marLeft w:val="0"/>
      <w:marRight w:val="0"/>
      <w:marTop w:val="0"/>
      <w:marBottom w:val="0"/>
      <w:divBdr>
        <w:top w:val="none" w:sz="0" w:space="0" w:color="auto"/>
        <w:left w:val="none" w:sz="0" w:space="0" w:color="auto"/>
        <w:bottom w:val="none" w:sz="0" w:space="0" w:color="auto"/>
        <w:right w:val="none" w:sz="0" w:space="0" w:color="auto"/>
      </w:divBdr>
    </w:div>
    <w:div w:id="1274047638">
      <w:bodyDiv w:val="1"/>
      <w:marLeft w:val="0"/>
      <w:marRight w:val="0"/>
      <w:marTop w:val="0"/>
      <w:marBottom w:val="0"/>
      <w:divBdr>
        <w:top w:val="none" w:sz="0" w:space="0" w:color="auto"/>
        <w:left w:val="none" w:sz="0" w:space="0" w:color="auto"/>
        <w:bottom w:val="none" w:sz="0" w:space="0" w:color="auto"/>
        <w:right w:val="none" w:sz="0" w:space="0" w:color="auto"/>
      </w:divBdr>
    </w:div>
    <w:div w:id="1275404879">
      <w:bodyDiv w:val="1"/>
      <w:marLeft w:val="0"/>
      <w:marRight w:val="0"/>
      <w:marTop w:val="0"/>
      <w:marBottom w:val="0"/>
      <w:divBdr>
        <w:top w:val="none" w:sz="0" w:space="0" w:color="auto"/>
        <w:left w:val="none" w:sz="0" w:space="0" w:color="auto"/>
        <w:bottom w:val="none" w:sz="0" w:space="0" w:color="auto"/>
        <w:right w:val="none" w:sz="0" w:space="0" w:color="auto"/>
      </w:divBdr>
    </w:div>
    <w:div w:id="1277524081">
      <w:bodyDiv w:val="1"/>
      <w:marLeft w:val="0"/>
      <w:marRight w:val="0"/>
      <w:marTop w:val="0"/>
      <w:marBottom w:val="0"/>
      <w:divBdr>
        <w:top w:val="none" w:sz="0" w:space="0" w:color="auto"/>
        <w:left w:val="none" w:sz="0" w:space="0" w:color="auto"/>
        <w:bottom w:val="none" w:sz="0" w:space="0" w:color="auto"/>
        <w:right w:val="none" w:sz="0" w:space="0" w:color="auto"/>
      </w:divBdr>
    </w:div>
    <w:div w:id="1280144876">
      <w:bodyDiv w:val="1"/>
      <w:marLeft w:val="0"/>
      <w:marRight w:val="0"/>
      <w:marTop w:val="0"/>
      <w:marBottom w:val="0"/>
      <w:divBdr>
        <w:top w:val="none" w:sz="0" w:space="0" w:color="auto"/>
        <w:left w:val="none" w:sz="0" w:space="0" w:color="auto"/>
        <w:bottom w:val="none" w:sz="0" w:space="0" w:color="auto"/>
        <w:right w:val="none" w:sz="0" w:space="0" w:color="auto"/>
      </w:divBdr>
    </w:div>
    <w:div w:id="1280993289">
      <w:bodyDiv w:val="1"/>
      <w:marLeft w:val="0"/>
      <w:marRight w:val="0"/>
      <w:marTop w:val="0"/>
      <w:marBottom w:val="0"/>
      <w:divBdr>
        <w:top w:val="none" w:sz="0" w:space="0" w:color="auto"/>
        <w:left w:val="none" w:sz="0" w:space="0" w:color="auto"/>
        <w:bottom w:val="none" w:sz="0" w:space="0" w:color="auto"/>
        <w:right w:val="none" w:sz="0" w:space="0" w:color="auto"/>
      </w:divBdr>
    </w:div>
    <w:div w:id="1281689557">
      <w:bodyDiv w:val="1"/>
      <w:marLeft w:val="0"/>
      <w:marRight w:val="0"/>
      <w:marTop w:val="0"/>
      <w:marBottom w:val="0"/>
      <w:divBdr>
        <w:top w:val="none" w:sz="0" w:space="0" w:color="auto"/>
        <w:left w:val="none" w:sz="0" w:space="0" w:color="auto"/>
        <w:bottom w:val="none" w:sz="0" w:space="0" w:color="auto"/>
        <w:right w:val="none" w:sz="0" w:space="0" w:color="auto"/>
      </w:divBdr>
    </w:div>
    <w:div w:id="1284117939">
      <w:bodyDiv w:val="1"/>
      <w:marLeft w:val="0"/>
      <w:marRight w:val="0"/>
      <w:marTop w:val="0"/>
      <w:marBottom w:val="0"/>
      <w:divBdr>
        <w:top w:val="none" w:sz="0" w:space="0" w:color="auto"/>
        <w:left w:val="none" w:sz="0" w:space="0" w:color="auto"/>
        <w:bottom w:val="none" w:sz="0" w:space="0" w:color="auto"/>
        <w:right w:val="none" w:sz="0" w:space="0" w:color="auto"/>
      </w:divBdr>
    </w:div>
    <w:div w:id="1285230508">
      <w:bodyDiv w:val="1"/>
      <w:marLeft w:val="0"/>
      <w:marRight w:val="0"/>
      <w:marTop w:val="0"/>
      <w:marBottom w:val="0"/>
      <w:divBdr>
        <w:top w:val="none" w:sz="0" w:space="0" w:color="auto"/>
        <w:left w:val="none" w:sz="0" w:space="0" w:color="auto"/>
        <w:bottom w:val="none" w:sz="0" w:space="0" w:color="auto"/>
        <w:right w:val="none" w:sz="0" w:space="0" w:color="auto"/>
      </w:divBdr>
    </w:div>
    <w:div w:id="1289316765">
      <w:bodyDiv w:val="1"/>
      <w:marLeft w:val="0"/>
      <w:marRight w:val="0"/>
      <w:marTop w:val="0"/>
      <w:marBottom w:val="0"/>
      <w:divBdr>
        <w:top w:val="none" w:sz="0" w:space="0" w:color="auto"/>
        <w:left w:val="none" w:sz="0" w:space="0" w:color="auto"/>
        <w:bottom w:val="none" w:sz="0" w:space="0" w:color="auto"/>
        <w:right w:val="none" w:sz="0" w:space="0" w:color="auto"/>
      </w:divBdr>
    </w:div>
    <w:div w:id="1292052849">
      <w:bodyDiv w:val="1"/>
      <w:marLeft w:val="0"/>
      <w:marRight w:val="0"/>
      <w:marTop w:val="0"/>
      <w:marBottom w:val="0"/>
      <w:divBdr>
        <w:top w:val="none" w:sz="0" w:space="0" w:color="auto"/>
        <w:left w:val="none" w:sz="0" w:space="0" w:color="auto"/>
        <w:bottom w:val="none" w:sz="0" w:space="0" w:color="auto"/>
        <w:right w:val="none" w:sz="0" w:space="0" w:color="auto"/>
      </w:divBdr>
    </w:div>
    <w:div w:id="1294361059">
      <w:bodyDiv w:val="1"/>
      <w:marLeft w:val="0"/>
      <w:marRight w:val="0"/>
      <w:marTop w:val="0"/>
      <w:marBottom w:val="0"/>
      <w:divBdr>
        <w:top w:val="none" w:sz="0" w:space="0" w:color="auto"/>
        <w:left w:val="none" w:sz="0" w:space="0" w:color="auto"/>
        <w:bottom w:val="none" w:sz="0" w:space="0" w:color="auto"/>
        <w:right w:val="none" w:sz="0" w:space="0" w:color="auto"/>
      </w:divBdr>
    </w:div>
    <w:div w:id="1296838013">
      <w:bodyDiv w:val="1"/>
      <w:marLeft w:val="0"/>
      <w:marRight w:val="0"/>
      <w:marTop w:val="0"/>
      <w:marBottom w:val="0"/>
      <w:divBdr>
        <w:top w:val="none" w:sz="0" w:space="0" w:color="auto"/>
        <w:left w:val="none" w:sz="0" w:space="0" w:color="auto"/>
        <w:bottom w:val="none" w:sz="0" w:space="0" w:color="auto"/>
        <w:right w:val="none" w:sz="0" w:space="0" w:color="auto"/>
      </w:divBdr>
    </w:div>
    <w:div w:id="1302005186">
      <w:bodyDiv w:val="1"/>
      <w:marLeft w:val="0"/>
      <w:marRight w:val="0"/>
      <w:marTop w:val="0"/>
      <w:marBottom w:val="0"/>
      <w:divBdr>
        <w:top w:val="none" w:sz="0" w:space="0" w:color="auto"/>
        <w:left w:val="none" w:sz="0" w:space="0" w:color="auto"/>
        <w:bottom w:val="none" w:sz="0" w:space="0" w:color="auto"/>
        <w:right w:val="none" w:sz="0" w:space="0" w:color="auto"/>
      </w:divBdr>
    </w:div>
    <w:div w:id="1302073094">
      <w:bodyDiv w:val="1"/>
      <w:marLeft w:val="0"/>
      <w:marRight w:val="0"/>
      <w:marTop w:val="0"/>
      <w:marBottom w:val="0"/>
      <w:divBdr>
        <w:top w:val="none" w:sz="0" w:space="0" w:color="auto"/>
        <w:left w:val="none" w:sz="0" w:space="0" w:color="auto"/>
        <w:bottom w:val="none" w:sz="0" w:space="0" w:color="auto"/>
        <w:right w:val="none" w:sz="0" w:space="0" w:color="auto"/>
      </w:divBdr>
    </w:div>
    <w:div w:id="1302349913">
      <w:bodyDiv w:val="1"/>
      <w:marLeft w:val="0"/>
      <w:marRight w:val="0"/>
      <w:marTop w:val="0"/>
      <w:marBottom w:val="0"/>
      <w:divBdr>
        <w:top w:val="none" w:sz="0" w:space="0" w:color="auto"/>
        <w:left w:val="none" w:sz="0" w:space="0" w:color="auto"/>
        <w:bottom w:val="none" w:sz="0" w:space="0" w:color="auto"/>
        <w:right w:val="none" w:sz="0" w:space="0" w:color="auto"/>
      </w:divBdr>
    </w:div>
    <w:div w:id="1303539801">
      <w:bodyDiv w:val="1"/>
      <w:marLeft w:val="0"/>
      <w:marRight w:val="0"/>
      <w:marTop w:val="0"/>
      <w:marBottom w:val="0"/>
      <w:divBdr>
        <w:top w:val="none" w:sz="0" w:space="0" w:color="auto"/>
        <w:left w:val="none" w:sz="0" w:space="0" w:color="auto"/>
        <w:bottom w:val="none" w:sz="0" w:space="0" w:color="auto"/>
        <w:right w:val="none" w:sz="0" w:space="0" w:color="auto"/>
      </w:divBdr>
    </w:div>
    <w:div w:id="1305618178">
      <w:bodyDiv w:val="1"/>
      <w:marLeft w:val="0"/>
      <w:marRight w:val="0"/>
      <w:marTop w:val="0"/>
      <w:marBottom w:val="0"/>
      <w:divBdr>
        <w:top w:val="none" w:sz="0" w:space="0" w:color="auto"/>
        <w:left w:val="none" w:sz="0" w:space="0" w:color="auto"/>
        <w:bottom w:val="none" w:sz="0" w:space="0" w:color="auto"/>
        <w:right w:val="none" w:sz="0" w:space="0" w:color="auto"/>
      </w:divBdr>
    </w:div>
    <w:div w:id="1305968422">
      <w:bodyDiv w:val="1"/>
      <w:marLeft w:val="0"/>
      <w:marRight w:val="0"/>
      <w:marTop w:val="0"/>
      <w:marBottom w:val="0"/>
      <w:divBdr>
        <w:top w:val="none" w:sz="0" w:space="0" w:color="auto"/>
        <w:left w:val="none" w:sz="0" w:space="0" w:color="auto"/>
        <w:bottom w:val="none" w:sz="0" w:space="0" w:color="auto"/>
        <w:right w:val="none" w:sz="0" w:space="0" w:color="auto"/>
      </w:divBdr>
    </w:div>
    <w:div w:id="1310742895">
      <w:bodyDiv w:val="1"/>
      <w:marLeft w:val="0"/>
      <w:marRight w:val="0"/>
      <w:marTop w:val="0"/>
      <w:marBottom w:val="0"/>
      <w:divBdr>
        <w:top w:val="none" w:sz="0" w:space="0" w:color="auto"/>
        <w:left w:val="none" w:sz="0" w:space="0" w:color="auto"/>
        <w:bottom w:val="none" w:sz="0" w:space="0" w:color="auto"/>
        <w:right w:val="none" w:sz="0" w:space="0" w:color="auto"/>
      </w:divBdr>
    </w:div>
    <w:div w:id="1311595141">
      <w:bodyDiv w:val="1"/>
      <w:marLeft w:val="0"/>
      <w:marRight w:val="0"/>
      <w:marTop w:val="0"/>
      <w:marBottom w:val="0"/>
      <w:divBdr>
        <w:top w:val="none" w:sz="0" w:space="0" w:color="auto"/>
        <w:left w:val="none" w:sz="0" w:space="0" w:color="auto"/>
        <w:bottom w:val="none" w:sz="0" w:space="0" w:color="auto"/>
        <w:right w:val="none" w:sz="0" w:space="0" w:color="auto"/>
      </w:divBdr>
    </w:div>
    <w:div w:id="1311668799">
      <w:bodyDiv w:val="1"/>
      <w:marLeft w:val="0"/>
      <w:marRight w:val="0"/>
      <w:marTop w:val="0"/>
      <w:marBottom w:val="0"/>
      <w:divBdr>
        <w:top w:val="none" w:sz="0" w:space="0" w:color="auto"/>
        <w:left w:val="none" w:sz="0" w:space="0" w:color="auto"/>
        <w:bottom w:val="none" w:sz="0" w:space="0" w:color="auto"/>
        <w:right w:val="none" w:sz="0" w:space="0" w:color="auto"/>
      </w:divBdr>
    </w:div>
    <w:div w:id="1317225597">
      <w:bodyDiv w:val="1"/>
      <w:marLeft w:val="0"/>
      <w:marRight w:val="0"/>
      <w:marTop w:val="0"/>
      <w:marBottom w:val="0"/>
      <w:divBdr>
        <w:top w:val="none" w:sz="0" w:space="0" w:color="auto"/>
        <w:left w:val="none" w:sz="0" w:space="0" w:color="auto"/>
        <w:bottom w:val="none" w:sz="0" w:space="0" w:color="auto"/>
        <w:right w:val="none" w:sz="0" w:space="0" w:color="auto"/>
      </w:divBdr>
    </w:div>
    <w:div w:id="1321275901">
      <w:bodyDiv w:val="1"/>
      <w:marLeft w:val="0"/>
      <w:marRight w:val="0"/>
      <w:marTop w:val="0"/>
      <w:marBottom w:val="0"/>
      <w:divBdr>
        <w:top w:val="none" w:sz="0" w:space="0" w:color="auto"/>
        <w:left w:val="none" w:sz="0" w:space="0" w:color="auto"/>
        <w:bottom w:val="none" w:sz="0" w:space="0" w:color="auto"/>
        <w:right w:val="none" w:sz="0" w:space="0" w:color="auto"/>
      </w:divBdr>
    </w:div>
    <w:div w:id="1322125411">
      <w:bodyDiv w:val="1"/>
      <w:marLeft w:val="0"/>
      <w:marRight w:val="0"/>
      <w:marTop w:val="0"/>
      <w:marBottom w:val="0"/>
      <w:divBdr>
        <w:top w:val="none" w:sz="0" w:space="0" w:color="auto"/>
        <w:left w:val="none" w:sz="0" w:space="0" w:color="auto"/>
        <w:bottom w:val="none" w:sz="0" w:space="0" w:color="auto"/>
        <w:right w:val="none" w:sz="0" w:space="0" w:color="auto"/>
      </w:divBdr>
    </w:div>
    <w:div w:id="1328753725">
      <w:bodyDiv w:val="1"/>
      <w:marLeft w:val="0"/>
      <w:marRight w:val="0"/>
      <w:marTop w:val="0"/>
      <w:marBottom w:val="0"/>
      <w:divBdr>
        <w:top w:val="none" w:sz="0" w:space="0" w:color="auto"/>
        <w:left w:val="none" w:sz="0" w:space="0" w:color="auto"/>
        <w:bottom w:val="none" w:sz="0" w:space="0" w:color="auto"/>
        <w:right w:val="none" w:sz="0" w:space="0" w:color="auto"/>
      </w:divBdr>
    </w:div>
    <w:div w:id="1330988121">
      <w:bodyDiv w:val="1"/>
      <w:marLeft w:val="0"/>
      <w:marRight w:val="0"/>
      <w:marTop w:val="0"/>
      <w:marBottom w:val="0"/>
      <w:divBdr>
        <w:top w:val="none" w:sz="0" w:space="0" w:color="auto"/>
        <w:left w:val="none" w:sz="0" w:space="0" w:color="auto"/>
        <w:bottom w:val="none" w:sz="0" w:space="0" w:color="auto"/>
        <w:right w:val="none" w:sz="0" w:space="0" w:color="auto"/>
      </w:divBdr>
    </w:div>
    <w:div w:id="1333605897">
      <w:bodyDiv w:val="1"/>
      <w:marLeft w:val="0"/>
      <w:marRight w:val="0"/>
      <w:marTop w:val="0"/>
      <w:marBottom w:val="0"/>
      <w:divBdr>
        <w:top w:val="none" w:sz="0" w:space="0" w:color="auto"/>
        <w:left w:val="none" w:sz="0" w:space="0" w:color="auto"/>
        <w:bottom w:val="none" w:sz="0" w:space="0" w:color="auto"/>
        <w:right w:val="none" w:sz="0" w:space="0" w:color="auto"/>
      </w:divBdr>
    </w:div>
    <w:div w:id="1339431317">
      <w:bodyDiv w:val="1"/>
      <w:marLeft w:val="0"/>
      <w:marRight w:val="0"/>
      <w:marTop w:val="0"/>
      <w:marBottom w:val="0"/>
      <w:divBdr>
        <w:top w:val="none" w:sz="0" w:space="0" w:color="auto"/>
        <w:left w:val="none" w:sz="0" w:space="0" w:color="auto"/>
        <w:bottom w:val="none" w:sz="0" w:space="0" w:color="auto"/>
        <w:right w:val="none" w:sz="0" w:space="0" w:color="auto"/>
      </w:divBdr>
    </w:div>
    <w:div w:id="1339818397">
      <w:bodyDiv w:val="1"/>
      <w:marLeft w:val="0"/>
      <w:marRight w:val="0"/>
      <w:marTop w:val="0"/>
      <w:marBottom w:val="0"/>
      <w:divBdr>
        <w:top w:val="none" w:sz="0" w:space="0" w:color="auto"/>
        <w:left w:val="none" w:sz="0" w:space="0" w:color="auto"/>
        <w:bottom w:val="none" w:sz="0" w:space="0" w:color="auto"/>
        <w:right w:val="none" w:sz="0" w:space="0" w:color="auto"/>
      </w:divBdr>
    </w:div>
    <w:div w:id="1344867876">
      <w:bodyDiv w:val="1"/>
      <w:marLeft w:val="0"/>
      <w:marRight w:val="0"/>
      <w:marTop w:val="0"/>
      <w:marBottom w:val="0"/>
      <w:divBdr>
        <w:top w:val="none" w:sz="0" w:space="0" w:color="auto"/>
        <w:left w:val="none" w:sz="0" w:space="0" w:color="auto"/>
        <w:bottom w:val="none" w:sz="0" w:space="0" w:color="auto"/>
        <w:right w:val="none" w:sz="0" w:space="0" w:color="auto"/>
      </w:divBdr>
    </w:div>
    <w:div w:id="1351109247">
      <w:bodyDiv w:val="1"/>
      <w:marLeft w:val="0"/>
      <w:marRight w:val="0"/>
      <w:marTop w:val="0"/>
      <w:marBottom w:val="0"/>
      <w:divBdr>
        <w:top w:val="none" w:sz="0" w:space="0" w:color="auto"/>
        <w:left w:val="none" w:sz="0" w:space="0" w:color="auto"/>
        <w:bottom w:val="none" w:sz="0" w:space="0" w:color="auto"/>
        <w:right w:val="none" w:sz="0" w:space="0" w:color="auto"/>
      </w:divBdr>
    </w:div>
    <w:div w:id="1353993122">
      <w:bodyDiv w:val="1"/>
      <w:marLeft w:val="0"/>
      <w:marRight w:val="0"/>
      <w:marTop w:val="0"/>
      <w:marBottom w:val="0"/>
      <w:divBdr>
        <w:top w:val="none" w:sz="0" w:space="0" w:color="auto"/>
        <w:left w:val="none" w:sz="0" w:space="0" w:color="auto"/>
        <w:bottom w:val="none" w:sz="0" w:space="0" w:color="auto"/>
        <w:right w:val="none" w:sz="0" w:space="0" w:color="auto"/>
      </w:divBdr>
    </w:div>
    <w:div w:id="1355420225">
      <w:bodyDiv w:val="1"/>
      <w:marLeft w:val="0"/>
      <w:marRight w:val="0"/>
      <w:marTop w:val="0"/>
      <w:marBottom w:val="0"/>
      <w:divBdr>
        <w:top w:val="none" w:sz="0" w:space="0" w:color="auto"/>
        <w:left w:val="none" w:sz="0" w:space="0" w:color="auto"/>
        <w:bottom w:val="none" w:sz="0" w:space="0" w:color="auto"/>
        <w:right w:val="none" w:sz="0" w:space="0" w:color="auto"/>
      </w:divBdr>
    </w:div>
    <w:div w:id="1355694324">
      <w:bodyDiv w:val="1"/>
      <w:marLeft w:val="0"/>
      <w:marRight w:val="0"/>
      <w:marTop w:val="0"/>
      <w:marBottom w:val="0"/>
      <w:divBdr>
        <w:top w:val="none" w:sz="0" w:space="0" w:color="auto"/>
        <w:left w:val="none" w:sz="0" w:space="0" w:color="auto"/>
        <w:bottom w:val="none" w:sz="0" w:space="0" w:color="auto"/>
        <w:right w:val="none" w:sz="0" w:space="0" w:color="auto"/>
      </w:divBdr>
    </w:div>
    <w:div w:id="1356492671">
      <w:bodyDiv w:val="1"/>
      <w:marLeft w:val="0"/>
      <w:marRight w:val="0"/>
      <w:marTop w:val="0"/>
      <w:marBottom w:val="0"/>
      <w:divBdr>
        <w:top w:val="none" w:sz="0" w:space="0" w:color="auto"/>
        <w:left w:val="none" w:sz="0" w:space="0" w:color="auto"/>
        <w:bottom w:val="none" w:sz="0" w:space="0" w:color="auto"/>
        <w:right w:val="none" w:sz="0" w:space="0" w:color="auto"/>
      </w:divBdr>
    </w:div>
    <w:div w:id="1359504584">
      <w:bodyDiv w:val="1"/>
      <w:marLeft w:val="0"/>
      <w:marRight w:val="0"/>
      <w:marTop w:val="0"/>
      <w:marBottom w:val="0"/>
      <w:divBdr>
        <w:top w:val="none" w:sz="0" w:space="0" w:color="auto"/>
        <w:left w:val="none" w:sz="0" w:space="0" w:color="auto"/>
        <w:bottom w:val="none" w:sz="0" w:space="0" w:color="auto"/>
        <w:right w:val="none" w:sz="0" w:space="0" w:color="auto"/>
      </w:divBdr>
    </w:div>
    <w:div w:id="1362049983">
      <w:bodyDiv w:val="1"/>
      <w:marLeft w:val="0"/>
      <w:marRight w:val="0"/>
      <w:marTop w:val="0"/>
      <w:marBottom w:val="0"/>
      <w:divBdr>
        <w:top w:val="none" w:sz="0" w:space="0" w:color="auto"/>
        <w:left w:val="none" w:sz="0" w:space="0" w:color="auto"/>
        <w:bottom w:val="none" w:sz="0" w:space="0" w:color="auto"/>
        <w:right w:val="none" w:sz="0" w:space="0" w:color="auto"/>
      </w:divBdr>
    </w:div>
    <w:div w:id="1364400207">
      <w:bodyDiv w:val="1"/>
      <w:marLeft w:val="0"/>
      <w:marRight w:val="0"/>
      <w:marTop w:val="0"/>
      <w:marBottom w:val="0"/>
      <w:divBdr>
        <w:top w:val="none" w:sz="0" w:space="0" w:color="auto"/>
        <w:left w:val="none" w:sz="0" w:space="0" w:color="auto"/>
        <w:bottom w:val="none" w:sz="0" w:space="0" w:color="auto"/>
        <w:right w:val="none" w:sz="0" w:space="0" w:color="auto"/>
      </w:divBdr>
    </w:div>
    <w:div w:id="1364866214">
      <w:bodyDiv w:val="1"/>
      <w:marLeft w:val="0"/>
      <w:marRight w:val="0"/>
      <w:marTop w:val="0"/>
      <w:marBottom w:val="0"/>
      <w:divBdr>
        <w:top w:val="none" w:sz="0" w:space="0" w:color="auto"/>
        <w:left w:val="none" w:sz="0" w:space="0" w:color="auto"/>
        <w:bottom w:val="none" w:sz="0" w:space="0" w:color="auto"/>
        <w:right w:val="none" w:sz="0" w:space="0" w:color="auto"/>
      </w:divBdr>
    </w:div>
    <w:div w:id="1366445695">
      <w:bodyDiv w:val="1"/>
      <w:marLeft w:val="0"/>
      <w:marRight w:val="0"/>
      <w:marTop w:val="0"/>
      <w:marBottom w:val="0"/>
      <w:divBdr>
        <w:top w:val="none" w:sz="0" w:space="0" w:color="auto"/>
        <w:left w:val="none" w:sz="0" w:space="0" w:color="auto"/>
        <w:bottom w:val="none" w:sz="0" w:space="0" w:color="auto"/>
        <w:right w:val="none" w:sz="0" w:space="0" w:color="auto"/>
      </w:divBdr>
    </w:div>
    <w:div w:id="1369144355">
      <w:bodyDiv w:val="1"/>
      <w:marLeft w:val="0"/>
      <w:marRight w:val="0"/>
      <w:marTop w:val="0"/>
      <w:marBottom w:val="0"/>
      <w:divBdr>
        <w:top w:val="none" w:sz="0" w:space="0" w:color="auto"/>
        <w:left w:val="none" w:sz="0" w:space="0" w:color="auto"/>
        <w:bottom w:val="none" w:sz="0" w:space="0" w:color="auto"/>
        <w:right w:val="none" w:sz="0" w:space="0" w:color="auto"/>
      </w:divBdr>
    </w:div>
    <w:div w:id="1371565833">
      <w:bodyDiv w:val="1"/>
      <w:marLeft w:val="0"/>
      <w:marRight w:val="0"/>
      <w:marTop w:val="0"/>
      <w:marBottom w:val="0"/>
      <w:divBdr>
        <w:top w:val="none" w:sz="0" w:space="0" w:color="auto"/>
        <w:left w:val="none" w:sz="0" w:space="0" w:color="auto"/>
        <w:bottom w:val="none" w:sz="0" w:space="0" w:color="auto"/>
        <w:right w:val="none" w:sz="0" w:space="0" w:color="auto"/>
      </w:divBdr>
    </w:div>
    <w:div w:id="1373338261">
      <w:bodyDiv w:val="1"/>
      <w:marLeft w:val="0"/>
      <w:marRight w:val="0"/>
      <w:marTop w:val="0"/>
      <w:marBottom w:val="0"/>
      <w:divBdr>
        <w:top w:val="none" w:sz="0" w:space="0" w:color="auto"/>
        <w:left w:val="none" w:sz="0" w:space="0" w:color="auto"/>
        <w:bottom w:val="none" w:sz="0" w:space="0" w:color="auto"/>
        <w:right w:val="none" w:sz="0" w:space="0" w:color="auto"/>
      </w:divBdr>
    </w:div>
    <w:div w:id="1374888292">
      <w:bodyDiv w:val="1"/>
      <w:marLeft w:val="0"/>
      <w:marRight w:val="0"/>
      <w:marTop w:val="0"/>
      <w:marBottom w:val="0"/>
      <w:divBdr>
        <w:top w:val="none" w:sz="0" w:space="0" w:color="auto"/>
        <w:left w:val="none" w:sz="0" w:space="0" w:color="auto"/>
        <w:bottom w:val="none" w:sz="0" w:space="0" w:color="auto"/>
        <w:right w:val="none" w:sz="0" w:space="0" w:color="auto"/>
      </w:divBdr>
    </w:div>
    <w:div w:id="1375496958">
      <w:bodyDiv w:val="1"/>
      <w:marLeft w:val="0"/>
      <w:marRight w:val="0"/>
      <w:marTop w:val="0"/>
      <w:marBottom w:val="0"/>
      <w:divBdr>
        <w:top w:val="none" w:sz="0" w:space="0" w:color="auto"/>
        <w:left w:val="none" w:sz="0" w:space="0" w:color="auto"/>
        <w:bottom w:val="none" w:sz="0" w:space="0" w:color="auto"/>
        <w:right w:val="none" w:sz="0" w:space="0" w:color="auto"/>
      </w:divBdr>
    </w:div>
    <w:div w:id="1376196128">
      <w:bodyDiv w:val="1"/>
      <w:marLeft w:val="0"/>
      <w:marRight w:val="0"/>
      <w:marTop w:val="0"/>
      <w:marBottom w:val="0"/>
      <w:divBdr>
        <w:top w:val="none" w:sz="0" w:space="0" w:color="auto"/>
        <w:left w:val="none" w:sz="0" w:space="0" w:color="auto"/>
        <w:bottom w:val="none" w:sz="0" w:space="0" w:color="auto"/>
        <w:right w:val="none" w:sz="0" w:space="0" w:color="auto"/>
      </w:divBdr>
    </w:div>
    <w:div w:id="1377243759">
      <w:bodyDiv w:val="1"/>
      <w:marLeft w:val="0"/>
      <w:marRight w:val="0"/>
      <w:marTop w:val="0"/>
      <w:marBottom w:val="0"/>
      <w:divBdr>
        <w:top w:val="none" w:sz="0" w:space="0" w:color="auto"/>
        <w:left w:val="none" w:sz="0" w:space="0" w:color="auto"/>
        <w:bottom w:val="none" w:sz="0" w:space="0" w:color="auto"/>
        <w:right w:val="none" w:sz="0" w:space="0" w:color="auto"/>
      </w:divBdr>
    </w:div>
    <w:div w:id="1379939796">
      <w:bodyDiv w:val="1"/>
      <w:marLeft w:val="0"/>
      <w:marRight w:val="0"/>
      <w:marTop w:val="0"/>
      <w:marBottom w:val="0"/>
      <w:divBdr>
        <w:top w:val="none" w:sz="0" w:space="0" w:color="auto"/>
        <w:left w:val="none" w:sz="0" w:space="0" w:color="auto"/>
        <w:bottom w:val="none" w:sz="0" w:space="0" w:color="auto"/>
        <w:right w:val="none" w:sz="0" w:space="0" w:color="auto"/>
      </w:divBdr>
    </w:div>
    <w:div w:id="1380740658">
      <w:bodyDiv w:val="1"/>
      <w:marLeft w:val="0"/>
      <w:marRight w:val="0"/>
      <w:marTop w:val="0"/>
      <w:marBottom w:val="0"/>
      <w:divBdr>
        <w:top w:val="none" w:sz="0" w:space="0" w:color="auto"/>
        <w:left w:val="none" w:sz="0" w:space="0" w:color="auto"/>
        <w:bottom w:val="none" w:sz="0" w:space="0" w:color="auto"/>
        <w:right w:val="none" w:sz="0" w:space="0" w:color="auto"/>
      </w:divBdr>
    </w:div>
    <w:div w:id="1381899675">
      <w:bodyDiv w:val="1"/>
      <w:marLeft w:val="0"/>
      <w:marRight w:val="0"/>
      <w:marTop w:val="0"/>
      <w:marBottom w:val="0"/>
      <w:divBdr>
        <w:top w:val="none" w:sz="0" w:space="0" w:color="auto"/>
        <w:left w:val="none" w:sz="0" w:space="0" w:color="auto"/>
        <w:bottom w:val="none" w:sz="0" w:space="0" w:color="auto"/>
        <w:right w:val="none" w:sz="0" w:space="0" w:color="auto"/>
      </w:divBdr>
    </w:div>
    <w:div w:id="1382485165">
      <w:bodyDiv w:val="1"/>
      <w:marLeft w:val="0"/>
      <w:marRight w:val="0"/>
      <w:marTop w:val="0"/>
      <w:marBottom w:val="0"/>
      <w:divBdr>
        <w:top w:val="none" w:sz="0" w:space="0" w:color="auto"/>
        <w:left w:val="none" w:sz="0" w:space="0" w:color="auto"/>
        <w:bottom w:val="none" w:sz="0" w:space="0" w:color="auto"/>
        <w:right w:val="none" w:sz="0" w:space="0" w:color="auto"/>
      </w:divBdr>
    </w:div>
    <w:div w:id="1384139199">
      <w:bodyDiv w:val="1"/>
      <w:marLeft w:val="0"/>
      <w:marRight w:val="0"/>
      <w:marTop w:val="0"/>
      <w:marBottom w:val="0"/>
      <w:divBdr>
        <w:top w:val="none" w:sz="0" w:space="0" w:color="auto"/>
        <w:left w:val="none" w:sz="0" w:space="0" w:color="auto"/>
        <w:bottom w:val="none" w:sz="0" w:space="0" w:color="auto"/>
        <w:right w:val="none" w:sz="0" w:space="0" w:color="auto"/>
      </w:divBdr>
    </w:div>
    <w:div w:id="1387801181">
      <w:bodyDiv w:val="1"/>
      <w:marLeft w:val="0"/>
      <w:marRight w:val="0"/>
      <w:marTop w:val="0"/>
      <w:marBottom w:val="0"/>
      <w:divBdr>
        <w:top w:val="none" w:sz="0" w:space="0" w:color="auto"/>
        <w:left w:val="none" w:sz="0" w:space="0" w:color="auto"/>
        <w:bottom w:val="none" w:sz="0" w:space="0" w:color="auto"/>
        <w:right w:val="none" w:sz="0" w:space="0" w:color="auto"/>
      </w:divBdr>
    </w:div>
    <w:div w:id="1388915150">
      <w:bodyDiv w:val="1"/>
      <w:marLeft w:val="0"/>
      <w:marRight w:val="0"/>
      <w:marTop w:val="0"/>
      <w:marBottom w:val="0"/>
      <w:divBdr>
        <w:top w:val="none" w:sz="0" w:space="0" w:color="auto"/>
        <w:left w:val="none" w:sz="0" w:space="0" w:color="auto"/>
        <w:bottom w:val="none" w:sz="0" w:space="0" w:color="auto"/>
        <w:right w:val="none" w:sz="0" w:space="0" w:color="auto"/>
      </w:divBdr>
    </w:div>
    <w:div w:id="1390761916">
      <w:bodyDiv w:val="1"/>
      <w:marLeft w:val="0"/>
      <w:marRight w:val="0"/>
      <w:marTop w:val="0"/>
      <w:marBottom w:val="0"/>
      <w:divBdr>
        <w:top w:val="none" w:sz="0" w:space="0" w:color="auto"/>
        <w:left w:val="none" w:sz="0" w:space="0" w:color="auto"/>
        <w:bottom w:val="none" w:sz="0" w:space="0" w:color="auto"/>
        <w:right w:val="none" w:sz="0" w:space="0" w:color="auto"/>
      </w:divBdr>
    </w:div>
    <w:div w:id="1390805965">
      <w:bodyDiv w:val="1"/>
      <w:marLeft w:val="0"/>
      <w:marRight w:val="0"/>
      <w:marTop w:val="0"/>
      <w:marBottom w:val="0"/>
      <w:divBdr>
        <w:top w:val="none" w:sz="0" w:space="0" w:color="auto"/>
        <w:left w:val="none" w:sz="0" w:space="0" w:color="auto"/>
        <w:bottom w:val="none" w:sz="0" w:space="0" w:color="auto"/>
        <w:right w:val="none" w:sz="0" w:space="0" w:color="auto"/>
      </w:divBdr>
    </w:div>
    <w:div w:id="1391266124">
      <w:bodyDiv w:val="1"/>
      <w:marLeft w:val="0"/>
      <w:marRight w:val="0"/>
      <w:marTop w:val="0"/>
      <w:marBottom w:val="0"/>
      <w:divBdr>
        <w:top w:val="none" w:sz="0" w:space="0" w:color="auto"/>
        <w:left w:val="none" w:sz="0" w:space="0" w:color="auto"/>
        <w:bottom w:val="none" w:sz="0" w:space="0" w:color="auto"/>
        <w:right w:val="none" w:sz="0" w:space="0" w:color="auto"/>
      </w:divBdr>
    </w:div>
    <w:div w:id="1391343854">
      <w:bodyDiv w:val="1"/>
      <w:marLeft w:val="0"/>
      <w:marRight w:val="0"/>
      <w:marTop w:val="0"/>
      <w:marBottom w:val="0"/>
      <w:divBdr>
        <w:top w:val="none" w:sz="0" w:space="0" w:color="auto"/>
        <w:left w:val="none" w:sz="0" w:space="0" w:color="auto"/>
        <w:bottom w:val="none" w:sz="0" w:space="0" w:color="auto"/>
        <w:right w:val="none" w:sz="0" w:space="0" w:color="auto"/>
      </w:divBdr>
    </w:div>
    <w:div w:id="1391537618">
      <w:bodyDiv w:val="1"/>
      <w:marLeft w:val="0"/>
      <w:marRight w:val="0"/>
      <w:marTop w:val="0"/>
      <w:marBottom w:val="0"/>
      <w:divBdr>
        <w:top w:val="none" w:sz="0" w:space="0" w:color="auto"/>
        <w:left w:val="none" w:sz="0" w:space="0" w:color="auto"/>
        <w:bottom w:val="none" w:sz="0" w:space="0" w:color="auto"/>
        <w:right w:val="none" w:sz="0" w:space="0" w:color="auto"/>
      </w:divBdr>
    </w:div>
    <w:div w:id="1393890867">
      <w:bodyDiv w:val="1"/>
      <w:marLeft w:val="0"/>
      <w:marRight w:val="0"/>
      <w:marTop w:val="0"/>
      <w:marBottom w:val="0"/>
      <w:divBdr>
        <w:top w:val="none" w:sz="0" w:space="0" w:color="auto"/>
        <w:left w:val="none" w:sz="0" w:space="0" w:color="auto"/>
        <w:bottom w:val="none" w:sz="0" w:space="0" w:color="auto"/>
        <w:right w:val="none" w:sz="0" w:space="0" w:color="auto"/>
      </w:divBdr>
    </w:div>
    <w:div w:id="1396048369">
      <w:bodyDiv w:val="1"/>
      <w:marLeft w:val="0"/>
      <w:marRight w:val="0"/>
      <w:marTop w:val="0"/>
      <w:marBottom w:val="0"/>
      <w:divBdr>
        <w:top w:val="none" w:sz="0" w:space="0" w:color="auto"/>
        <w:left w:val="none" w:sz="0" w:space="0" w:color="auto"/>
        <w:bottom w:val="none" w:sz="0" w:space="0" w:color="auto"/>
        <w:right w:val="none" w:sz="0" w:space="0" w:color="auto"/>
      </w:divBdr>
    </w:div>
    <w:div w:id="1396202575">
      <w:bodyDiv w:val="1"/>
      <w:marLeft w:val="0"/>
      <w:marRight w:val="0"/>
      <w:marTop w:val="0"/>
      <w:marBottom w:val="0"/>
      <w:divBdr>
        <w:top w:val="none" w:sz="0" w:space="0" w:color="auto"/>
        <w:left w:val="none" w:sz="0" w:space="0" w:color="auto"/>
        <w:bottom w:val="none" w:sz="0" w:space="0" w:color="auto"/>
        <w:right w:val="none" w:sz="0" w:space="0" w:color="auto"/>
      </w:divBdr>
    </w:div>
    <w:div w:id="1397360155">
      <w:bodyDiv w:val="1"/>
      <w:marLeft w:val="0"/>
      <w:marRight w:val="0"/>
      <w:marTop w:val="0"/>
      <w:marBottom w:val="0"/>
      <w:divBdr>
        <w:top w:val="none" w:sz="0" w:space="0" w:color="auto"/>
        <w:left w:val="none" w:sz="0" w:space="0" w:color="auto"/>
        <w:bottom w:val="none" w:sz="0" w:space="0" w:color="auto"/>
        <w:right w:val="none" w:sz="0" w:space="0" w:color="auto"/>
      </w:divBdr>
    </w:div>
    <w:div w:id="1397434100">
      <w:bodyDiv w:val="1"/>
      <w:marLeft w:val="0"/>
      <w:marRight w:val="0"/>
      <w:marTop w:val="0"/>
      <w:marBottom w:val="0"/>
      <w:divBdr>
        <w:top w:val="none" w:sz="0" w:space="0" w:color="auto"/>
        <w:left w:val="none" w:sz="0" w:space="0" w:color="auto"/>
        <w:bottom w:val="none" w:sz="0" w:space="0" w:color="auto"/>
        <w:right w:val="none" w:sz="0" w:space="0" w:color="auto"/>
      </w:divBdr>
    </w:div>
    <w:div w:id="1399133225">
      <w:bodyDiv w:val="1"/>
      <w:marLeft w:val="0"/>
      <w:marRight w:val="0"/>
      <w:marTop w:val="0"/>
      <w:marBottom w:val="0"/>
      <w:divBdr>
        <w:top w:val="none" w:sz="0" w:space="0" w:color="auto"/>
        <w:left w:val="none" w:sz="0" w:space="0" w:color="auto"/>
        <w:bottom w:val="none" w:sz="0" w:space="0" w:color="auto"/>
        <w:right w:val="none" w:sz="0" w:space="0" w:color="auto"/>
      </w:divBdr>
    </w:div>
    <w:div w:id="1403216797">
      <w:bodyDiv w:val="1"/>
      <w:marLeft w:val="0"/>
      <w:marRight w:val="0"/>
      <w:marTop w:val="0"/>
      <w:marBottom w:val="0"/>
      <w:divBdr>
        <w:top w:val="none" w:sz="0" w:space="0" w:color="auto"/>
        <w:left w:val="none" w:sz="0" w:space="0" w:color="auto"/>
        <w:bottom w:val="none" w:sz="0" w:space="0" w:color="auto"/>
        <w:right w:val="none" w:sz="0" w:space="0" w:color="auto"/>
      </w:divBdr>
    </w:div>
    <w:div w:id="1407847050">
      <w:bodyDiv w:val="1"/>
      <w:marLeft w:val="0"/>
      <w:marRight w:val="0"/>
      <w:marTop w:val="0"/>
      <w:marBottom w:val="0"/>
      <w:divBdr>
        <w:top w:val="none" w:sz="0" w:space="0" w:color="auto"/>
        <w:left w:val="none" w:sz="0" w:space="0" w:color="auto"/>
        <w:bottom w:val="none" w:sz="0" w:space="0" w:color="auto"/>
        <w:right w:val="none" w:sz="0" w:space="0" w:color="auto"/>
      </w:divBdr>
    </w:div>
    <w:div w:id="1408503435">
      <w:bodyDiv w:val="1"/>
      <w:marLeft w:val="0"/>
      <w:marRight w:val="0"/>
      <w:marTop w:val="0"/>
      <w:marBottom w:val="0"/>
      <w:divBdr>
        <w:top w:val="none" w:sz="0" w:space="0" w:color="auto"/>
        <w:left w:val="none" w:sz="0" w:space="0" w:color="auto"/>
        <w:bottom w:val="none" w:sz="0" w:space="0" w:color="auto"/>
        <w:right w:val="none" w:sz="0" w:space="0" w:color="auto"/>
      </w:divBdr>
    </w:div>
    <w:div w:id="1409617922">
      <w:bodyDiv w:val="1"/>
      <w:marLeft w:val="0"/>
      <w:marRight w:val="0"/>
      <w:marTop w:val="0"/>
      <w:marBottom w:val="0"/>
      <w:divBdr>
        <w:top w:val="none" w:sz="0" w:space="0" w:color="auto"/>
        <w:left w:val="none" w:sz="0" w:space="0" w:color="auto"/>
        <w:bottom w:val="none" w:sz="0" w:space="0" w:color="auto"/>
        <w:right w:val="none" w:sz="0" w:space="0" w:color="auto"/>
      </w:divBdr>
    </w:div>
    <w:div w:id="1416705283">
      <w:bodyDiv w:val="1"/>
      <w:marLeft w:val="0"/>
      <w:marRight w:val="0"/>
      <w:marTop w:val="0"/>
      <w:marBottom w:val="0"/>
      <w:divBdr>
        <w:top w:val="none" w:sz="0" w:space="0" w:color="auto"/>
        <w:left w:val="none" w:sz="0" w:space="0" w:color="auto"/>
        <w:bottom w:val="none" w:sz="0" w:space="0" w:color="auto"/>
        <w:right w:val="none" w:sz="0" w:space="0" w:color="auto"/>
      </w:divBdr>
    </w:div>
    <w:div w:id="1418475280">
      <w:bodyDiv w:val="1"/>
      <w:marLeft w:val="0"/>
      <w:marRight w:val="0"/>
      <w:marTop w:val="0"/>
      <w:marBottom w:val="0"/>
      <w:divBdr>
        <w:top w:val="none" w:sz="0" w:space="0" w:color="auto"/>
        <w:left w:val="none" w:sz="0" w:space="0" w:color="auto"/>
        <w:bottom w:val="none" w:sz="0" w:space="0" w:color="auto"/>
        <w:right w:val="none" w:sz="0" w:space="0" w:color="auto"/>
      </w:divBdr>
    </w:div>
    <w:div w:id="1422141372">
      <w:bodyDiv w:val="1"/>
      <w:marLeft w:val="0"/>
      <w:marRight w:val="0"/>
      <w:marTop w:val="0"/>
      <w:marBottom w:val="0"/>
      <w:divBdr>
        <w:top w:val="none" w:sz="0" w:space="0" w:color="auto"/>
        <w:left w:val="none" w:sz="0" w:space="0" w:color="auto"/>
        <w:bottom w:val="none" w:sz="0" w:space="0" w:color="auto"/>
        <w:right w:val="none" w:sz="0" w:space="0" w:color="auto"/>
      </w:divBdr>
    </w:div>
    <w:div w:id="1422530351">
      <w:bodyDiv w:val="1"/>
      <w:marLeft w:val="0"/>
      <w:marRight w:val="0"/>
      <w:marTop w:val="0"/>
      <w:marBottom w:val="0"/>
      <w:divBdr>
        <w:top w:val="none" w:sz="0" w:space="0" w:color="auto"/>
        <w:left w:val="none" w:sz="0" w:space="0" w:color="auto"/>
        <w:bottom w:val="none" w:sz="0" w:space="0" w:color="auto"/>
        <w:right w:val="none" w:sz="0" w:space="0" w:color="auto"/>
      </w:divBdr>
    </w:div>
    <w:div w:id="1422992903">
      <w:bodyDiv w:val="1"/>
      <w:marLeft w:val="0"/>
      <w:marRight w:val="0"/>
      <w:marTop w:val="0"/>
      <w:marBottom w:val="0"/>
      <w:divBdr>
        <w:top w:val="none" w:sz="0" w:space="0" w:color="auto"/>
        <w:left w:val="none" w:sz="0" w:space="0" w:color="auto"/>
        <w:bottom w:val="none" w:sz="0" w:space="0" w:color="auto"/>
        <w:right w:val="none" w:sz="0" w:space="0" w:color="auto"/>
      </w:divBdr>
    </w:div>
    <w:div w:id="1424568142">
      <w:bodyDiv w:val="1"/>
      <w:marLeft w:val="0"/>
      <w:marRight w:val="0"/>
      <w:marTop w:val="0"/>
      <w:marBottom w:val="0"/>
      <w:divBdr>
        <w:top w:val="none" w:sz="0" w:space="0" w:color="auto"/>
        <w:left w:val="none" w:sz="0" w:space="0" w:color="auto"/>
        <w:bottom w:val="none" w:sz="0" w:space="0" w:color="auto"/>
        <w:right w:val="none" w:sz="0" w:space="0" w:color="auto"/>
      </w:divBdr>
    </w:div>
    <w:div w:id="1425418328">
      <w:bodyDiv w:val="1"/>
      <w:marLeft w:val="0"/>
      <w:marRight w:val="0"/>
      <w:marTop w:val="0"/>
      <w:marBottom w:val="0"/>
      <w:divBdr>
        <w:top w:val="none" w:sz="0" w:space="0" w:color="auto"/>
        <w:left w:val="none" w:sz="0" w:space="0" w:color="auto"/>
        <w:bottom w:val="none" w:sz="0" w:space="0" w:color="auto"/>
        <w:right w:val="none" w:sz="0" w:space="0" w:color="auto"/>
      </w:divBdr>
    </w:div>
    <w:div w:id="1428386326">
      <w:bodyDiv w:val="1"/>
      <w:marLeft w:val="0"/>
      <w:marRight w:val="0"/>
      <w:marTop w:val="0"/>
      <w:marBottom w:val="0"/>
      <w:divBdr>
        <w:top w:val="none" w:sz="0" w:space="0" w:color="auto"/>
        <w:left w:val="none" w:sz="0" w:space="0" w:color="auto"/>
        <w:bottom w:val="none" w:sz="0" w:space="0" w:color="auto"/>
        <w:right w:val="none" w:sz="0" w:space="0" w:color="auto"/>
      </w:divBdr>
    </w:div>
    <w:div w:id="1433286569">
      <w:bodyDiv w:val="1"/>
      <w:marLeft w:val="0"/>
      <w:marRight w:val="0"/>
      <w:marTop w:val="0"/>
      <w:marBottom w:val="0"/>
      <w:divBdr>
        <w:top w:val="none" w:sz="0" w:space="0" w:color="auto"/>
        <w:left w:val="none" w:sz="0" w:space="0" w:color="auto"/>
        <w:bottom w:val="none" w:sz="0" w:space="0" w:color="auto"/>
        <w:right w:val="none" w:sz="0" w:space="0" w:color="auto"/>
      </w:divBdr>
    </w:div>
    <w:div w:id="1434521669">
      <w:bodyDiv w:val="1"/>
      <w:marLeft w:val="0"/>
      <w:marRight w:val="0"/>
      <w:marTop w:val="0"/>
      <w:marBottom w:val="0"/>
      <w:divBdr>
        <w:top w:val="none" w:sz="0" w:space="0" w:color="auto"/>
        <w:left w:val="none" w:sz="0" w:space="0" w:color="auto"/>
        <w:bottom w:val="none" w:sz="0" w:space="0" w:color="auto"/>
        <w:right w:val="none" w:sz="0" w:space="0" w:color="auto"/>
      </w:divBdr>
    </w:div>
    <w:div w:id="1434937479">
      <w:bodyDiv w:val="1"/>
      <w:marLeft w:val="0"/>
      <w:marRight w:val="0"/>
      <w:marTop w:val="0"/>
      <w:marBottom w:val="0"/>
      <w:divBdr>
        <w:top w:val="none" w:sz="0" w:space="0" w:color="auto"/>
        <w:left w:val="none" w:sz="0" w:space="0" w:color="auto"/>
        <w:bottom w:val="none" w:sz="0" w:space="0" w:color="auto"/>
        <w:right w:val="none" w:sz="0" w:space="0" w:color="auto"/>
      </w:divBdr>
    </w:div>
    <w:div w:id="1436290670">
      <w:bodyDiv w:val="1"/>
      <w:marLeft w:val="0"/>
      <w:marRight w:val="0"/>
      <w:marTop w:val="0"/>
      <w:marBottom w:val="0"/>
      <w:divBdr>
        <w:top w:val="none" w:sz="0" w:space="0" w:color="auto"/>
        <w:left w:val="none" w:sz="0" w:space="0" w:color="auto"/>
        <w:bottom w:val="none" w:sz="0" w:space="0" w:color="auto"/>
        <w:right w:val="none" w:sz="0" w:space="0" w:color="auto"/>
      </w:divBdr>
    </w:div>
    <w:div w:id="1442535634">
      <w:bodyDiv w:val="1"/>
      <w:marLeft w:val="0"/>
      <w:marRight w:val="0"/>
      <w:marTop w:val="0"/>
      <w:marBottom w:val="0"/>
      <w:divBdr>
        <w:top w:val="none" w:sz="0" w:space="0" w:color="auto"/>
        <w:left w:val="none" w:sz="0" w:space="0" w:color="auto"/>
        <w:bottom w:val="none" w:sz="0" w:space="0" w:color="auto"/>
        <w:right w:val="none" w:sz="0" w:space="0" w:color="auto"/>
      </w:divBdr>
    </w:div>
    <w:div w:id="1443383594">
      <w:bodyDiv w:val="1"/>
      <w:marLeft w:val="0"/>
      <w:marRight w:val="0"/>
      <w:marTop w:val="0"/>
      <w:marBottom w:val="0"/>
      <w:divBdr>
        <w:top w:val="none" w:sz="0" w:space="0" w:color="auto"/>
        <w:left w:val="none" w:sz="0" w:space="0" w:color="auto"/>
        <w:bottom w:val="none" w:sz="0" w:space="0" w:color="auto"/>
        <w:right w:val="none" w:sz="0" w:space="0" w:color="auto"/>
      </w:divBdr>
    </w:div>
    <w:div w:id="1445419129">
      <w:bodyDiv w:val="1"/>
      <w:marLeft w:val="0"/>
      <w:marRight w:val="0"/>
      <w:marTop w:val="0"/>
      <w:marBottom w:val="0"/>
      <w:divBdr>
        <w:top w:val="none" w:sz="0" w:space="0" w:color="auto"/>
        <w:left w:val="none" w:sz="0" w:space="0" w:color="auto"/>
        <w:bottom w:val="none" w:sz="0" w:space="0" w:color="auto"/>
        <w:right w:val="none" w:sz="0" w:space="0" w:color="auto"/>
      </w:divBdr>
    </w:div>
    <w:div w:id="1445425435">
      <w:bodyDiv w:val="1"/>
      <w:marLeft w:val="0"/>
      <w:marRight w:val="0"/>
      <w:marTop w:val="0"/>
      <w:marBottom w:val="0"/>
      <w:divBdr>
        <w:top w:val="none" w:sz="0" w:space="0" w:color="auto"/>
        <w:left w:val="none" w:sz="0" w:space="0" w:color="auto"/>
        <w:bottom w:val="none" w:sz="0" w:space="0" w:color="auto"/>
        <w:right w:val="none" w:sz="0" w:space="0" w:color="auto"/>
      </w:divBdr>
    </w:div>
    <w:div w:id="1448307896">
      <w:bodyDiv w:val="1"/>
      <w:marLeft w:val="0"/>
      <w:marRight w:val="0"/>
      <w:marTop w:val="0"/>
      <w:marBottom w:val="0"/>
      <w:divBdr>
        <w:top w:val="none" w:sz="0" w:space="0" w:color="auto"/>
        <w:left w:val="none" w:sz="0" w:space="0" w:color="auto"/>
        <w:bottom w:val="none" w:sz="0" w:space="0" w:color="auto"/>
        <w:right w:val="none" w:sz="0" w:space="0" w:color="auto"/>
      </w:divBdr>
    </w:div>
    <w:div w:id="1449356606">
      <w:bodyDiv w:val="1"/>
      <w:marLeft w:val="0"/>
      <w:marRight w:val="0"/>
      <w:marTop w:val="0"/>
      <w:marBottom w:val="0"/>
      <w:divBdr>
        <w:top w:val="none" w:sz="0" w:space="0" w:color="auto"/>
        <w:left w:val="none" w:sz="0" w:space="0" w:color="auto"/>
        <w:bottom w:val="none" w:sz="0" w:space="0" w:color="auto"/>
        <w:right w:val="none" w:sz="0" w:space="0" w:color="auto"/>
      </w:divBdr>
    </w:div>
    <w:div w:id="1451900545">
      <w:bodyDiv w:val="1"/>
      <w:marLeft w:val="0"/>
      <w:marRight w:val="0"/>
      <w:marTop w:val="0"/>
      <w:marBottom w:val="0"/>
      <w:divBdr>
        <w:top w:val="none" w:sz="0" w:space="0" w:color="auto"/>
        <w:left w:val="none" w:sz="0" w:space="0" w:color="auto"/>
        <w:bottom w:val="none" w:sz="0" w:space="0" w:color="auto"/>
        <w:right w:val="none" w:sz="0" w:space="0" w:color="auto"/>
      </w:divBdr>
    </w:div>
    <w:div w:id="1452941803">
      <w:bodyDiv w:val="1"/>
      <w:marLeft w:val="0"/>
      <w:marRight w:val="0"/>
      <w:marTop w:val="0"/>
      <w:marBottom w:val="0"/>
      <w:divBdr>
        <w:top w:val="none" w:sz="0" w:space="0" w:color="auto"/>
        <w:left w:val="none" w:sz="0" w:space="0" w:color="auto"/>
        <w:bottom w:val="none" w:sz="0" w:space="0" w:color="auto"/>
        <w:right w:val="none" w:sz="0" w:space="0" w:color="auto"/>
      </w:divBdr>
    </w:div>
    <w:div w:id="1453551294">
      <w:bodyDiv w:val="1"/>
      <w:marLeft w:val="0"/>
      <w:marRight w:val="0"/>
      <w:marTop w:val="0"/>
      <w:marBottom w:val="0"/>
      <w:divBdr>
        <w:top w:val="none" w:sz="0" w:space="0" w:color="auto"/>
        <w:left w:val="none" w:sz="0" w:space="0" w:color="auto"/>
        <w:bottom w:val="none" w:sz="0" w:space="0" w:color="auto"/>
        <w:right w:val="none" w:sz="0" w:space="0" w:color="auto"/>
      </w:divBdr>
    </w:div>
    <w:div w:id="1457018922">
      <w:bodyDiv w:val="1"/>
      <w:marLeft w:val="0"/>
      <w:marRight w:val="0"/>
      <w:marTop w:val="0"/>
      <w:marBottom w:val="0"/>
      <w:divBdr>
        <w:top w:val="none" w:sz="0" w:space="0" w:color="auto"/>
        <w:left w:val="none" w:sz="0" w:space="0" w:color="auto"/>
        <w:bottom w:val="none" w:sz="0" w:space="0" w:color="auto"/>
        <w:right w:val="none" w:sz="0" w:space="0" w:color="auto"/>
      </w:divBdr>
    </w:div>
    <w:div w:id="1459566356">
      <w:bodyDiv w:val="1"/>
      <w:marLeft w:val="0"/>
      <w:marRight w:val="0"/>
      <w:marTop w:val="0"/>
      <w:marBottom w:val="0"/>
      <w:divBdr>
        <w:top w:val="none" w:sz="0" w:space="0" w:color="auto"/>
        <w:left w:val="none" w:sz="0" w:space="0" w:color="auto"/>
        <w:bottom w:val="none" w:sz="0" w:space="0" w:color="auto"/>
        <w:right w:val="none" w:sz="0" w:space="0" w:color="auto"/>
      </w:divBdr>
    </w:div>
    <w:div w:id="1460488068">
      <w:bodyDiv w:val="1"/>
      <w:marLeft w:val="0"/>
      <w:marRight w:val="0"/>
      <w:marTop w:val="0"/>
      <w:marBottom w:val="0"/>
      <w:divBdr>
        <w:top w:val="none" w:sz="0" w:space="0" w:color="auto"/>
        <w:left w:val="none" w:sz="0" w:space="0" w:color="auto"/>
        <w:bottom w:val="none" w:sz="0" w:space="0" w:color="auto"/>
        <w:right w:val="none" w:sz="0" w:space="0" w:color="auto"/>
      </w:divBdr>
    </w:div>
    <w:div w:id="1461800551">
      <w:bodyDiv w:val="1"/>
      <w:marLeft w:val="0"/>
      <w:marRight w:val="0"/>
      <w:marTop w:val="0"/>
      <w:marBottom w:val="0"/>
      <w:divBdr>
        <w:top w:val="none" w:sz="0" w:space="0" w:color="auto"/>
        <w:left w:val="none" w:sz="0" w:space="0" w:color="auto"/>
        <w:bottom w:val="none" w:sz="0" w:space="0" w:color="auto"/>
        <w:right w:val="none" w:sz="0" w:space="0" w:color="auto"/>
      </w:divBdr>
    </w:div>
    <w:div w:id="1464499414">
      <w:bodyDiv w:val="1"/>
      <w:marLeft w:val="0"/>
      <w:marRight w:val="0"/>
      <w:marTop w:val="0"/>
      <w:marBottom w:val="0"/>
      <w:divBdr>
        <w:top w:val="none" w:sz="0" w:space="0" w:color="auto"/>
        <w:left w:val="none" w:sz="0" w:space="0" w:color="auto"/>
        <w:bottom w:val="none" w:sz="0" w:space="0" w:color="auto"/>
        <w:right w:val="none" w:sz="0" w:space="0" w:color="auto"/>
      </w:divBdr>
    </w:div>
    <w:div w:id="1464696356">
      <w:bodyDiv w:val="1"/>
      <w:marLeft w:val="0"/>
      <w:marRight w:val="0"/>
      <w:marTop w:val="0"/>
      <w:marBottom w:val="0"/>
      <w:divBdr>
        <w:top w:val="none" w:sz="0" w:space="0" w:color="auto"/>
        <w:left w:val="none" w:sz="0" w:space="0" w:color="auto"/>
        <w:bottom w:val="none" w:sz="0" w:space="0" w:color="auto"/>
        <w:right w:val="none" w:sz="0" w:space="0" w:color="auto"/>
      </w:divBdr>
    </w:div>
    <w:div w:id="1468165129">
      <w:bodyDiv w:val="1"/>
      <w:marLeft w:val="0"/>
      <w:marRight w:val="0"/>
      <w:marTop w:val="0"/>
      <w:marBottom w:val="0"/>
      <w:divBdr>
        <w:top w:val="none" w:sz="0" w:space="0" w:color="auto"/>
        <w:left w:val="none" w:sz="0" w:space="0" w:color="auto"/>
        <w:bottom w:val="none" w:sz="0" w:space="0" w:color="auto"/>
        <w:right w:val="none" w:sz="0" w:space="0" w:color="auto"/>
      </w:divBdr>
    </w:div>
    <w:div w:id="1475028574">
      <w:bodyDiv w:val="1"/>
      <w:marLeft w:val="0"/>
      <w:marRight w:val="0"/>
      <w:marTop w:val="0"/>
      <w:marBottom w:val="0"/>
      <w:divBdr>
        <w:top w:val="none" w:sz="0" w:space="0" w:color="auto"/>
        <w:left w:val="none" w:sz="0" w:space="0" w:color="auto"/>
        <w:bottom w:val="none" w:sz="0" w:space="0" w:color="auto"/>
        <w:right w:val="none" w:sz="0" w:space="0" w:color="auto"/>
      </w:divBdr>
    </w:div>
    <w:div w:id="1477409609">
      <w:bodyDiv w:val="1"/>
      <w:marLeft w:val="0"/>
      <w:marRight w:val="0"/>
      <w:marTop w:val="0"/>
      <w:marBottom w:val="0"/>
      <w:divBdr>
        <w:top w:val="none" w:sz="0" w:space="0" w:color="auto"/>
        <w:left w:val="none" w:sz="0" w:space="0" w:color="auto"/>
        <w:bottom w:val="none" w:sz="0" w:space="0" w:color="auto"/>
        <w:right w:val="none" w:sz="0" w:space="0" w:color="auto"/>
      </w:divBdr>
    </w:div>
    <w:div w:id="1481114947">
      <w:bodyDiv w:val="1"/>
      <w:marLeft w:val="0"/>
      <w:marRight w:val="0"/>
      <w:marTop w:val="0"/>
      <w:marBottom w:val="0"/>
      <w:divBdr>
        <w:top w:val="none" w:sz="0" w:space="0" w:color="auto"/>
        <w:left w:val="none" w:sz="0" w:space="0" w:color="auto"/>
        <w:bottom w:val="none" w:sz="0" w:space="0" w:color="auto"/>
        <w:right w:val="none" w:sz="0" w:space="0" w:color="auto"/>
      </w:divBdr>
    </w:div>
    <w:div w:id="1481729920">
      <w:bodyDiv w:val="1"/>
      <w:marLeft w:val="0"/>
      <w:marRight w:val="0"/>
      <w:marTop w:val="0"/>
      <w:marBottom w:val="0"/>
      <w:divBdr>
        <w:top w:val="none" w:sz="0" w:space="0" w:color="auto"/>
        <w:left w:val="none" w:sz="0" w:space="0" w:color="auto"/>
        <w:bottom w:val="none" w:sz="0" w:space="0" w:color="auto"/>
        <w:right w:val="none" w:sz="0" w:space="0" w:color="auto"/>
      </w:divBdr>
    </w:div>
    <w:div w:id="1483231092">
      <w:bodyDiv w:val="1"/>
      <w:marLeft w:val="0"/>
      <w:marRight w:val="0"/>
      <w:marTop w:val="0"/>
      <w:marBottom w:val="0"/>
      <w:divBdr>
        <w:top w:val="none" w:sz="0" w:space="0" w:color="auto"/>
        <w:left w:val="none" w:sz="0" w:space="0" w:color="auto"/>
        <w:bottom w:val="none" w:sz="0" w:space="0" w:color="auto"/>
        <w:right w:val="none" w:sz="0" w:space="0" w:color="auto"/>
      </w:divBdr>
    </w:div>
    <w:div w:id="1484541127">
      <w:bodyDiv w:val="1"/>
      <w:marLeft w:val="0"/>
      <w:marRight w:val="0"/>
      <w:marTop w:val="0"/>
      <w:marBottom w:val="0"/>
      <w:divBdr>
        <w:top w:val="none" w:sz="0" w:space="0" w:color="auto"/>
        <w:left w:val="none" w:sz="0" w:space="0" w:color="auto"/>
        <w:bottom w:val="none" w:sz="0" w:space="0" w:color="auto"/>
        <w:right w:val="none" w:sz="0" w:space="0" w:color="auto"/>
      </w:divBdr>
    </w:div>
    <w:div w:id="1487630750">
      <w:bodyDiv w:val="1"/>
      <w:marLeft w:val="0"/>
      <w:marRight w:val="0"/>
      <w:marTop w:val="0"/>
      <w:marBottom w:val="0"/>
      <w:divBdr>
        <w:top w:val="none" w:sz="0" w:space="0" w:color="auto"/>
        <w:left w:val="none" w:sz="0" w:space="0" w:color="auto"/>
        <w:bottom w:val="none" w:sz="0" w:space="0" w:color="auto"/>
        <w:right w:val="none" w:sz="0" w:space="0" w:color="auto"/>
      </w:divBdr>
    </w:div>
    <w:div w:id="1497065327">
      <w:bodyDiv w:val="1"/>
      <w:marLeft w:val="0"/>
      <w:marRight w:val="0"/>
      <w:marTop w:val="0"/>
      <w:marBottom w:val="0"/>
      <w:divBdr>
        <w:top w:val="none" w:sz="0" w:space="0" w:color="auto"/>
        <w:left w:val="none" w:sz="0" w:space="0" w:color="auto"/>
        <w:bottom w:val="none" w:sz="0" w:space="0" w:color="auto"/>
        <w:right w:val="none" w:sz="0" w:space="0" w:color="auto"/>
      </w:divBdr>
    </w:div>
    <w:div w:id="1497917827">
      <w:bodyDiv w:val="1"/>
      <w:marLeft w:val="0"/>
      <w:marRight w:val="0"/>
      <w:marTop w:val="0"/>
      <w:marBottom w:val="0"/>
      <w:divBdr>
        <w:top w:val="none" w:sz="0" w:space="0" w:color="auto"/>
        <w:left w:val="none" w:sz="0" w:space="0" w:color="auto"/>
        <w:bottom w:val="none" w:sz="0" w:space="0" w:color="auto"/>
        <w:right w:val="none" w:sz="0" w:space="0" w:color="auto"/>
      </w:divBdr>
    </w:div>
    <w:div w:id="1498812675">
      <w:bodyDiv w:val="1"/>
      <w:marLeft w:val="0"/>
      <w:marRight w:val="0"/>
      <w:marTop w:val="0"/>
      <w:marBottom w:val="0"/>
      <w:divBdr>
        <w:top w:val="none" w:sz="0" w:space="0" w:color="auto"/>
        <w:left w:val="none" w:sz="0" w:space="0" w:color="auto"/>
        <w:bottom w:val="none" w:sz="0" w:space="0" w:color="auto"/>
        <w:right w:val="none" w:sz="0" w:space="0" w:color="auto"/>
      </w:divBdr>
    </w:div>
    <w:div w:id="1499735491">
      <w:bodyDiv w:val="1"/>
      <w:marLeft w:val="0"/>
      <w:marRight w:val="0"/>
      <w:marTop w:val="0"/>
      <w:marBottom w:val="0"/>
      <w:divBdr>
        <w:top w:val="none" w:sz="0" w:space="0" w:color="auto"/>
        <w:left w:val="none" w:sz="0" w:space="0" w:color="auto"/>
        <w:bottom w:val="none" w:sz="0" w:space="0" w:color="auto"/>
        <w:right w:val="none" w:sz="0" w:space="0" w:color="auto"/>
      </w:divBdr>
    </w:div>
    <w:div w:id="1502231303">
      <w:bodyDiv w:val="1"/>
      <w:marLeft w:val="0"/>
      <w:marRight w:val="0"/>
      <w:marTop w:val="0"/>
      <w:marBottom w:val="0"/>
      <w:divBdr>
        <w:top w:val="none" w:sz="0" w:space="0" w:color="auto"/>
        <w:left w:val="none" w:sz="0" w:space="0" w:color="auto"/>
        <w:bottom w:val="none" w:sz="0" w:space="0" w:color="auto"/>
        <w:right w:val="none" w:sz="0" w:space="0" w:color="auto"/>
      </w:divBdr>
    </w:div>
    <w:div w:id="1502237532">
      <w:bodyDiv w:val="1"/>
      <w:marLeft w:val="0"/>
      <w:marRight w:val="0"/>
      <w:marTop w:val="0"/>
      <w:marBottom w:val="0"/>
      <w:divBdr>
        <w:top w:val="none" w:sz="0" w:space="0" w:color="auto"/>
        <w:left w:val="none" w:sz="0" w:space="0" w:color="auto"/>
        <w:bottom w:val="none" w:sz="0" w:space="0" w:color="auto"/>
        <w:right w:val="none" w:sz="0" w:space="0" w:color="auto"/>
      </w:divBdr>
    </w:div>
    <w:div w:id="1504511912">
      <w:bodyDiv w:val="1"/>
      <w:marLeft w:val="0"/>
      <w:marRight w:val="0"/>
      <w:marTop w:val="0"/>
      <w:marBottom w:val="0"/>
      <w:divBdr>
        <w:top w:val="none" w:sz="0" w:space="0" w:color="auto"/>
        <w:left w:val="none" w:sz="0" w:space="0" w:color="auto"/>
        <w:bottom w:val="none" w:sz="0" w:space="0" w:color="auto"/>
        <w:right w:val="none" w:sz="0" w:space="0" w:color="auto"/>
      </w:divBdr>
    </w:div>
    <w:div w:id="1505047682">
      <w:bodyDiv w:val="1"/>
      <w:marLeft w:val="0"/>
      <w:marRight w:val="0"/>
      <w:marTop w:val="0"/>
      <w:marBottom w:val="0"/>
      <w:divBdr>
        <w:top w:val="none" w:sz="0" w:space="0" w:color="auto"/>
        <w:left w:val="none" w:sz="0" w:space="0" w:color="auto"/>
        <w:bottom w:val="none" w:sz="0" w:space="0" w:color="auto"/>
        <w:right w:val="none" w:sz="0" w:space="0" w:color="auto"/>
      </w:divBdr>
    </w:div>
    <w:div w:id="1509633716">
      <w:bodyDiv w:val="1"/>
      <w:marLeft w:val="0"/>
      <w:marRight w:val="0"/>
      <w:marTop w:val="0"/>
      <w:marBottom w:val="0"/>
      <w:divBdr>
        <w:top w:val="none" w:sz="0" w:space="0" w:color="auto"/>
        <w:left w:val="none" w:sz="0" w:space="0" w:color="auto"/>
        <w:bottom w:val="none" w:sz="0" w:space="0" w:color="auto"/>
        <w:right w:val="none" w:sz="0" w:space="0" w:color="auto"/>
      </w:divBdr>
    </w:div>
    <w:div w:id="1511407435">
      <w:bodyDiv w:val="1"/>
      <w:marLeft w:val="0"/>
      <w:marRight w:val="0"/>
      <w:marTop w:val="0"/>
      <w:marBottom w:val="0"/>
      <w:divBdr>
        <w:top w:val="none" w:sz="0" w:space="0" w:color="auto"/>
        <w:left w:val="none" w:sz="0" w:space="0" w:color="auto"/>
        <w:bottom w:val="none" w:sz="0" w:space="0" w:color="auto"/>
        <w:right w:val="none" w:sz="0" w:space="0" w:color="auto"/>
      </w:divBdr>
    </w:div>
    <w:div w:id="1511480662">
      <w:bodyDiv w:val="1"/>
      <w:marLeft w:val="0"/>
      <w:marRight w:val="0"/>
      <w:marTop w:val="0"/>
      <w:marBottom w:val="0"/>
      <w:divBdr>
        <w:top w:val="none" w:sz="0" w:space="0" w:color="auto"/>
        <w:left w:val="none" w:sz="0" w:space="0" w:color="auto"/>
        <w:bottom w:val="none" w:sz="0" w:space="0" w:color="auto"/>
        <w:right w:val="none" w:sz="0" w:space="0" w:color="auto"/>
      </w:divBdr>
    </w:div>
    <w:div w:id="1511946115">
      <w:bodyDiv w:val="1"/>
      <w:marLeft w:val="0"/>
      <w:marRight w:val="0"/>
      <w:marTop w:val="0"/>
      <w:marBottom w:val="0"/>
      <w:divBdr>
        <w:top w:val="none" w:sz="0" w:space="0" w:color="auto"/>
        <w:left w:val="none" w:sz="0" w:space="0" w:color="auto"/>
        <w:bottom w:val="none" w:sz="0" w:space="0" w:color="auto"/>
        <w:right w:val="none" w:sz="0" w:space="0" w:color="auto"/>
      </w:divBdr>
    </w:div>
    <w:div w:id="1512069064">
      <w:bodyDiv w:val="1"/>
      <w:marLeft w:val="0"/>
      <w:marRight w:val="0"/>
      <w:marTop w:val="0"/>
      <w:marBottom w:val="0"/>
      <w:divBdr>
        <w:top w:val="none" w:sz="0" w:space="0" w:color="auto"/>
        <w:left w:val="none" w:sz="0" w:space="0" w:color="auto"/>
        <w:bottom w:val="none" w:sz="0" w:space="0" w:color="auto"/>
        <w:right w:val="none" w:sz="0" w:space="0" w:color="auto"/>
      </w:divBdr>
    </w:div>
    <w:div w:id="1515336966">
      <w:bodyDiv w:val="1"/>
      <w:marLeft w:val="0"/>
      <w:marRight w:val="0"/>
      <w:marTop w:val="0"/>
      <w:marBottom w:val="0"/>
      <w:divBdr>
        <w:top w:val="none" w:sz="0" w:space="0" w:color="auto"/>
        <w:left w:val="none" w:sz="0" w:space="0" w:color="auto"/>
        <w:bottom w:val="none" w:sz="0" w:space="0" w:color="auto"/>
        <w:right w:val="none" w:sz="0" w:space="0" w:color="auto"/>
      </w:divBdr>
    </w:div>
    <w:div w:id="1528328095">
      <w:bodyDiv w:val="1"/>
      <w:marLeft w:val="0"/>
      <w:marRight w:val="0"/>
      <w:marTop w:val="0"/>
      <w:marBottom w:val="0"/>
      <w:divBdr>
        <w:top w:val="none" w:sz="0" w:space="0" w:color="auto"/>
        <w:left w:val="none" w:sz="0" w:space="0" w:color="auto"/>
        <w:bottom w:val="none" w:sz="0" w:space="0" w:color="auto"/>
        <w:right w:val="none" w:sz="0" w:space="0" w:color="auto"/>
      </w:divBdr>
    </w:div>
    <w:div w:id="1529176655">
      <w:bodyDiv w:val="1"/>
      <w:marLeft w:val="0"/>
      <w:marRight w:val="0"/>
      <w:marTop w:val="0"/>
      <w:marBottom w:val="0"/>
      <w:divBdr>
        <w:top w:val="none" w:sz="0" w:space="0" w:color="auto"/>
        <w:left w:val="none" w:sz="0" w:space="0" w:color="auto"/>
        <w:bottom w:val="none" w:sz="0" w:space="0" w:color="auto"/>
        <w:right w:val="none" w:sz="0" w:space="0" w:color="auto"/>
      </w:divBdr>
    </w:div>
    <w:div w:id="1530294261">
      <w:bodyDiv w:val="1"/>
      <w:marLeft w:val="0"/>
      <w:marRight w:val="0"/>
      <w:marTop w:val="0"/>
      <w:marBottom w:val="0"/>
      <w:divBdr>
        <w:top w:val="none" w:sz="0" w:space="0" w:color="auto"/>
        <w:left w:val="none" w:sz="0" w:space="0" w:color="auto"/>
        <w:bottom w:val="none" w:sz="0" w:space="0" w:color="auto"/>
        <w:right w:val="none" w:sz="0" w:space="0" w:color="auto"/>
      </w:divBdr>
    </w:div>
    <w:div w:id="1530871197">
      <w:bodyDiv w:val="1"/>
      <w:marLeft w:val="0"/>
      <w:marRight w:val="0"/>
      <w:marTop w:val="0"/>
      <w:marBottom w:val="0"/>
      <w:divBdr>
        <w:top w:val="none" w:sz="0" w:space="0" w:color="auto"/>
        <w:left w:val="none" w:sz="0" w:space="0" w:color="auto"/>
        <w:bottom w:val="none" w:sz="0" w:space="0" w:color="auto"/>
        <w:right w:val="none" w:sz="0" w:space="0" w:color="auto"/>
      </w:divBdr>
    </w:div>
    <w:div w:id="1532255798">
      <w:bodyDiv w:val="1"/>
      <w:marLeft w:val="0"/>
      <w:marRight w:val="0"/>
      <w:marTop w:val="0"/>
      <w:marBottom w:val="0"/>
      <w:divBdr>
        <w:top w:val="none" w:sz="0" w:space="0" w:color="auto"/>
        <w:left w:val="none" w:sz="0" w:space="0" w:color="auto"/>
        <w:bottom w:val="none" w:sz="0" w:space="0" w:color="auto"/>
        <w:right w:val="none" w:sz="0" w:space="0" w:color="auto"/>
      </w:divBdr>
    </w:div>
    <w:div w:id="1533105959">
      <w:bodyDiv w:val="1"/>
      <w:marLeft w:val="0"/>
      <w:marRight w:val="0"/>
      <w:marTop w:val="0"/>
      <w:marBottom w:val="0"/>
      <w:divBdr>
        <w:top w:val="none" w:sz="0" w:space="0" w:color="auto"/>
        <w:left w:val="none" w:sz="0" w:space="0" w:color="auto"/>
        <w:bottom w:val="none" w:sz="0" w:space="0" w:color="auto"/>
        <w:right w:val="none" w:sz="0" w:space="0" w:color="auto"/>
      </w:divBdr>
    </w:div>
    <w:div w:id="1537037541">
      <w:bodyDiv w:val="1"/>
      <w:marLeft w:val="0"/>
      <w:marRight w:val="0"/>
      <w:marTop w:val="0"/>
      <w:marBottom w:val="0"/>
      <w:divBdr>
        <w:top w:val="none" w:sz="0" w:space="0" w:color="auto"/>
        <w:left w:val="none" w:sz="0" w:space="0" w:color="auto"/>
        <w:bottom w:val="none" w:sz="0" w:space="0" w:color="auto"/>
        <w:right w:val="none" w:sz="0" w:space="0" w:color="auto"/>
      </w:divBdr>
    </w:div>
    <w:div w:id="1537544082">
      <w:bodyDiv w:val="1"/>
      <w:marLeft w:val="0"/>
      <w:marRight w:val="0"/>
      <w:marTop w:val="0"/>
      <w:marBottom w:val="0"/>
      <w:divBdr>
        <w:top w:val="none" w:sz="0" w:space="0" w:color="auto"/>
        <w:left w:val="none" w:sz="0" w:space="0" w:color="auto"/>
        <w:bottom w:val="none" w:sz="0" w:space="0" w:color="auto"/>
        <w:right w:val="none" w:sz="0" w:space="0" w:color="auto"/>
      </w:divBdr>
    </w:div>
    <w:div w:id="1543245287">
      <w:bodyDiv w:val="1"/>
      <w:marLeft w:val="0"/>
      <w:marRight w:val="0"/>
      <w:marTop w:val="0"/>
      <w:marBottom w:val="0"/>
      <w:divBdr>
        <w:top w:val="none" w:sz="0" w:space="0" w:color="auto"/>
        <w:left w:val="none" w:sz="0" w:space="0" w:color="auto"/>
        <w:bottom w:val="none" w:sz="0" w:space="0" w:color="auto"/>
        <w:right w:val="none" w:sz="0" w:space="0" w:color="auto"/>
      </w:divBdr>
    </w:div>
    <w:div w:id="1547522382">
      <w:bodyDiv w:val="1"/>
      <w:marLeft w:val="0"/>
      <w:marRight w:val="0"/>
      <w:marTop w:val="0"/>
      <w:marBottom w:val="0"/>
      <w:divBdr>
        <w:top w:val="none" w:sz="0" w:space="0" w:color="auto"/>
        <w:left w:val="none" w:sz="0" w:space="0" w:color="auto"/>
        <w:bottom w:val="none" w:sz="0" w:space="0" w:color="auto"/>
        <w:right w:val="none" w:sz="0" w:space="0" w:color="auto"/>
      </w:divBdr>
    </w:div>
    <w:div w:id="1550453075">
      <w:bodyDiv w:val="1"/>
      <w:marLeft w:val="0"/>
      <w:marRight w:val="0"/>
      <w:marTop w:val="0"/>
      <w:marBottom w:val="0"/>
      <w:divBdr>
        <w:top w:val="none" w:sz="0" w:space="0" w:color="auto"/>
        <w:left w:val="none" w:sz="0" w:space="0" w:color="auto"/>
        <w:bottom w:val="none" w:sz="0" w:space="0" w:color="auto"/>
        <w:right w:val="none" w:sz="0" w:space="0" w:color="auto"/>
      </w:divBdr>
    </w:div>
    <w:div w:id="1550875501">
      <w:bodyDiv w:val="1"/>
      <w:marLeft w:val="0"/>
      <w:marRight w:val="0"/>
      <w:marTop w:val="0"/>
      <w:marBottom w:val="0"/>
      <w:divBdr>
        <w:top w:val="none" w:sz="0" w:space="0" w:color="auto"/>
        <w:left w:val="none" w:sz="0" w:space="0" w:color="auto"/>
        <w:bottom w:val="none" w:sz="0" w:space="0" w:color="auto"/>
        <w:right w:val="none" w:sz="0" w:space="0" w:color="auto"/>
      </w:divBdr>
    </w:div>
    <w:div w:id="1551381137">
      <w:bodyDiv w:val="1"/>
      <w:marLeft w:val="0"/>
      <w:marRight w:val="0"/>
      <w:marTop w:val="0"/>
      <w:marBottom w:val="0"/>
      <w:divBdr>
        <w:top w:val="none" w:sz="0" w:space="0" w:color="auto"/>
        <w:left w:val="none" w:sz="0" w:space="0" w:color="auto"/>
        <w:bottom w:val="none" w:sz="0" w:space="0" w:color="auto"/>
        <w:right w:val="none" w:sz="0" w:space="0" w:color="auto"/>
      </w:divBdr>
    </w:div>
    <w:div w:id="1552502051">
      <w:bodyDiv w:val="1"/>
      <w:marLeft w:val="0"/>
      <w:marRight w:val="0"/>
      <w:marTop w:val="0"/>
      <w:marBottom w:val="0"/>
      <w:divBdr>
        <w:top w:val="none" w:sz="0" w:space="0" w:color="auto"/>
        <w:left w:val="none" w:sz="0" w:space="0" w:color="auto"/>
        <w:bottom w:val="none" w:sz="0" w:space="0" w:color="auto"/>
        <w:right w:val="none" w:sz="0" w:space="0" w:color="auto"/>
      </w:divBdr>
    </w:div>
    <w:div w:id="1552616615">
      <w:bodyDiv w:val="1"/>
      <w:marLeft w:val="0"/>
      <w:marRight w:val="0"/>
      <w:marTop w:val="0"/>
      <w:marBottom w:val="0"/>
      <w:divBdr>
        <w:top w:val="none" w:sz="0" w:space="0" w:color="auto"/>
        <w:left w:val="none" w:sz="0" w:space="0" w:color="auto"/>
        <w:bottom w:val="none" w:sz="0" w:space="0" w:color="auto"/>
        <w:right w:val="none" w:sz="0" w:space="0" w:color="auto"/>
      </w:divBdr>
    </w:div>
    <w:div w:id="1554464020">
      <w:bodyDiv w:val="1"/>
      <w:marLeft w:val="0"/>
      <w:marRight w:val="0"/>
      <w:marTop w:val="0"/>
      <w:marBottom w:val="0"/>
      <w:divBdr>
        <w:top w:val="none" w:sz="0" w:space="0" w:color="auto"/>
        <w:left w:val="none" w:sz="0" w:space="0" w:color="auto"/>
        <w:bottom w:val="none" w:sz="0" w:space="0" w:color="auto"/>
        <w:right w:val="none" w:sz="0" w:space="0" w:color="auto"/>
      </w:divBdr>
    </w:div>
    <w:div w:id="1556551011">
      <w:bodyDiv w:val="1"/>
      <w:marLeft w:val="0"/>
      <w:marRight w:val="0"/>
      <w:marTop w:val="0"/>
      <w:marBottom w:val="0"/>
      <w:divBdr>
        <w:top w:val="none" w:sz="0" w:space="0" w:color="auto"/>
        <w:left w:val="none" w:sz="0" w:space="0" w:color="auto"/>
        <w:bottom w:val="none" w:sz="0" w:space="0" w:color="auto"/>
        <w:right w:val="none" w:sz="0" w:space="0" w:color="auto"/>
      </w:divBdr>
    </w:div>
    <w:div w:id="1559629353">
      <w:bodyDiv w:val="1"/>
      <w:marLeft w:val="0"/>
      <w:marRight w:val="0"/>
      <w:marTop w:val="0"/>
      <w:marBottom w:val="0"/>
      <w:divBdr>
        <w:top w:val="none" w:sz="0" w:space="0" w:color="auto"/>
        <w:left w:val="none" w:sz="0" w:space="0" w:color="auto"/>
        <w:bottom w:val="none" w:sz="0" w:space="0" w:color="auto"/>
        <w:right w:val="none" w:sz="0" w:space="0" w:color="auto"/>
      </w:divBdr>
    </w:div>
    <w:div w:id="1560244527">
      <w:bodyDiv w:val="1"/>
      <w:marLeft w:val="0"/>
      <w:marRight w:val="0"/>
      <w:marTop w:val="0"/>
      <w:marBottom w:val="0"/>
      <w:divBdr>
        <w:top w:val="none" w:sz="0" w:space="0" w:color="auto"/>
        <w:left w:val="none" w:sz="0" w:space="0" w:color="auto"/>
        <w:bottom w:val="none" w:sz="0" w:space="0" w:color="auto"/>
        <w:right w:val="none" w:sz="0" w:space="0" w:color="auto"/>
      </w:divBdr>
    </w:div>
    <w:div w:id="1563640431">
      <w:bodyDiv w:val="1"/>
      <w:marLeft w:val="0"/>
      <w:marRight w:val="0"/>
      <w:marTop w:val="0"/>
      <w:marBottom w:val="0"/>
      <w:divBdr>
        <w:top w:val="none" w:sz="0" w:space="0" w:color="auto"/>
        <w:left w:val="none" w:sz="0" w:space="0" w:color="auto"/>
        <w:bottom w:val="none" w:sz="0" w:space="0" w:color="auto"/>
        <w:right w:val="none" w:sz="0" w:space="0" w:color="auto"/>
      </w:divBdr>
    </w:div>
    <w:div w:id="1568027310">
      <w:bodyDiv w:val="1"/>
      <w:marLeft w:val="0"/>
      <w:marRight w:val="0"/>
      <w:marTop w:val="0"/>
      <w:marBottom w:val="0"/>
      <w:divBdr>
        <w:top w:val="none" w:sz="0" w:space="0" w:color="auto"/>
        <w:left w:val="none" w:sz="0" w:space="0" w:color="auto"/>
        <w:bottom w:val="none" w:sz="0" w:space="0" w:color="auto"/>
        <w:right w:val="none" w:sz="0" w:space="0" w:color="auto"/>
      </w:divBdr>
    </w:div>
    <w:div w:id="1569417199">
      <w:bodyDiv w:val="1"/>
      <w:marLeft w:val="0"/>
      <w:marRight w:val="0"/>
      <w:marTop w:val="0"/>
      <w:marBottom w:val="0"/>
      <w:divBdr>
        <w:top w:val="none" w:sz="0" w:space="0" w:color="auto"/>
        <w:left w:val="none" w:sz="0" w:space="0" w:color="auto"/>
        <w:bottom w:val="none" w:sz="0" w:space="0" w:color="auto"/>
        <w:right w:val="none" w:sz="0" w:space="0" w:color="auto"/>
      </w:divBdr>
    </w:div>
    <w:div w:id="1573854617">
      <w:bodyDiv w:val="1"/>
      <w:marLeft w:val="0"/>
      <w:marRight w:val="0"/>
      <w:marTop w:val="0"/>
      <w:marBottom w:val="0"/>
      <w:divBdr>
        <w:top w:val="none" w:sz="0" w:space="0" w:color="auto"/>
        <w:left w:val="none" w:sz="0" w:space="0" w:color="auto"/>
        <w:bottom w:val="none" w:sz="0" w:space="0" w:color="auto"/>
        <w:right w:val="none" w:sz="0" w:space="0" w:color="auto"/>
      </w:divBdr>
    </w:div>
    <w:div w:id="1576283317">
      <w:bodyDiv w:val="1"/>
      <w:marLeft w:val="0"/>
      <w:marRight w:val="0"/>
      <w:marTop w:val="0"/>
      <w:marBottom w:val="0"/>
      <w:divBdr>
        <w:top w:val="none" w:sz="0" w:space="0" w:color="auto"/>
        <w:left w:val="none" w:sz="0" w:space="0" w:color="auto"/>
        <w:bottom w:val="none" w:sz="0" w:space="0" w:color="auto"/>
        <w:right w:val="none" w:sz="0" w:space="0" w:color="auto"/>
      </w:divBdr>
    </w:div>
    <w:div w:id="1577278858">
      <w:bodyDiv w:val="1"/>
      <w:marLeft w:val="0"/>
      <w:marRight w:val="0"/>
      <w:marTop w:val="0"/>
      <w:marBottom w:val="0"/>
      <w:divBdr>
        <w:top w:val="none" w:sz="0" w:space="0" w:color="auto"/>
        <w:left w:val="none" w:sz="0" w:space="0" w:color="auto"/>
        <w:bottom w:val="none" w:sz="0" w:space="0" w:color="auto"/>
        <w:right w:val="none" w:sz="0" w:space="0" w:color="auto"/>
      </w:divBdr>
    </w:div>
    <w:div w:id="1580401848">
      <w:bodyDiv w:val="1"/>
      <w:marLeft w:val="0"/>
      <w:marRight w:val="0"/>
      <w:marTop w:val="0"/>
      <w:marBottom w:val="0"/>
      <w:divBdr>
        <w:top w:val="none" w:sz="0" w:space="0" w:color="auto"/>
        <w:left w:val="none" w:sz="0" w:space="0" w:color="auto"/>
        <w:bottom w:val="none" w:sz="0" w:space="0" w:color="auto"/>
        <w:right w:val="none" w:sz="0" w:space="0" w:color="auto"/>
      </w:divBdr>
    </w:div>
    <w:div w:id="1580476982">
      <w:bodyDiv w:val="1"/>
      <w:marLeft w:val="0"/>
      <w:marRight w:val="0"/>
      <w:marTop w:val="0"/>
      <w:marBottom w:val="0"/>
      <w:divBdr>
        <w:top w:val="none" w:sz="0" w:space="0" w:color="auto"/>
        <w:left w:val="none" w:sz="0" w:space="0" w:color="auto"/>
        <w:bottom w:val="none" w:sz="0" w:space="0" w:color="auto"/>
        <w:right w:val="none" w:sz="0" w:space="0" w:color="auto"/>
      </w:divBdr>
    </w:div>
    <w:div w:id="1582522530">
      <w:bodyDiv w:val="1"/>
      <w:marLeft w:val="0"/>
      <w:marRight w:val="0"/>
      <w:marTop w:val="0"/>
      <w:marBottom w:val="0"/>
      <w:divBdr>
        <w:top w:val="none" w:sz="0" w:space="0" w:color="auto"/>
        <w:left w:val="none" w:sz="0" w:space="0" w:color="auto"/>
        <w:bottom w:val="none" w:sz="0" w:space="0" w:color="auto"/>
        <w:right w:val="none" w:sz="0" w:space="0" w:color="auto"/>
      </w:divBdr>
    </w:div>
    <w:div w:id="1582984314">
      <w:bodyDiv w:val="1"/>
      <w:marLeft w:val="0"/>
      <w:marRight w:val="0"/>
      <w:marTop w:val="0"/>
      <w:marBottom w:val="0"/>
      <w:divBdr>
        <w:top w:val="none" w:sz="0" w:space="0" w:color="auto"/>
        <w:left w:val="none" w:sz="0" w:space="0" w:color="auto"/>
        <w:bottom w:val="none" w:sz="0" w:space="0" w:color="auto"/>
        <w:right w:val="none" w:sz="0" w:space="0" w:color="auto"/>
      </w:divBdr>
    </w:div>
    <w:div w:id="1584337221">
      <w:bodyDiv w:val="1"/>
      <w:marLeft w:val="0"/>
      <w:marRight w:val="0"/>
      <w:marTop w:val="0"/>
      <w:marBottom w:val="0"/>
      <w:divBdr>
        <w:top w:val="none" w:sz="0" w:space="0" w:color="auto"/>
        <w:left w:val="none" w:sz="0" w:space="0" w:color="auto"/>
        <w:bottom w:val="none" w:sz="0" w:space="0" w:color="auto"/>
        <w:right w:val="none" w:sz="0" w:space="0" w:color="auto"/>
      </w:divBdr>
    </w:div>
    <w:div w:id="1585797530">
      <w:bodyDiv w:val="1"/>
      <w:marLeft w:val="0"/>
      <w:marRight w:val="0"/>
      <w:marTop w:val="0"/>
      <w:marBottom w:val="0"/>
      <w:divBdr>
        <w:top w:val="none" w:sz="0" w:space="0" w:color="auto"/>
        <w:left w:val="none" w:sz="0" w:space="0" w:color="auto"/>
        <w:bottom w:val="none" w:sz="0" w:space="0" w:color="auto"/>
        <w:right w:val="none" w:sz="0" w:space="0" w:color="auto"/>
      </w:divBdr>
    </w:div>
    <w:div w:id="1590115110">
      <w:bodyDiv w:val="1"/>
      <w:marLeft w:val="0"/>
      <w:marRight w:val="0"/>
      <w:marTop w:val="0"/>
      <w:marBottom w:val="0"/>
      <w:divBdr>
        <w:top w:val="none" w:sz="0" w:space="0" w:color="auto"/>
        <w:left w:val="none" w:sz="0" w:space="0" w:color="auto"/>
        <w:bottom w:val="none" w:sz="0" w:space="0" w:color="auto"/>
        <w:right w:val="none" w:sz="0" w:space="0" w:color="auto"/>
      </w:divBdr>
    </w:div>
    <w:div w:id="1591692778">
      <w:bodyDiv w:val="1"/>
      <w:marLeft w:val="0"/>
      <w:marRight w:val="0"/>
      <w:marTop w:val="0"/>
      <w:marBottom w:val="0"/>
      <w:divBdr>
        <w:top w:val="none" w:sz="0" w:space="0" w:color="auto"/>
        <w:left w:val="none" w:sz="0" w:space="0" w:color="auto"/>
        <w:bottom w:val="none" w:sz="0" w:space="0" w:color="auto"/>
        <w:right w:val="none" w:sz="0" w:space="0" w:color="auto"/>
      </w:divBdr>
    </w:div>
    <w:div w:id="1593319466">
      <w:bodyDiv w:val="1"/>
      <w:marLeft w:val="0"/>
      <w:marRight w:val="0"/>
      <w:marTop w:val="0"/>
      <w:marBottom w:val="0"/>
      <w:divBdr>
        <w:top w:val="none" w:sz="0" w:space="0" w:color="auto"/>
        <w:left w:val="none" w:sz="0" w:space="0" w:color="auto"/>
        <w:bottom w:val="none" w:sz="0" w:space="0" w:color="auto"/>
        <w:right w:val="none" w:sz="0" w:space="0" w:color="auto"/>
      </w:divBdr>
    </w:div>
    <w:div w:id="1594246317">
      <w:bodyDiv w:val="1"/>
      <w:marLeft w:val="0"/>
      <w:marRight w:val="0"/>
      <w:marTop w:val="0"/>
      <w:marBottom w:val="0"/>
      <w:divBdr>
        <w:top w:val="none" w:sz="0" w:space="0" w:color="auto"/>
        <w:left w:val="none" w:sz="0" w:space="0" w:color="auto"/>
        <w:bottom w:val="none" w:sz="0" w:space="0" w:color="auto"/>
        <w:right w:val="none" w:sz="0" w:space="0" w:color="auto"/>
      </w:divBdr>
    </w:div>
    <w:div w:id="1595360394">
      <w:bodyDiv w:val="1"/>
      <w:marLeft w:val="0"/>
      <w:marRight w:val="0"/>
      <w:marTop w:val="0"/>
      <w:marBottom w:val="0"/>
      <w:divBdr>
        <w:top w:val="none" w:sz="0" w:space="0" w:color="auto"/>
        <w:left w:val="none" w:sz="0" w:space="0" w:color="auto"/>
        <w:bottom w:val="none" w:sz="0" w:space="0" w:color="auto"/>
        <w:right w:val="none" w:sz="0" w:space="0" w:color="auto"/>
      </w:divBdr>
    </w:div>
    <w:div w:id="1596940466">
      <w:bodyDiv w:val="1"/>
      <w:marLeft w:val="0"/>
      <w:marRight w:val="0"/>
      <w:marTop w:val="0"/>
      <w:marBottom w:val="0"/>
      <w:divBdr>
        <w:top w:val="none" w:sz="0" w:space="0" w:color="auto"/>
        <w:left w:val="none" w:sz="0" w:space="0" w:color="auto"/>
        <w:bottom w:val="none" w:sz="0" w:space="0" w:color="auto"/>
        <w:right w:val="none" w:sz="0" w:space="0" w:color="auto"/>
      </w:divBdr>
    </w:div>
    <w:div w:id="1599943129">
      <w:bodyDiv w:val="1"/>
      <w:marLeft w:val="0"/>
      <w:marRight w:val="0"/>
      <w:marTop w:val="0"/>
      <w:marBottom w:val="0"/>
      <w:divBdr>
        <w:top w:val="none" w:sz="0" w:space="0" w:color="auto"/>
        <w:left w:val="none" w:sz="0" w:space="0" w:color="auto"/>
        <w:bottom w:val="none" w:sz="0" w:space="0" w:color="auto"/>
        <w:right w:val="none" w:sz="0" w:space="0" w:color="auto"/>
      </w:divBdr>
    </w:div>
    <w:div w:id="1600748047">
      <w:bodyDiv w:val="1"/>
      <w:marLeft w:val="0"/>
      <w:marRight w:val="0"/>
      <w:marTop w:val="0"/>
      <w:marBottom w:val="0"/>
      <w:divBdr>
        <w:top w:val="none" w:sz="0" w:space="0" w:color="auto"/>
        <w:left w:val="none" w:sz="0" w:space="0" w:color="auto"/>
        <w:bottom w:val="none" w:sz="0" w:space="0" w:color="auto"/>
        <w:right w:val="none" w:sz="0" w:space="0" w:color="auto"/>
      </w:divBdr>
    </w:div>
    <w:div w:id="1605268426">
      <w:bodyDiv w:val="1"/>
      <w:marLeft w:val="0"/>
      <w:marRight w:val="0"/>
      <w:marTop w:val="0"/>
      <w:marBottom w:val="0"/>
      <w:divBdr>
        <w:top w:val="none" w:sz="0" w:space="0" w:color="auto"/>
        <w:left w:val="none" w:sz="0" w:space="0" w:color="auto"/>
        <w:bottom w:val="none" w:sz="0" w:space="0" w:color="auto"/>
        <w:right w:val="none" w:sz="0" w:space="0" w:color="auto"/>
      </w:divBdr>
    </w:div>
    <w:div w:id="1605460557">
      <w:bodyDiv w:val="1"/>
      <w:marLeft w:val="0"/>
      <w:marRight w:val="0"/>
      <w:marTop w:val="0"/>
      <w:marBottom w:val="0"/>
      <w:divBdr>
        <w:top w:val="none" w:sz="0" w:space="0" w:color="auto"/>
        <w:left w:val="none" w:sz="0" w:space="0" w:color="auto"/>
        <w:bottom w:val="none" w:sz="0" w:space="0" w:color="auto"/>
        <w:right w:val="none" w:sz="0" w:space="0" w:color="auto"/>
      </w:divBdr>
    </w:div>
    <w:div w:id="1608394123">
      <w:bodyDiv w:val="1"/>
      <w:marLeft w:val="0"/>
      <w:marRight w:val="0"/>
      <w:marTop w:val="0"/>
      <w:marBottom w:val="0"/>
      <w:divBdr>
        <w:top w:val="none" w:sz="0" w:space="0" w:color="auto"/>
        <w:left w:val="none" w:sz="0" w:space="0" w:color="auto"/>
        <w:bottom w:val="none" w:sz="0" w:space="0" w:color="auto"/>
        <w:right w:val="none" w:sz="0" w:space="0" w:color="auto"/>
      </w:divBdr>
    </w:div>
    <w:div w:id="1609191177">
      <w:bodyDiv w:val="1"/>
      <w:marLeft w:val="0"/>
      <w:marRight w:val="0"/>
      <w:marTop w:val="0"/>
      <w:marBottom w:val="0"/>
      <w:divBdr>
        <w:top w:val="none" w:sz="0" w:space="0" w:color="auto"/>
        <w:left w:val="none" w:sz="0" w:space="0" w:color="auto"/>
        <w:bottom w:val="none" w:sz="0" w:space="0" w:color="auto"/>
        <w:right w:val="none" w:sz="0" w:space="0" w:color="auto"/>
      </w:divBdr>
    </w:div>
    <w:div w:id="1613442723">
      <w:bodyDiv w:val="1"/>
      <w:marLeft w:val="0"/>
      <w:marRight w:val="0"/>
      <w:marTop w:val="0"/>
      <w:marBottom w:val="0"/>
      <w:divBdr>
        <w:top w:val="none" w:sz="0" w:space="0" w:color="auto"/>
        <w:left w:val="none" w:sz="0" w:space="0" w:color="auto"/>
        <w:bottom w:val="none" w:sz="0" w:space="0" w:color="auto"/>
        <w:right w:val="none" w:sz="0" w:space="0" w:color="auto"/>
      </w:divBdr>
    </w:div>
    <w:div w:id="1614821082">
      <w:bodyDiv w:val="1"/>
      <w:marLeft w:val="0"/>
      <w:marRight w:val="0"/>
      <w:marTop w:val="0"/>
      <w:marBottom w:val="0"/>
      <w:divBdr>
        <w:top w:val="none" w:sz="0" w:space="0" w:color="auto"/>
        <w:left w:val="none" w:sz="0" w:space="0" w:color="auto"/>
        <w:bottom w:val="none" w:sz="0" w:space="0" w:color="auto"/>
        <w:right w:val="none" w:sz="0" w:space="0" w:color="auto"/>
      </w:divBdr>
    </w:div>
    <w:div w:id="1616013476">
      <w:bodyDiv w:val="1"/>
      <w:marLeft w:val="0"/>
      <w:marRight w:val="0"/>
      <w:marTop w:val="0"/>
      <w:marBottom w:val="0"/>
      <w:divBdr>
        <w:top w:val="none" w:sz="0" w:space="0" w:color="auto"/>
        <w:left w:val="none" w:sz="0" w:space="0" w:color="auto"/>
        <w:bottom w:val="none" w:sz="0" w:space="0" w:color="auto"/>
        <w:right w:val="none" w:sz="0" w:space="0" w:color="auto"/>
      </w:divBdr>
    </w:div>
    <w:div w:id="1618485653">
      <w:bodyDiv w:val="1"/>
      <w:marLeft w:val="0"/>
      <w:marRight w:val="0"/>
      <w:marTop w:val="0"/>
      <w:marBottom w:val="0"/>
      <w:divBdr>
        <w:top w:val="none" w:sz="0" w:space="0" w:color="auto"/>
        <w:left w:val="none" w:sz="0" w:space="0" w:color="auto"/>
        <w:bottom w:val="none" w:sz="0" w:space="0" w:color="auto"/>
        <w:right w:val="none" w:sz="0" w:space="0" w:color="auto"/>
      </w:divBdr>
    </w:div>
    <w:div w:id="1620527710">
      <w:bodyDiv w:val="1"/>
      <w:marLeft w:val="0"/>
      <w:marRight w:val="0"/>
      <w:marTop w:val="0"/>
      <w:marBottom w:val="0"/>
      <w:divBdr>
        <w:top w:val="none" w:sz="0" w:space="0" w:color="auto"/>
        <w:left w:val="none" w:sz="0" w:space="0" w:color="auto"/>
        <w:bottom w:val="none" w:sz="0" w:space="0" w:color="auto"/>
        <w:right w:val="none" w:sz="0" w:space="0" w:color="auto"/>
      </w:divBdr>
    </w:div>
    <w:div w:id="1622105492">
      <w:bodyDiv w:val="1"/>
      <w:marLeft w:val="0"/>
      <w:marRight w:val="0"/>
      <w:marTop w:val="0"/>
      <w:marBottom w:val="0"/>
      <w:divBdr>
        <w:top w:val="none" w:sz="0" w:space="0" w:color="auto"/>
        <w:left w:val="none" w:sz="0" w:space="0" w:color="auto"/>
        <w:bottom w:val="none" w:sz="0" w:space="0" w:color="auto"/>
        <w:right w:val="none" w:sz="0" w:space="0" w:color="auto"/>
      </w:divBdr>
    </w:div>
    <w:div w:id="1622106443">
      <w:bodyDiv w:val="1"/>
      <w:marLeft w:val="0"/>
      <w:marRight w:val="0"/>
      <w:marTop w:val="0"/>
      <w:marBottom w:val="0"/>
      <w:divBdr>
        <w:top w:val="none" w:sz="0" w:space="0" w:color="auto"/>
        <w:left w:val="none" w:sz="0" w:space="0" w:color="auto"/>
        <w:bottom w:val="none" w:sz="0" w:space="0" w:color="auto"/>
        <w:right w:val="none" w:sz="0" w:space="0" w:color="auto"/>
      </w:divBdr>
    </w:div>
    <w:div w:id="1622345193">
      <w:bodyDiv w:val="1"/>
      <w:marLeft w:val="0"/>
      <w:marRight w:val="0"/>
      <w:marTop w:val="0"/>
      <w:marBottom w:val="0"/>
      <w:divBdr>
        <w:top w:val="none" w:sz="0" w:space="0" w:color="auto"/>
        <w:left w:val="none" w:sz="0" w:space="0" w:color="auto"/>
        <w:bottom w:val="none" w:sz="0" w:space="0" w:color="auto"/>
        <w:right w:val="none" w:sz="0" w:space="0" w:color="auto"/>
      </w:divBdr>
    </w:div>
    <w:div w:id="1627925175">
      <w:bodyDiv w:val="1"/>
      <w:marLeft w:val="0"/>
      <w:marRight w:val="0"/>
      <w:marTop w:val="0"/>
      <w:marBottom w:val="0"/>
      <w:divBdr>
        <w:top w:val="none" w:sz="0" w:space="0" w:color="auto"/>
        <w:left w:val="none" w:sz="0" w:space="0" w:color="auto"/>
        <w:bottom w:val="none" w:sz="0" w:space="0" w:color="auto"/>
        <w:right w:val="none" w:sz="0" w:space="0" w:color="auto"/>
      </w:divBdr>
    </w:div>
    <w:div w:id="1627930050">
      <w:bodyDiv w:val="1"/>
      <w:marLeft w:val="0"/>
      <w:marRight w:val="0"/>
      <w:marTop w:val="0"/>
      <w:marBottom w:val="0"/>
      <w:divBdr>
        <w:top w:val="none" w:sz="0" w:space="0" w:color="auto"/>
        <w:left w:val="none" w:sz="0" w:space="0" w:color="auto"/>
        <w:bottom w:val="none" w:sz="0" w:space="0" w:color="auto"/>
        <w:right w:val="none" w:sz="0" w:space="0" w:color="auto"/>
      </w:divBdr>
    </w:div>
    <w:div w:id="1632662274">
      <w:bodyDiv w:val="1"/>
      <w:marLeft w:val="0"/>
      <w:marRight w:val="0"/>
      <w:marTop w:val="0"/>
      <w:marBottom w:val="0"/>
      <w:divBdr>
        <w:top w:val="none" w:sz="0" w:space="0" w:color="auto"/>
        <w:left w:val="none" w:sz="0" w:space="0" w:color="auto"/>
        <w:bottom w:val="none" w:sz="0" w:space="0" w:color="auto"/>
        <w:right w:val="none" w:sz="0" w:space="0" w:color="auto"/>
      </w:divBdr>
    </w:div>
    <w:div w:id="1633246952">
      <w:bodyDiv w:val="1"/>
      <w:marLeft w:val="0"/>
      <w:marRight w:val="0"/>
      <w:marTop w:val="0"/>
      <w:marBottom w:val="0"/>
      <w:divBdr>
        <w:top w:val="none" w:sz="0" w:space="0" w:color="auto"/>
        <w:left w:val="none" w:sz="0" w:space="0" w:color="auto"/>
        <w:bottom w:val="none" w:sz="0" w:space="0" w:color="auto"/>
        <w:right w:val="none" w:sz="0" w:space="0" w:color="auto"/>
      </w:divBdr>
    </w:div>
    <w:div w:id="1634477523">
      <w:bodyDiv w:val="1"/>
      <w:marLeft w:val="0"/>
      <w:marRight w:val="0"/>
      <w:marTop w:val="0"/>
      <w:marBottom w:val="0"/>
      <w:divBdr>
        <w:top w:val="none" w:sz="0" w:space="0" w:color="auto"/>
        <w:left w:val="none" w:sz="0" w:space="0" w:color="auto"/>
        <w:bottom w:val="none" w:sz="0" w:space="0" w:color="auto"/>
        <w:right w:val="none" w:sz="0" w:space="0" w:color="auto"/>
      </w:divBdr>
    </w:div>
    <w:div w:id="1636057035">
      <w:bodyDiv w:val="1"/>
      <w:marLeft w:val="0"/>
      <w:marRight w:val="0"/>
      <w:marTop w:val="0"/>
      <w:marBottom w:val="0"/>
      <w:divBdr>
        <w:top w:val="none" w:sz="0" w:space="0" w:color="auto"/>
        <w:left w:val="none" w:sz="0" w:space="0" w:color="auto"/>
        <w:bottom w:val="none" w:sz="0" w:space="0" w:color="auto"/>
        <w:right w:val="none" w:sz="0" w:space="0" w:color="auto"/>
      </w:divBdr>
    </w:div>
    <w:div w:id="1637102485">
      <w:bodyDiv w:val="1"/>
      <w:marLeft w:val="0"/>
      <w:marRight w:val="0"/>
      <w:marTop w:val="0"/>
      <w:marBottom w:val="0"/>
      <w:divBdr>
        <w:top w:val="none" w:sz="0" w:space="0" w:color="auto"/>
        <w:left w:val="none" w:sz="0" w:space="0" w:color="auto"/>
        <w:bottom w:val="none" w:sz="0" w:space="0" w:color="auto"/>
        <w:right w:val="none" w:sz="0" w:space="0" w:color="auto"/>
      </w:divBdr>
    </w:div>
    <w:div w:id="1638531322">
      <w:bodyDiv w:val="1"/>
      <w:marLeft w:val="0"/>
      <w:marRight w:val="0"/>
      <w:marTop w:val="0"/>
      <w:marBottom w:val="0"/>
      <w:divBdr>
        <w:top w:val="none" w:sz="0" w:space="0" w:color="auto"/>
        <w:left w:val="none" w:sz="0" w:space="0" w:color="auto"/>
        <w:bottom w:val="none" w:sz="0" w:space="0" w:color="auto"/>
        <w:right w:val="none" w:sz="0" w:space="0" w:color="auto"/>
      </w:divBdr>
    </w:div>
    <w:div w:id="1638804514">
      <w:bodyDiv w:val="1"/>
      <w:marLeft w:val="0"/>
      <w:marRight w:val="0"/>
      <w:marTop w:val="0"/>
      <w:marBottom w:val="0"/>
      <w:divBdr>
        <w:top w:val="none" w:sz="0" w:space="0" w:color="auto"/>
        <w:left w:val="none" w:sz="0" w:space="0" w:color="auto"/>
        <w:bottom w:val="none" w:sz="0" w:space="0" w:color="auto"/>
        <w:right w:val="none" w:sz="0" w:space="0" w:color="auto"/>
      </w:divBdr>
    </w:div>
    <w:div w:id="1643196033">
      <w:bodyDiv w:val="1"/>
      <w:marLeft w:val="0"/>
      <w:marRight w:val="0"/>
      <w:marTop w:val="0"/>
      <w:marBottom w:val="0"/>
      <w:divBdr>
        <w:top w:val="none" w:sz="0" w:space="0" w:color="auto"/>
        <w:left w:val="none" w:sz="0" w:space="0" w:color="auto"/>
        <w:bottom w:val="none" w:sz="0" w:space="0" w:color="auto"/>
        <w:right w:val="none" w:sz="0" w:space="0" w:color="auto"/>
      </w:divBdr>
    </w:div>
    <w:div w:id="1644432248">
      <w:bodyDiv w:val="1"/>
      <w:marLeft w:val="0"/>
      <w:marRight w:val="0"/>
      <w:marTop w:val="0"/>
      <w:marBottom w:val="0"/>
      <w:divBdr>
        <w:top w:val="none" w:sz="0" w:space="0" w:color="auto"/>
        <w:left w:val="none" w:sz="0" w:space="0" w:color="auto"/>
        <w:bottom w:val="none" w:sz="0" w:space="0" w:color="auto"/>
        <w:right w:val="none" w:sz="0" w:space="0" w:color="auto"/>
      </w:divBdr>
    </w:div>
    <w:div w:id="1648241112">
      <w:bodyDiv w:val="1"/>
      <w:marLeft w:val="0"/>
      <w:marRight w:val="0"/>
      <w:marTop w:val="0"/>
      <w:marBottom w:val="0"/>
      <w:divBdr>
        <w:top w:val="none" w:sz="0" w:space="0" w:color="auto"/>
        <w:left w:val="none" w:sz="0" w:space="0" w:color="auto"/>
        <w:bottom w:val="none" w:sz="0" w:space="0" w:color="auto"/>
        <w:right w:val="none" w:sz="0" w:space="0" w:color="auto"/>
      </w:divBdr>
    </w:div>
    <w:div w:id="1649896893">
      <w:bodyDiv w:val="1"/>
      <w:marLeft w:val="0"/>
      <w:marRight w:val="0"/>
      <w:marTop w:val="0"/>
      <w:marBottom w:val="0"/>
      <w:divBdr>
        <w:top w:val="none" w:sz="0" w:space="0" w:color="auto"/>
        <w:left w:val="none" w:sz="0" w:space="0" w:color="auto"/>
        <w:bottom w:val="none" w:sz="0" w:space="0" w:color="auto"/>
        <w:right w:val="none" w:sz="0" w:space="0" w:color="auto"/>
      </w:divBdr>
    </w:div>
    <w:div w:id="1652909286">
      <w:bodyDiv w:val="1"/>
      <w:marLeft w:val="0"/>
      <w:marRight w:val="0"/>
      <w:marTop w:val="0"/>
      <w:marBottom w:val="0"/>
      <w:divBdr>
        <w:top w:val="none" w:sz="0" w:space="0" w:color="auto"/>
        <w:left w:val="none" w:sz="0" w:space="0" w:color="auto"/>
        <w:bottom w:val="none" w:sz="0" w:space="0" w:color="auto"/>
        <w:right w:val="none" w:sz="0" w:space="0" w:color="auto"/>
      </w:divBdr>
    </w:div>
    <w:div w:id="1653102126">
      <w:bodyDiv w:val="1"/>
      <w:marLeft w:val="0"/>
      <w:marRight w:val="0"/>
      <w:marTop w:val="0"/>
      <w:marBottom w:val="0"/>
      <w:divBdr>
        <w:top w:val="none" w:sz="0" w:space="0" w:color="auto"/>
        <w:left w:val="none" w:sz="0" w:space="0" w:color="auto"/>
        <w:bottom w:val="none" w:sz="0" w:space="0" w:color="auto"/>
        <w:right w:val="none" w:sz="0" w:space="0" w:color="auto"/>
      </w:divBdr>
    </w:div>
    <w:div w:id="1653561893">
      <w:bodyDiv w:val="1"/>
      <w:marLeft w:val="0"/>
      <w:marRight w:val="0"/>
      <w:marTop w:val="0"/>
      <w:marBottom w:val="0"/>
      <w:divBdr>
        <w:top w:val="none" w:sz="0" w:space="0" w:color="auto"/>
        <w:left w:val="none" w:sz="0" w:space="0" w:color="auto"/>
        <w:bottom w:val="none" w:sz="0" w:space="0" w:color="auto"/>
        <w:right w:val="none" w:sz="0" w:space="0" w:color="auto"/>
      </w:divBdr>
    </w:div>
    <w:div w:id="1654288510">
      <w:bodyDiv w:val="1"/>
      <w:marLeft w:val="0"/>
      <w:marRight w:val="0"/>
      <w:marTop w:val="0"/>
      <w:marBottom w:val="0"/>
      <w:divBdr>
        <w:top w:val="none" w:sz="0" w:space="0" w:color="auto"/>
        <w:left w:val="none" w:sz="0" w:space="0" w:color="auto"/>
        <w:bottom w:val="none" w:sz="0" w:space="0" w:color="auto"/>
        <w:right w:val="none" w:sz="0" w:space="0" w:color="auto"/>
      </w:divBdr>
    </w:div>
    <w:div w:id="1655376346">
      <w:bodyDiv w:val="1"/>
      <w:marLeft w:val="0"/>
      <w:marRight w:val="0"/>
      <w:marTop w:val="0"/>
      <w:marBottom w:val="0"/>
      <w:divBdr>
        <w:top w:val="none" w:sz="0" w:space="0" w:color="auto"/>
        <w:left w:val="none" w:sz="0" w:space="0" w:color="auto"/>
        <w:bottom w:val="none" w:sz="0" w:space="0" w:color="auto"/>
        <w:right w:val="none" w:sz="0" w:space="0" w:color="auto"/>
      </w:divBdr>
    </w:div>
    <w:div w:id="1656834092">
      <w:bodyDiv w:val="1"/>
      <w:marLeft w:val="0"/>
      <w:marRight w:val="0"/>
      <w:marTop w:val="0"/>
      <w:marBottom w:val="0"/>
      <w:divBdr>
        <w:top w:val="none" w:sz="0" w:space="0" w:color="auto"/>
        <w:left w:val="none" w:sz="0" w:space="0" w:color="auto"/>
        <w:bottom w:val="none" w:sz="0" w:space="0" w:color="auto"/>
        <w:right w:val="none" w:sz="0" w:space="0" w:color="auto"/>
      </w:divBdr>
    </w:div>
    <w:div w:id="1658455242">
      <w:bodyDiv w:val="1"/>
      <w:marLeft w:val="0"/>
      <w:marRight w:val="0"/>
      <w:marTop w:val="0"/>
      <w:marBottom w:val="0"/>
      <w:divBdr>
        <w:top w:val="none" w:sz="0" w:space="0" w:color="auto"/>
        <w:left w:val="none" w:sz="0" w:space="0" w:color="auto"/>
        <w:bottom w:val="none" w:sz="0" w:space="0" w:color="auto"/>
        <w:right w:val="none" w:sz="0" w:space="0" w:color="auto"/>
      </w:divBdr>
    </w:div>
    <w:div w:id="1659966426">
      <w:bodyDiv w:val="1"/>
      <w:marLeft w:val="0"/>
      <w:marRight w:val="0"/>
      <w:marTop w:val="0"/>
      <w:marBottom w:val="0"/>
      <w:divBdr>
        <w:top w:val="none" w:sz="0" w:space="0" w:color="auto"/>
        <w:left w:val="none" w:sz="0" w:space="0" w:color="auto"/>
        <w:bottom w:val="none" w:sz="0" w:space="0" w:color="auto"/>
        <w:right w:val="none" w:sz="0" w:space="0" w:color="auto"/>
      </w:divBdr>
    </w:div>
    <w:div w:id="1663238200">
      <w:bodyDiv w:val="1"/>
      <w:marLeft w:val="0"/>
      <w:marRight w:val="0"/>
      <w:marTop w:val="0"/>
      <w:marBottom w:val="0"/>
      <w:divBdr>
        <w:top w:val="none" w:sz="0" w:space="0" w:color="auto"/>
        <w:left w:val="none" w:sz="0" w:space="0" w:color="auto"/>
        <w:bottom w:val="none" w:sz="0" w:space="0" w:color="auto"/>
        <w:right w:val="none" w:sz="0" w:space="0" w:color="auto"/>
      </w:divBdr>
    </w:div>
    <w:div w:id="1665745933">
      <w:bodyDiv w:val="1"/>
      <w:marLeft w:val="0"/>
      <w:marRight w:val="0"/>
      <w:marTop w:val="0"/>
      <w:marBottom w:val="0"/>
      <w:divBdr>
        <w:top w:val="none" w:sz="0" w:space="0" w:color="auto"/>
        <w:left w:val="none" w:sz="0" w:space="0" w:color="auto"/>
        <w:bottom w:val="none" w:sz="0" w:space="0" w:color="auto"/>
        <w:right w:val="none" w:sz="0" w:space="0" w:color="auto"/>
      </w:divBdr>
    </w:div>
    <w:div w:id="1676108367">
      <w:bodyDiv w:val="1"/>
      <w:marLeft w:val="0"/>
      <w:marRight w:val="0"/>
      <w:marTop w:val="0"/>
      <w:marBottom w:val="0"/>
      <w:divBdr>
        <w:top w:val="none" w:sz="0" w:space="0" w:color="auto"/>
        <w:left w:val="none" w:sz="0" w:space="0" w:color="auto"/>
        <w:bottom w:val="none" w:sz="0" w:space="0" w:color="auto"/>
        <w:right w:val="none" w:sz="0" w:space="0" w:color="auto"/>
      </w:divBdr>
    </w:div>
    <w:div w:id="1676880939">
      <w:bodyDiv w:val="1"/>
      <w:marLeft w:val="0"/>
      <w:marRight w:val="0"/>
      <w:marTop w:val="0"/>
      <w:marBottom w:val="0"/>
      <w:divBdr>
        <w:top w:val="none" w:sz="0" w:space="0" w:color="auto"/>
        <w:left w:val="none" w:sz="0" w:space="0" w:color="auto"/>
        <w:bottom w:val="none" w:sz="0" w:space="0" w:color="auto"/>
        <w:right w:val="none" w:sz="0" w:space="0" w:color="auto"/>
      </w:divBdr>
    </w:div>
    <w:div w:id="1677994161">
      <w:bodyDiv w:val="1"/>
      <w:marLeft w:val="0"/>
      <w:marRight w:val="0"/>
      <w:marTop w:val="0"/>
      <w:marBottom w:val="0"/>
      <w:divBdr>
        <w:top w:val="none" w:sz="0" w:space="0" w:color="auto"/>
        <w:left w:val="none" w:sz="0" w:space="0" w:color="auto"/>
        <w:bottom w:val="none" w:sz="0" w:space="0" w:color="auto"/>
        <w:right w:val="none" w:sz="0" w:space="0" w:color="auto"/>
      </w:divBdr>
    </w:div>
    <w:div w:id="1678187147">
      <w:bodyDiv w:val="1"/>
      <w:marLeft w:val="0"/>
      <w:marRight w:val="0"/>
      <w:marTop w:val="0"/>
      <w:marBottom w:val="0"/>
      <w:divBdr>
        <w:top w:val="none" w:sz="0" w:space="0" w:color="auto"/>
        <w:left w:val="none" w:sz="0" w:space="0" w:color="auto"/>
        <w:bottom w:val="none" w:sz="0" w:space="0" w:color="auto"/>
        <w:right w:val="none" w:sz="0" w:space="0" w:color="auto"/>
      </w:divBdr>
    </w:div>
    <w:div w:id="1679238406">
      <w:bodyDiv w:val="1"/>
      <w:marLeft w:val="0"/>
      <w:marRight w:val="0"/>
      <w:marTop w:val="0"/>
      <w:marBottom w:val="0"/>
      <w:divBdr>
        <w:top w:val="none" w:sz="0" w:space="0" w:color="auto"/>
        <w:left w:val="none" w:sz="0" w:space="0" w:color="auto"/>
        <w:bottom w:val="none" w:sz="0" w:space="0" w:color="auto"/>
        <w:right w:val="none" w:sz="0" w:space="0" w:color="auto"/>
      </w:divBdr>
    </w:div>
    <w:div w:id="1679386332">
      <w:bodyDiv w:val="1"/>
      <w:marLeft w:val="0"/>
      <w:marRight w:val="0"/>
      <w:marTop w:val="0"/>
      <w:marBottom w:val="0"/>
      <w:divBdr>
        <w:top w:val="none" w:sz="0" w:space="0" w:color="auto"/>
        <w:left w:val="none" w:sz="0" w:space="0" w:color="auto"/>
        <w:bottom w:val="none" w:sz="0" w:space="0" w:color="auto"/>
        <w:right w:val="none" w:sz="0" w:space="0" w:color="auto"/>
      </w:divBdr>
    </w:div>
    <w:div w:id="1679771479">
      <w:bodyDiv w:val="1"/>
      <w:marLeft w:val="0"/>
      <w:marRight w:val="0"/>
      <w:marTop w:val="0"/>
      <w:marBottom w:val="0"/>
      <w:divBdr>
        <w:top w:val="none" w:sz="0" w:space="0" w:color="auto"/>
        <w:left w:val="none" w:sz="0" w:space="0" w:color="auto"/>
        <w:bottom w:val="none" w:sz="0" w:space="0" w:color="auto"/>
        <w:right w:val="none" w:sz="0" w:space="0" w:color="auto"/>
      </w:divBdr>
    </w:div>
    <w:div w:id="1685135749">
      <w:bodyDiv w:val="1"/>
      <w:marLeft w:val="0"/>
      <w:marRight w:val="0"/>
      <w:marTop w:val="0"/>
      <w:marBottom w:val="0"/>
      <w:divBdr>
        <w:top w:val="none" w:sz="0" w:space="0" w:color="auto"/>
        <w:left w:val="none" w:sz="0" w:space="0" w:color="auto"/>
        <w:bottom w:val="none" w:sz="0" w:space="0" w:color="auto"/>
        <w:right w:val="none" w:sz="0" w:space="0" w:color="auto"/>
      </w:divBdr>
    </w:div>
    <w:div w:id="1687751334">
      <w:bodyDiv w:val="1"/>
      <w:marLeft w:val="0"/>
      <w:marRight w:val="0"/>
      <w:marTop w:val="0"/>
      <w:marBottom w:val="0"/>
      <w:divBdr>
        <w:top w:val="none" w:sz="0" w:space="0" w:color="auto"/>
        <w:left w:val="none" w:sz="0" w:space="0" w:color="auto"/>
        <w:bottom w:val="none" w:sz="0" w:space="0" w:color="auto"/>
        <w:right w:val="none" w:sz="0" w:space="0" w:color="auto"/>
      </w:divBdr>
    </w:div>
    <w:div w:id="1688212522">
      <w:bodyDiv w:val="1"/>
      <w:marLeft w:val="0"/>
      <w:marRight w:val="0"/>
      <w:marTop w:val="0"/>
      <w:marBottom w:val="0"/>
      <w:divBdr>
        <w:top w:val="none" w:sz="0" w:space="0" w:color="auto"/>
        <w:left w:val="none" w:sz="0" w:space="0" w:color="auto"/>
        <w:bottom w:val="none" w:sz="0" w:space="0" w:color="auto"/>
        <w:right w:val="none" w:sz="0" w:space="0" w:color="auto"/>
      </w:divBdr>
    </w:div>
    <w:div w:id="1689407975">
      <w:bodyDiv w:val="1"/>
      <w:marLeft w:val="0"/>
      <w:marRight w:val="0"/>
      <w:marTop w:val="0"/>
      <w:marBottom w:val="0"/>
      <w:divBdr>
        <w:top w:val="none" w:sz="0" w:space="0" w:color="auto"/>
        <w:left w:val="none" w:sz="0" w:space="0" w:color="auto"/>
        <w:bottom w:val="none" w:sz="0" w:space="0" w:color="auto"/>
        <w:right w:val="none" w:sz="0" w:space="0" w:color="auto"/>
      </w:divBdr>
    </w:div>
    <w:div w:id="1689673427">
      <w:bodyDiv w:val="1"/>
      <w:marLeft w:val="0"/>
      <w:marRight w:val="0"/>
      <w:marTop w:val="0"/>
      <w:marBottom w:val="0"/>
      <w:divBdr>
        <w:top w:val="none" w:sz="0" w:space="0" w:color="auto"/>
        <w:left w:val="none" w:sz="0" w:space="0" w:color="auto"/>
        <w:bottom w:val="none" w:sz="0" w:space="0" w:color="auto"/>
        <w:right w:val="none" w:sz="0" w:space="0" w:color="auto"/>
      </w:divBdr>
    </w:div>
    <w:div w:id="1690519669">
      <w:bodyDiv w:val="1"/>
      <w:marLeft w:val="0"/>
      <w:marRight w:val="0"/>
      <w:marTop w:val="0"/>
      <w:marBottom w:val="0"/>
      <w:divBdr>
        <w:top w:val="none" w:sz="0" w:space="0" w:color="auto"/>
        <w:left w:val="none" w:sz="0" w:space="0" w:color="auto"/>
        <w:bottom w:val="none" w:sz="0" w:space="0" w:color="auto"/>
        <w:right w:val="none" w:sz="0" w:space="0" w:color="auto"/>
      </w:divBdr>
    </w:div>
    <w:div w:id="1691688024">
      <w:bodyDiv w:val="1"/>
      <w:marLeft w:val="0"/>
      <w:marRight w:val="0"/>
      <w:marTop w:val="0"/>
      <w:marBottom w:val="0"/>
      <w:divBdr>
        <w:top w:val="none" w:sz="0" w:space="0" w:color="auto"/>
        <w:left w:val="none" w:sz="0" w:space="0" w:color="auto"/>
        <w:bottom w:val="none" w:sz="0" w:space="0" w:color="auto"/>
        <w:right w:val="none" w:sz="0" w:space="0" w:color="auto"/>
      </w:divBdr>
    </w:div>
    <w:div w:id="1693726660">
      <w:bodyDiv w:val="1"/>
      <w:marLeft w:val="0"/>
      <w:marRight w:val="0"/>
      <w:marTop w:val="0"/>
      <w:marBottom w:val="0"/>
      <w:divBdr>
        <w:top w:val="none" w:sz="0" w:space="0" w:color="auto"/>
        <w:left w:val="none" w:sz="0" w:space="0" w:color="auto"/>
        <w:bottom w:val="none" w:sz="0" w:space="0" w:color="auto"/>
        <w:right w:val="none" w:sz="0" w:space="0" w:color="auto"/>
      </w:divBdr>
    </w:div>
    <w:div w:id="1695036984">
      <w:bodyDiv w:val="1"/>
      <w:marLeft w:val="0"/>
      <w:marRight w:val="0"/>
      <w:marTop w:val="0"/>
      <w:marBottom w:val="0"/>
      <w:divBdr>
        <w:top w:val="none" w:sz="0" w:space="0" w:color="auto"/>
        <w:left w:val="none" w:sz="0" w:space="0" w:color="auto"/>
        <w:bottom w:val="none" w:sz="0" w:space="0" w:color="auto"/>
        <w:right w:val="none" w:sz="0" w:space="0" w:color="auto"/>
      </w:divBdr>
    </w:div>
    <w:div w:id="1695227198">
      <w:bodyDiv w:val="1"/>
      <w:marLeft w:val="0"/>
      <w:marRight w:val="0"/>
      <w:marTop w:val="0"/>
      <w:marBottom w:val="0"/>
      <w:divBdr>
        <w:top w:val="none" w:sz="0" w:space="0" w:color="auto"/>
        <w:left w:val="none" w:sz="0" w:space="0" w:color="auto"/>
        <w:bottom w:val="none" w:sz="0" w:space="0" w:color="auto"/>
        <w:right w:val="none" w:sz="0" w:space="0" w:color="auto"/>
      </w:divBdr>
    </w:div>
    <w:div w:id="1697466462">
      <w:bodyDiv w:val="1"/>
      <w:marLeft w:val="0"/>
      <w:marRight w:val="0"/>
      <w:marTop w:val="0"/>
      <w:marBottom w:val="0"/>
      <w:divBdr>
        <w:top w:val="none" w:sz="0" w:space="0" w:color="auto"/>
        <w:left w:val="none" w:sz="0" w:space="0" w:color="auto"/>
        <w:bottom w:val="none" w:sz="0" w:space="0" w:color="auto"/>
        <w:right w:val="none" w:sz="0" w:space="0" w:color="auto"/>
      </w:divBdr>
    </w:div>
    <w:div w:id="1699433896">
      <w:bodyDiv w:val="1"/>
      <w:marLeft w:val="0"/>
      <w:marRight w:val="0"/>
      <w:marTop w:val="0"/>
      <w:marBottom w:val="0"/>
      <w:divBdr>
        <w:top w:val="none" w:sz="0" w:space="0" w:color="auto"/>
        <w:left w:val="none" w:sz="0" w:space="0" w:color="auto"/>
        <w:bottom w:val="none" w:sz="0" w:space="0" w:color="auto"/>
        <w:right w:val="none" w:sz="0" w:space="0" w:color="auto"/>
      </w:divBdr>
    </w:div>
    <w:div w:id="1701854330">
      <w:bodyDiv w:val="1"/>
      <w:marLeft w:val="0"/>
      <w:marRight w:val="0"/>
      <w:marTop w:val="0"/>
      <w:marBottom w:val="0"/>
      <w:divBdr>
        <w:top w:val="none" w:sz="0" w:space="0" w:color="auto"/>
        <w:left w:val="none" w:sz="0" w:space="0" w:color="auto"/>
        <w:bottom w:val="none" w:sz="0" w:space="0" w:color="auto"/>
        <w:right w:val="none" w:sz="0" w:space="0" w:color="auto"/>
      </w:divBdr>
    </w:div>
    <w:div w:id="1702628635">
      <w:bodyDiv w:val="1"/>
      <w:marLeft w:val="0"/>
      <w:marRight w:val="0"/>
      <w:marTop w:val="0"/>
      <w:marBottom w:val="0"/>
      <w:divBdr>
        <w:top w:val="none" w:sz="0" w:space="0" w:color="auto"/>
        <w:left w:val="none" w:sz="0" w:space="0" w:color="auto"/>
        <w:bottom w:val="none" w:sz="0" w:space="0" w:color="auto"/>
        <w:right w:val="none" w:sz="0" w:space="0" w:color="auto"/>
      </w:divBdr>
    </w:div>
    <w:div w:id="1703287924">
      <w:bodyDiv w:val="1"/>
      <w:marLeft w:val="0"/>
      <w:marRight w:val="0"/>
      <w:marTop w:val="0"/>
      <w:marBottom w:val="0"/>
      <w:divBdr>
        <w:top w:val="none" w:sz="0" w:space="0" w:color="auto"/>
        <w:left w:val="none" w:sz="0" w:space="0" w:color="auto"/>
        <w:bottom w:val="none" w:sz="0" w:space="0" w:color="auto"/>
        <w:right w:val="none" w:sz="0" w:space="0" w:color="auto"/>
      </w:divBdr>
    </w:div>
    <w:div w:id="1706634200">
      <w:bodyDiv w:val="1"/>
      <w:marLeft w:val="0"/>
      <w:marRight w:val="0"/>
      <w:marTop w:val="0"/>
      <w:marBottom w:val="0"/>
      <w:divBdr>
        <w:top w:val="none" w:sz="0" w:space="0" w:color="auto"/>
        <w:left w:val="none" w:sz="0" w:space="0" w:color="auto"/>
        <w:bottom w:val="none" w:sz="0" w:space="0" w:color="auto"/>
        <w:right w:val="none" w:sz="0" w:space="0" w:color="auto"/>
      </w:divBdr>
    </w:div>
    <w:div w:id="1707674450">
      <w:bodyDiv w:val="1"/>
      <w:marLeft w:val="0"/>
      <w:marRight w:val="0"/>
      <w:marTop w:val="0"/>
      <w:marBottom w:val="0"/>
      <w:divBdr>
        <w:top w:val="none" w:sz="0" w:space="0" w:color="auto"/>
        <w:left w:val="none" w:sz="0" w:space="0" w:color="auto"/>
        <w:bottom w:val="none" w:sz="0" w:space="0" w:color="auto"/>
        <w:right w:val="none" w:sz="0" w:space="0" w:color="auto"/>
      </w:divBdr>
    </w:div>
    <w:div w:id="1708027077">
      <w:bodyDiv w:val="1"/>
      <w:marLeft w:val="0"/>
      <w:marRight w:val="0"/>
      <w:marTop w:val="0"/>
      <w:marBottom w:val="0"/>
      <w:divBdr>
        <w:top w:val="none" w:sz="0" w:space="0" w:color="auto"/>
        <w:left w:val="none" w:sz="0" w:space="0" w:color="auto"/>
        <w:bottom w:val="none" w:sz="0" w:space="0" w:color="auto"/>
        <w:right w:val="none" w:sz="0" w:space="0" w:color="auto"/>
      </w:divBdr>
    </w:div>
    <w:div w:id="1708094404">
      <w:bodyDiv w:val="1"/>
      <w:marLeft w:val="0"/>
      <w:marRight w:val="0"/>
      <w:marTop w:val="0"/>
      <w:marBottom w:val="0"/>
      <w:divBdr>
        <w:top w:val="none" w:sz="0" w:space="0" w:color="auto"/>
        <w:left w:val="none" w:sz="0" w:space="0" w:color="auto"/>
        <w:bottom w:val="none" w:sz="0" w:space="0" w:color="auto"/>
        <w:right w:val="none" w:sz="0" w:space="0" w:color="auto"/>
      </w:divBdr>
    </w:div>
    <w:div w:id="1709452394">
      <w:bodyDiv w:val="1"/>
      <w:marLeft w:val="0"/>
      <w:marRight w:val="0"/>
      <w:marTop w:val="0"/>
      <w:marBottom w:val="0"/>
      <w:divBdr>
        <w:top w:val="none" w:sz="0" w:space="0" w:color="auto"/>
        <w:left w:val="none" w:sz="0" w:space="0" w:color="auto"/>
        <w:bottom w:val="none" w:sz="0" w:space="0" w:color="auto"/>
        <w:right w:val="none" w:sz="0" w:space="0" w:color="auto"/>
      </w:divBdr>
    </w:div>
    <w:div w:id="1710690232">
      <w:bodyDiv w:val="1"/>
      <w:marLeft w:val="0"/>
      <w:marRight w:val="0"/>
      <w:marTop w:val="0"/>
      <w:marBottom w:val="0"/>
      <w:divBdr>
        <w:top w:val="none" w:sz="0" w:space="0" w:color="auto"/>
        <w:left w:val="none" w:sz="0" w:space="0" w:color="auto"/>
        <w:bottom w:val="none" w:sz="0" w:space="0" w:color="auto"/>
        <w:right w:val="none" w:sz="0" w:space="0" w:color="auto"/>
      </w:divBdr>
    </w:div>
    <w:div w:id="1711029462">
      <w:bodyDiv w:val="1"/>
      <w:marLeft w:val="0"/>
      <w:marRight w:val="0"/>
      <w:marTop w:val="0"/>
      <w:marBottom w:val="0"/>
      <w:divBdr>
        <w:top w:val="none" w:sz="0" w:space="0" w:color="auto"/>
        <w:left w:val="none" w:sz="0" w:space="0" w:color="auto"/>
        <w:bottom w:val="none" w:sz="0" w:space="0" w:color="auto"/>
        <w:right w:val="none" w:sz="0" w:space="0" w:color="auto"/>
      </w:divBdr>
    </w:div>
    <w:div w:id="1724256590">
      <w:bodyDiv w:val="1"/>
      <w:marLeft w:val="0"/>
      <w:marRight w:val="0"/>
      <w:marTop w:val="0"/>
      <w:marBottom w:val="0"/>
      <w:divBdr>
        <w:top w:val="none" w:sz="0" w:space="0" w:color="auto"/>
        <w:left w:val="none" w:sz="0" w:space="0" w:color="auto"/>
        <w:bottom w:val="none" w:sz="0" w:space="0" w:color="auto"/>
        <w:right w:val="none" w:sz="0" w:space="0" w:color="auto"/>
      </w:divBdr>
    </w:div>
    <w:div w:id="1727609325">
      <w:bodyDiv w:val="1"/>
      <w:marLeft w:val="0"/>
      <w:marRight w:val="0"/>
      <w:marTop w:val="0"/>
      <w:marBottom w:val="0"/>
      <w:divBdr>
        <w:top w:val="none" w:sz="0" w:space="0" w:color="auto"/>
        <w:left w:val="none" w:sz="0" w:space="0" w:color="auto"/>
        <w:bottom w:val="none" w:sz="0" w:space="0" w:color="auto"/>
        <w:right w:val="none" w:sz="0" w:space="0" w:color="auto"/>
      </w:divBdr>
    </w:div>
    <w:div w:id="1727949788">
      <w:bodyDiv w:val="1"/>
      <w:marLeft w:val="0"/>
      <w:marRight w:val="0"/>
      <w:marTop w:val="0"/>
      <w:marBottom w:val="0"/>
      <w:divBdr>
        <w:top w:val="none" w:sz="0" w:space="0" w:color="auto"/>
        <w:left w:val="none" w:sz="0" w:space="0" w:color="auto"/>
        <w:bottom w:val="none" w:sz="0" w:space="0" w:color="auto"/>
        <w:right w:val="none" w:sz="0" w:space="0" w:color="auto"/>
      </w:divBdr>
    </w:div>
    <w:div w:id="1728216234">
      <w:bodyDiv w:val="1"/>
      <w:marLeft w:val="0"/>
      <w:marRight w:val="0"/>
      <w:marTop w:val="0"/>
      <w:marBottom w:val="0"/>
      <w:divBdr>
        <w:top w:val="none" w:sz="0" w:space="0" w:color="auto"/>
        <w:left w:val="none" w:sz="0" w:space="0" w:color="auto"/>
        <w:bottom w:val="none" w:sz="0" w:space="0" w:color="auto"/>
        <w:right w:val="none" w:sz="0" w:space="0" w:color="auto"/>
      </w:divBdr>
    </w:div>
    <w:div w:id="1734086828">
      <w:bodyDiv w:val="1"/>
      <w:marLeft w:val="0"/>
      <w:marRight w:val="0"/>
      <w:marTop w:val="0"/>
      <w:marBottom w:val="0"/>
      <w:divBdr>
        <w:top w:val="none" w:sz="0" w:space="0" w:color="auto"/>
        <w:left w:val="none" w:sz="0" w:space="0" w:color="auto"/>
        <w:bottom w:val="none" w:sz="0" w:space="0" w:color="auto"/>
        <w:right w:val="none" w:sz="0" w:space="0" w:color="auto"/>
      </w:divBdr>
    </w:div>
    <w:div w:id="1734961894">
      <w:bodyDiv w:val="1"/>
      <w:marLeft w:val="0"/>
      <w:marRight w:val="0"/>
      <w:marTop w:val="0"/>
      <w:marBottom w:val="0"/>
      <w:divBdr>
        <w:top w:val="none" w:sz="0" w:space="0" w:color="auto"/>
        <w:left w:val="none" w:sz="0" w:space="0" w:color="auto"/>
        <w:bottom w:val="none" w:sz="0" w:space="0" w:color="auto"/>
        <w:right w:val="none" w:sz="0" w:space="0" w:color="auto"/>
      </w:divBdr>
    </w:div>
    <w:div w:id="1735006544">
      <w:bodyDiv w:val="1"/>
      <w:marLeft w:val="0"/>
      <w:marRight w:val="0"/>
      <w:marTop w:val="0"/>
      <w:marBottom w:val="0"/>
      <w:divBdr>
        <w:top w:val="none" w:sz="0" w:space="0" w:color="auto"/>
        <w:left w:val="none" w:sz="0" w:space="0" w:color="auto"/>
        <w:bottom w:val="none" w:sz="0" w:space="0" w:color="auto"/>
        <w:right w:val="none" w:sz="0" w:space="0" w:color="auto"/>
      </w:divBdr>
    </w:div>
    <w:div w:id="1739865929">
      <w:bodyDiv w:val="1"/>
      <w:marLeft w:val="0"/>
      <w:marRight w:val="0"/>
      <w:marTop w:val="0"/>
      <w:marBottom w:val="0"/>
      <w:divBdr>
        <w:top w:val="none" w:sz="0" w:space="0" w:color="auto"/>
        <w:left w:val="none" w:sz="0" w:space="0" w:color="auto"/>
        <w:bottom w:val="none" w:sz="0" w:space="0" w:color="auto"/>
        <w:right w:val="none" w:sz="0" w:space="0" w:color="auto"/>
      </w:divBdr>
    </w:div>
    <w:div w:id="1743332213">
      <w:bodyDiv w:val="1"/>
      <w:marLeft w:val="0"/>
      <w:marRight w:val="0"/>
      <w:marTop w:val="0"/>
      <w:marBottom w:val="0"/>
      <w:divBdr>
        <w:top w:val="none" w:sz="0" w:space="0" w:color="auto"/>
        <w:left w:val="none" w:sz="0" w:space="0" w:color="auto"/>
        <w:bottom w:val="none" w:sz="0" w:space="0" w:color="auto"/>
        <w:right w:val="none" w:sz="0" w:space="0" w:color="auto"/>
      </w:divBdr>
    </w:div>
    <w:div w:id="1743675035">
      <w:bodyDiv w:val="1"/>
      <w:marLeft w:val="0"/>
      <w:marRight w:val="0"/>
      <w:marTop w:val="0"/>
      <w:marBottom w:val="0"/>
      <w:divBdr>
        <w:top w:val="none" w:sz="0" w:space="0" w:color="auto"/>
        <w:left w:val="none" w:sz="0" w:space="0" w:color="auto"/>
        <w:bottom w:val="none" w:sz="0" w:space="0" w:color="auto"/>
        <w:right w:val="none" w:sz="0" w:space="0" w:color="auto"/>
      </w:divBdr>
    </w:div>
    <w:div w:id="1750346220">
      <w:bodyDiv w:val="1"/>
      <w:marLeft w:val="0"/>
      <w:marRight w:val="0"/>
      <w:marTop w:val="0"/>
      <w:marBottom w:val="0"/>
      <w:divBdr>
        <w:top w:val="none" w:sz="0" w:space="0" w:color="auto"/>
        <w:left w:val="none" w:sz="0" w:space="0" w:color="auto"/>
        <w:bottom w:val="none" w:sz="0" w:space="0" w:color="auto"/>
        <w:right w:val="none" w:sz="0" w:space="0" w:color="auto"/>
      </w:divBdr>
    </w:div>
    <w:div w:id="1752047853">
      <w:bodyDiv w:val="1"/>
      <w:marLeft w:val="0"/>
      <w:marRight w:val="0"/>
      <w:marTop w:val="0"/>
      <w:marBottom w:val="0"/>
      <w:divBdr>
        <w:top w:val="none" w:sz="0" w:space="0" w:color="auto"/>
        <w:left w:val="none" w:sz="0" w:space="0" w:color="auto"/>
        <w:bottom w:val="none" w:sz="0" w:space="0" w:color="auto"/>
        <w:right w:val="none" w:sz="0" w:space="0" w:color="auto"/>
      </w:divBdr>
    </w:div>
    <w:div w:id="1752316655">
      <w:bodyDiv w:val="1"/>
      <w:marLeft w:val="0"/>
      <w:marRight w:val="0"/>
      <w:marTop w:val="0"/>
      <w:marBottom w:val="0"/>
      <w:divBdr>
        <w:top w:val="none" w:sz="0" w:space="0" w:color="auto"/>
        <w:left w:val="none" w:sz="0" w:space="0" w:color="auto"/>
        <w:bottom w:val="none" w:sz="0" w:space="0" w:color="auto"/>
        <w:right w:val="none" w:sz="0" w:space="0" w:color="auto"/>
      </w:divBdr>
    </w:div>
    <w:div w:id="1758012666">
      <w:bodyDiv w:val="1"/>
      <w:marLeft w:val="0"/>
      <w:marRight w:val="0"/>
      <w:marTop w:val="0"/>
      <w:marBottom w:val="0"/>
      <w:divBdr>
        <w:top w:val="none" w:sz="0" w:space="0" w:color="auto"/>
        <w:left w:val="none" w:sz="0" w:space="0" w:color="auto"/>
        <w:bottom w:val="none" w:sz="0" w:space="0" w:color="auto"/>
        <w:right w:val="none" w:sz="0" w:space="0" w:color="auto"/>
      </w:divBdr>
    </w:div>
    <w:div w:id="1760131312">
      <w:bodyDiv w:val="1"/>
      <w:marLeft w:val="0"/>
      <w:marRight w:val="0"/>
      <w:marTop w:val="0"/>
      <w:marBottom w:val="0"/>
      <w:divBdr>
        <w:top w:val="none" w:sz="0" w:space="0" w:color="auto"/>
        <w:left w:val="none" w:sz="0" w:space="0" w:color="auto"/>
        <w:bottom w:val="none" w:sz="0" w:space="0" w:color="auto"/>
        <w:right w:val="none" w:sz="0" w:space="0" w:color="auto"/>
      </w:divBdr>
    </w:div>
    <w:div w:id="1763183306">
      <w:bodyDiv w:val="1"/>
      <w:marLeft w:val="0"/>
      <w:marRight w:val="0"/>
      <w:marTop w:val="0"/>
      <w:marBottom w:val="0"/>
      <w:divBdr>
        <w:top w:val="none" w:sz="0" w:space="0" w:color="auto"/>
        <w:left w:val="none" w:sz="0" w:space="0" w:color="auto"/>
        <w:bottom w:val="none" w:sz="0" w:space="0" w:color="auto"/>
        <w:right w:val="none" w:sz="0" w:space="0" w:color="auto"/>
      </w:divBdr>
    </w:div>
    <w:div w:id="1764060538">
      <w:bodyDiv w:val="1"/>
      <w:marLeft w:val="0"/>
      <w:marRight w:val="0"/>
      <w:marTop w:val="0"/>
      <w:marBottom w:val="0"/>
      <w:divBdr>
        <w:top w:val="none" w:sz="0" w:space="0" w:color="auto"/>
        <w:left w:val="none" w:sz="0" w:space="0" w:color="auto"/>
        <w:bottom w:val="none" w:sz="0" w:space="0" w:color="auto"/>
        <w:right w:val="none" w:sz="0" w:space="0" w:color="auto"/>
      </w:divBdr>
    </w:div>
    <w:div w:id="1770933319">
      <w:bodyDiv w:val="1"/>
      <w:marLeft w:val="0"/>
      <w:marRight w:val="0"/>
      <w:marTop w:val="0"/>
      <w:marBottom w:val="0"/>
      <w:divBdr>
        <w:top w:val="none" w:sz="0" w:space="0" w:color="auto"/>
        <w:left w:val="none" w:sz="0" w:space="0" w:color="auto"/>
        <w:bottom w:val="none" w:sz="0" w:space="0" w:color="auto"/>
        <w:right w:val="none" w:sz="0" w:space="0" w:color="auto"/>
      </w:divBdr>
    </w:div>
    <w:div w:id="1772815619">
      <w:bodyDiv w:val="1"/>
      <w:marLeft w:val="0"/>
      <w:marRight w:val="0"/>
      <w:marTop w:val="0"/>
      <w:marBottom w:val="0"/>
      <w:divBdr>
        <w:top w:val="none" w:sz="0" w:space="0" w:color="auto"/>
        <w:left w:val="none" w:sz="0" w:space="0" w:color="auto"/>
        <w:bottom w:val="none" w:sz="0" w:space="0" w:color="auto"/>
        <w:right w:val="none" w:sz="0" w:space="0" w:color="auto"/>
      </w:divBdr>
    </w:div>
    <w:div w:id="1776633334">
      <w:bodyDiv w:val="1"/>
      <w:marLeft w:val="0"/>
      <w:marRight w:val="0"/>
      <w:marTop w:val="0"/>
      <w:marBottom w:val="0"/>
      <w:divBdr>
        <w:top w:val="none" w:sz="0" w:space="0" w:color="auto"/>
        <w:left w:val="none" w:sz="0" w:space="0" w:color="auto"/>
        <w:bottom w:val="none" w:sz="0" w:space="0" w:color="auto"/>
        <w:right w:val="none" w:sz="0" w:space="0" w:color="auto"/>
      </w:divBdr>
    </w:div>
    <w:div w:id="1778795437">
      <w:bodyDiv w:val="1"/>
      <w:marLeft w:val="0"/>
      <w:marRight w:val="0"/>
      <w:marTop w:val="0"/>
      <w:marBottom w:val="0"/>
      <w:divBdr>
        <w:top w:val="none" w:sz="0" w:space="0" w:color="auto"/>
        <w:left w:val="none" w:sz="0" w:space="0" w:color="auto"/>
        <w:bottom w:val="none" w:sz="0" w:space="0" w:color="auto"/>
        <w:right w:val="none" w:sz="0" w:space="0" w:color="auto"/>
      </w:divBdr>
    </w:div>
    <w:div w:id="1780952577">
      <w:bodyDiv w:val="1"/>
      <w:marLeft w:val="0"/>
      <w:marRight w:val="0"/>
      <w:marTop w:val="0"/>
      <w:marBottom w:val="0"/>
      <w:divBdr>
        <w:top w:val="none" w:sz="0" w:space="0" w:color="auto"/>
        <w:left w:val="none" w:sz="0" w:space="0" w:color="auto"/>
        <w:bottom w:val="none" w:sz="0" w:space="0" w:color="auto"/>
        <w:right w:val="none" w:sz="0" w:space="0" w:color="auto"/>
      </w:divBdr>
    </w:div>
    <w:div w:id="1781491902">
      <w:bodyDiv w:val="1"/>
      <w:marLeft w:val="0"/>
      <w:marRight w:val="0"/>
      <w:marTop w:val="0"/>
      <w:marBottom w:val="0"/>
      <w:divBdr>
        <w:top w:val="none" w:sz="0" w:space="0" w:color="auto"/>
        <w:left w:val="none" w:sz="0" w:space="0" w:color="auto"/>
        <w:bottom w:val="none" w:sz="0" w:space="0" w:color="auto"/>
        <w:right w:val="none" w:sz="0" w:space="0" w:color="auto"/>
      </w:divBdr>
    </w:div>
    <w:div w:id="1784425030">
      <w:bodyDiv w:val="1"/>
      <w:marLeft w:val="0"/>
      <w:marRight w:val="0"/>
      <w:marTop w:val="0"/>
      <w:marBottom w:val="0"/>
      <w:divBdr>
        <w:top w:val="none" w:sz="0" w:space="0" w:color="auto"/>
        <w:left w:val="none" w:sz="0" w:space="0" w:color="auto"/>
        <w:bottom w:val="none" w:sz="0" w:space="0" w:color="auto"/>
        <w:right w:val="none" w:sz="0" w:space="0" w:color="auto"/>
      </w:divBdr>
    </w:div>
    <w:div w:id="1786457562">
      <w:bodyDiv w:val="1"/>
      <w:marLeft w:val="0"/>
      <w:marRight w:val="0"/>
      <w:marTop w:val="0"/>
      <w:marBottom w:val="0"/>
      <w:divBdr>
        <w:top w:val="none" w:sz="0" w:space="0" w:color="auto"/>
        <w:left w:val="none" w:sz="0" w:space="0" w:color="auto"/>
        <w:bottom w:val="none" w:sz="0" w:space="0" w:color="auto"/>
        <w:right w:val="none" w:sz="0" w:space="0" w:color="auto"/>
      </w:divBdr>
    </w:div>
    <w:div w:id="1786466047">
      <w:bodyDiv w:val="1"/>
      <w:marLeft w:val="0"/>
      <w:marRight w:val="0"/>
      <w:marTop w:val="0"/>
      <w:marBottom w:val="0"/>
      <w:divBdr>
        <w:top w:val="none" w:sz="0" w:space="0" w:color="auto"/>
        <w:left w:val="none" w:sz="0" w:space="0" w:color="auto"/>
        <w:bottom w:val="none" w:sz="0" w:space="0" w:color="auto"/>
        <w:right w:val="none" w:sz="0" w:space="0" w:color="auto"/>
      </w:divBdr>
    </w:div>
    <w:div w:id="1786536380">
      <w:bodyDiv w:val="1"/>
      <w:marLeft w:val="0"/>
      <w:marRight w:val="0"/>
      <w:marTop w:val="0"/>
      <w:marBottom w:val="0"/>
      <w:divBdr>
        <w:top w:val="none" w:sz="0" w:space="0" w:color="auto"/>
        <w:left w:val="none" w:sz="0" w:space="0" w:color="auto"/>
        <w:bottom w:val="none" w:sz="0" w:space="0" w:color="auto"/>
        <w:right w:val="none" w:sz="0" w:space="0" w:color="auto"/>
      </w:divBdr>
    </w:div>
    <w:div w:id="1787001229">
      <w:bodyDiv w:val="1"/>
      <w:marLeft w:val="0"/>
      <w:marRight w:val="0"/>
      <w:marTop w:val="0"/>
      <w:marBottom w:val="0"/>
      <w:divBdr>
        <w:top w:val="none" w:sz="0" w:space="0" w:color="auto"/>
        <w:left w:val="none" w:sz="0" w:space="0" w:color="auto"/>
        <w:bottom w:val="none" w:sz="0" w:space="0" w:color="auto"/>
        <w:right w:val="none" w:sz="0" w:space="0" w:color="auto"/>
      </w:divBdr>
    </w:div>
    <w:div w:id="1789156070">
      <w:bodyDiv w:val="1"/>
      <w:marLeft w:val="0"/>
      <w:marRight w:val="0"/>
      <w:marTop w:val="0"/>
      <w:marBottom w:val="0"/>
      <w:divBdr>
        <w:top w:val="none" w:sz="0" w:space="0" w:color="auto"/>
        <w:left w:val="none" w:sz="0" w:space="0" w:color="auto"/>
        <w:bottom w:val="none" w:sz="0" w:space="0" w:color="auto"/>
        <w:right w:val="none" w:sz="0" w:space="0" w:color="auto"/>
      </w:divBdr>
    </w:div>
    <w:div w:id="1796678194">
      <w:bodyDiv w:val="1"/>
      <w:marLeft w:val="0"/>
      <w:marRight w:val="0"/>
      <w:marTop w:val="0"/>
      <w:marBottom w:val="0"/>
      <w:divBdr>
        <w:top w:val="none" w:sz="0" w:space="0" w:color="auto"/>
        <w:left w:val="none" w:sz="0" w:space="0" w:color="auto"/>
        <w:bottom w:val="none" w:sz="0" w:space="0" w:color="auto"/>
        <w:right w:val="none" w:sz="0" w:space="0" w:color="auto"/>
      </w:divBdr>
    </w:div>
    <w:div w:id="1797065159">
      <w:bodyDiv w:val="1"/>
      <w:marLeft w:val="0"/>
      <w:marRight w:val="0"/>
      <w:marTop w:val="0"/>
      <w:marBottom w:val="0"/>
      <w:divBdr>
        <w:top w:val="none" w:sz="0" w:space="0" w:color="auto"/>
        <w:left w:val="none" w:sz="0" w:space="0" w:color="auto"/>
        <w:bottom w:val="none" w:sz="0" w:space="0" w:color="auto"/>
        <w:right w:val="none" w:sz="0" w:space="0" w:color="auto"/>
      </w:divBdr>
    </w:div>
    <w:div w:id="1797211702">
      <w:bodyDiv w:val="1"/>
      <w:marLeft w:val="0"/>
      <w:marRight w:val="0"/>
      <w:marTop w:val="0"/>
      <w:marBottom w:val="0"/>
      <w:divBdr>
        <w:top w:val="none" w:sz="0" w:space="0" w:color="auto"/>
        <w:left w:val="none" w:sz="0" w:space="0" w:color="auto"/>
        <w:bottom w:val="none" w:sz="0" w:space="0" w:color="auto"/>
        <w:right w:val="none" w:sz="0" w:space="0" w:color="auto"/>
      </w:divBdr>
    </w:div>
    <w:div w:id="1797678912">
      <w:bodyDiv w:val="1"/>
      <w:marLeft w:val="0"/>
      <w:marRight w:val="0"/>
      <w:marTop w:val="0"/>
      <w:marBottom w:val="0"/>
      <w:divBdr>
        <w:top w:val="none" w:sz="0" w:space="0" w:color="auto"/>
        <w:left w:val="none" w:sz="0" w:space="0" w:color="auto"/>
        <w:bottom w:val="none" w:sz="0" w:space="0" w:color="auto"/>
        <w:right w:val="none" w:sz="0" w:space="0" w:color="auto"/>
      </w:divBdr>
    </w:div>
    <w:div w:id="1799833590">
      <w:bodyDiv w:val="1"/>
      <w:marLeft w:val="0"/>
      <w:marRight w:val="0"/>
      <w:marTop w:val="0"/>
      <w:marBottom w:val="0"/>
      <w:divBdr>
        <w:top w:val="none" w:sz="0" w:space="0" w:color="auto"/>
        <w:left w:val="none" w:sz="0" w:space="0" w:color="auto"/>
        <w:bottom w:val="none" w:sz="0" w:space="0" w:color="auto"/>
        <w:right w:val="none" w:sz="0" w:space="0" w:color="auto"/>
      </w:divBdr>
    </w:div>
    <w:div w:id="1801725863">
      <w:bodyDiv w:val="1"/>
      <w:marLeft w:val="0"/>
      <w:marRight w:val="0"/>
      <w:marTop w:val="0"/>
      <w:marBottom w:val="0"/>
      <w:divBdr>
        <w:top w:val="none" w:sz="0" w:space="0" w:color="auto"/>
        <w:left w:val="none" w:sz="0" w:space="0" w:color="auto"/>
        <w:bottom w:val="none" w:sz="0" w:space="0" w:color="auto"/>
        <w:right w:val="none" w:sz="0" w:space="0" w:color="auto"/>
      </w:divBdr>
    </w:div>
    <w:div w:id="1803035389">
      <w:bodyDiv w:val="1"/>
      <w:marLeft w:val="0"/>
      <w:marRight w:val="0"/>
      <w:marTop w:val="0"/>
      <w:marBottom w:val="0"/>
      <w:divBdr>
        <w:top w:val="none" w:sz="0" w:space="0" w:color="auto"/>
        <w:left w:val="none" w:sz="0" w:space="0" w:color="auto"/>
        <w:bottom w:val="none" w:sz="0" w:space="0" w:color="auto"/>
        <w:right w:val="none" w:sz="0" w:space="0" w:color="auto"/>
      </w:divBdr>
    </w:div>
    <w:div w:id="1803958625">
      <w:bodyDiv w:val="1"/>
      <w:marLeft w:val="0"/>
      <w:marRight w:val="0"/>
      <w:marTop w:val="0"/>
      <w:marBottom w:val="0"/>
      <w:divBdr>
        <w:top w:val="none" w:sz="0" w:space="0" w:color="auto"/>
        <w:left w:val="none" w:sz="0" w:space="0" w:color="auto"/>
        <w:bottom w:val="none" w:sz="0" w:space="0" w:color="auto"/>
        <w:right w:val="none" w:sz="0" w:space="0" w:color="auto"/>
      </w:divBdr>
    </w:div>
    <w:div w:id="1805392569">
      <w:bodyDiv w:val="1"/>
      <w:marLeft w:val="0"/>
      <w:marRight w:val="0"/>
      <w:marTop w:val="0"/>
      <w:marBottom w:val="0"/>
      <w:divBdr>
        <w:top w:val="none" w:sz="0" w:space="0" w:color="auto"/>
        <w:left w:val="none" w:sz="0" w:space="0" w:color="auto"/>
        <w:bottom w:val="none" w:sz="0" w:space="0" w:color="auto"/>
        <w:right w:val="none" w:sz="0" w:space="0" w:color="auto"/>
      </w:divBdr>
    </w:div>
    <w:div w:id="1807039766">
      <w:bodyDiv w:val="1"/>
      <w:marLeft w:val="0"/>
      <w:marRight w:val="0"/>
      <w:marTop w:val="0"/>
      <w:marBottom w:val="0"/>
      <w:divBdr>
        <w:top w:val="none" w:sz="0" w:space="0" w:color="auto"/>
        <w:left w:val="none" w:sz="0" w:space="0" w:color="auto"/>
        <w:bottom w:val="none" w:sz="0" w:space="0" w:color="auto"/>
        <w:right w:val="none" w:sz="0" w:space="0" w:color="auto"/>
      </w:divBdr>
    </w:div>
    <w:div w:id="1809012821">
      <w:bodyDiv w:val="1"/>
      <w:marLeft w:val="0"/>
      <w:marRight w:val="0"/>
      <w:marTop w:val="0"/>
      <w:marBottom w:val="0"/>
      <w:divBdr>
        <w:top w:val="none" w:sz="0" w:space="0" w:color="auto"/>
        <w:left w:val="none" w:sz="0" w:space="0" w:color="auto"/>
        <w:bottom w:val="none" w:sz="0" w:space="0" w:color="auto"/>
        <w:right w:val="none" w:sz="0" w:space="0" w:color="auto"/>
      </w:divBdr>
    </w:div>
    <w:div w:id="1813253848">
      <w:bodyDiv w:val="1"/>
      <w:marLeft w:val="0"/>
      <w:marRight w:val="0"/>
      <w:marTop w:val="0"/>
      <w:marBottom w:val="0"/>
      <w:divBdr>
        <w:top w:val="none" w:sz="0" w:space="0" w:color="auto"/>
        <w:left w:val="none" w:sz="0" w:space="0" w:color="auto"/>
        <w:bottom w:val="none" w:sz="0" w:space="0" w:color="auto"/>
        <w:right w:val="none" w:sz="0" w:space="0" w:color="auto"/>
      </w:divBdr>
    </w:div>
    <w:div w:id="1817188149">
      <w:bodyDiv w:val="1"/>
      <w:marLeft w:val="0"/>
      <w:marRight w:val="0"/>
      <w:marTop w:val="0"/>
      <w:marBottom w:val="0"/>
      <w:divBdr>
        <w:top w:val="none" w:sz="0" w:space="0" w:color="auto"/>
        <w:left w:val="none" w:sz="0" w:space="0" w:color="auto"/>
        <w:bottom w:val="none" w:sz="0" w:space="0" w:color="auto"/>
        <w:right w:val="none" w:sz="0" w:space="0" w:color="auto"/>
      </w:divBdr>
    </w:div>
    <w:div w:id="1818766700">
      <w:bodyDiv w:val="1"/>
      <w:marLeft w:val="0"/>
      <w:marRight w:val="0"/>
      <w:marTop w:val="0"/>
      <w:marBottom w:val="0"/>
      <w:divBdr>
        <w:top w:val="none" w:sz="0" w:space="0" w:color="auto"/>
        <w:left w:val="none" w:sz="0" w:space="0" w:color="auto"/>
        <w:bottom w:val="none" w:sz="0" w:space="0" w:color="auto"/>
        <w:right w:val="none" w:sz="0" w:space="0" w:color="auto"/>
      </w:divBdr>
    </w:div>
    <w:div w:id="1827700587">
      <w:bodyDiv w:val="1"/>
      <w:marLeft w:val="0"/>
      <w:marRight w:val="0"/>
      <w:marTop w:val="0"/>
      <w:marBottom w:val="0"/>
      <w:divBdr>
        <w:top w:val="none" w:sz="0" w:space="0" w:color="auto"/>
        <w:left w:val="none" w:sz="0" w:space="0" w:color="auto"/>
        <w:bottom w:val="none" w:sz="0" w:space="0" w:color="auto"/>
        <w:right w:val="none" w:sz="0" w:space="0" w:color="auto"/>
      </w:divBdr>
    </w:div>
    <w:div w:id="1832210907">
      <w:bodyDiv w:val="1"/>
      <w:marLeft w:val="0"/>
      <w:marRight w:val="0"/>
      <w:marTop w:val="0"/>
      <w:marBottom w:val="0"/>
      <w:divBdr>
        <w:top w:val="none" w:sz="0" w:space="0" w:color="auto"/>
        <w:left w:val="none" w:sz="0" w:space="0" w:color="auto"/>
        <w:bottom w:val="none" w:sz="0" w:space="0" w:color="auto"/>
        <w:right w:val="none" w:sz="0" w:space="0" w:color="auto"/>
      </w:divBdr>
    </w:div>
    <w:div w:id="1832212141">
      <w:bodyDiv w:val="1"/>
      <w:marLeft w:val="0"/>
      <w:marRight w:val="0"/>
      <w:marTop w:val="0"/>
      <w:marBottom w:val="0"/>
      <w:divBdr>
        <w:top w:val="none" w:sz="0" w:space="0" w:color="auto"/>
        <w:left w:val="none" w:sz="0" w:space="0" w:color="auto"/>
        <w:bottom w:val="none" w:sz="0" w:space="0" w:color="auto"/>
        <w:right w:val="none" w:sz="0" w:space="0" w:color="auto"/>
      </w:divBdr>
    </w:div>
    <w:div w:id="1836265099">
      <w:bodyDiv w:val="1"/>
      <w:marLeft w:val="0"/>
      <w:marRight w:val="0"/>
      <w:marTop w:val="0"/>
      <w:marBottom w:val="0"/>
      <w:divBdr>
        <w:top w:val="none" w:sz="0" w:space="0" w:color="auto"/>
        <w:left w:val="none" w:sz="0" w:space="0" w:color="auto"/>
        <w:bottom w:val="none" w:sz="0" w:space="0" w:color="auto"/>
        <w:right w:val="none" w:sz="0" w:space="0" w:color="auto"/>
      </w:divBdr>
    </w:div>
    <w:div w:id="1837071410">
      <w:bodyDiv w:val="1"/>
      <w:marLeft w:val="0"/>
      <w:marRight w:val="0"/>
      <w:marTop w:val="0"/>
      <w:marBottom w:val="0"/>
      <w:divBdr>
        <w:top w:val="none" w:sz="0" w:space="0" w:color="auto"/>
        <w:left w:val="none" w:sz="0" w:space="0" w:color="auto"/>
        <w:bottom w:val="none" w:sz="0" w:space="0" w:color="auto"/>
        <w:right w:val="none" w:sz="0" w:space="0" w:color="auto"/>
      </w:divBdr>
    </w:div>
    <w:div w:id="1842812382">
      <w:bodyDiv w:val="1"/>
      <w:marLeft w:val="0"/>
      <w:marRight w:val="0"/>
      <w:marTop w:val="0"/>
      <w:marBottom w:val="0"/>
      <w:divBdr>
        <w:top w:val="none" w:sz="0" w:space="0" w:color="auto"/>
        <w:left w:val="none" w:sz="0" w:space="0" w:color="auto"/>
        <w:bottom w:val="none" w:sz="0" w:space="0" w:color="auto"/>
        <w:right w:val="none" w:sz="0" w:space="0" w:color="auto"/>
      </w:divBdr>
    </w:div>
    <w:div w:id="1842817171">
      <w:bodyDiv w:val="1"/>
      <w:marLeft w:val="0"/>
      <w:marRight w:val="0"/>
      <w:marTop w:val="0"/>
      <w:marBottom w:val="0"/>
      <w:divBdr>
        <w:top w:val="none" w:sz="0" w:space="0" w:color="auto"/>
        <w:left w:val="none" w:sz="0" w:space="0" w:color="auto"/>
        <w:bottom w:val="none" w:sz="0" w:space="0" w:color="auto"/>
        <w:right w:val="none" w:sz="0" w:space="0" w:color="auto"/>
      </w:divBdr>
    </w:div>
    <w:div w:id="1845047101">
      <w:bodyDiv w:val="1"/>
      <w:marLeft w:val="0"/>
      <w:marRight w:val="0"/>
      <w:marTop w:val="0"/>
      <w:marBottom w:val="0"/>
      <w:divBdr>
        <w:top w:val="none" w:sz="0" w:space="0" w:color="auto"/>
        <w:left w:val="none" w:sz="0" w:space="0" w:color="auto"/>
        <w:bottom w:val="none" w:sz="0" w:space="0" w:color="auto"/>
        <w:right w:val="none" w:sz="0" w:space="0" w:color="auto"/>
      </w:divBdr>
    </w:div>
    <w:div w:id="1848910441">
      <w:bodyDiv w:val="1"/>
      <w:marLeft w:val="0"/>
      <w:marRight w:val="0"/>
      <w:marTop w:val="0"/>
      <w:marBottom w:val="0"/>
      <w:divBdr>
        <w:top w:val="none" w:sz="0" w:space="0" w:color="auto"/>
        <w:left w:val="none" w:sz="0" w:space="0" w:color="auto"/>
        <w:bottom w:val="none" w:sz="0" w:space="0" w:color="auto"/>
        <w:right w:val="none" w:sz="0" w:space="0" w:color="auto"/>
      </w:divBdr>
    </w:div>
    <w:div w:id="1852064565">
      <w:bodyDiv w:val="1"/>
      <w:marLeft w:val="0"/>
      <w:marRight w:val="0"/>
      <w:marTop w:val="0"/>
      <w:marBottom w:val="0"/>
      <w:divBdr>
        <w:top w:val="none" w:sz="0" w:space="0" w:color="auto"/>
        <w:left w:val="none" w:sz="0" w:space="0" w:color="auto"/>
        <w:bottom w:val="none" w:sz="0" w:space="0" w:color="auto"/>
        <w:right w:val="none" w:sz="0" w:space="0" w:color="auto"/>
      </w:divBdr>
    </w:div>
    <w:div w:id="1853835394">
      <w:bodyDiv w:val="1"/>
      <w:marLeft w:val="0"/>
      <w:marRight w:val="0"/>
      <w:marTop w:val="0"/>
      <w:marBottom w:val="0"/>
      <w:divBdr>
        <w:top w:val="none" w:sz="0" w:space="0" w:color="auto"/>
        <w:left w:val="none" w:sz="0" w:space="0" w:color="auto"/>
        <w:bottom w:val="none" w:sz="0" w:space="0" w:color="auto"/>
        <w:right w:val="none" w:sz="0" w:space="0" w:color="auto"/>
      </w:divBdr>
    </w:div>
    <w:div w:id="1861308898">
      <w:bodyDiv w:val="1"/>
      <w:marLeft w:val="0"/>
      <w:marRight w:val="0"/>
      <w:marTop w:val="0"/>
      <w:marBottom w:val="0"/>
      <w:divBdr>
        <w:top w:val="none" w:sz="0" w:space="0" w:color="auto"/>
        <w:left w:val="none" w:sz="0" w:space="0" w:color="auto"/>
        <w:bottom w:val="none" w:sz="0" w:space="0" w:color="auto"/>
        <w:right w:val="none" w:sz="0" w:space="0" w:color="auto"/>
      </w:divBdr>
    </w:div>
    <w:div w:id="1870560364">
      <w:bodyDiv w:val="1"/>
      <w:marLeft w:val="0"/>
      <w:marRight w:val="0"/>
      <w:marTop w:val="0"/>
      <w:marBottom w:val="0"/>
      <w:divBdr>
        <w:top w:val="none" w:sz="0" w:space="0" w:color="auto"/>
        <w:left w:val="none" w:sz="0" w:space="0" w:color="auto"/>
        <w:bottom w:val="none" w:sz="0" w:space="0" w:color="auto"/>
        <w:right w:val="none" w:sz="0" w:space="0" w:color="auto"/>
      </w:divBdr>
    </w:div>
    <w:div w:id="1872306572">
      <w:bodyDiv w:val="1"/>
      <w:marLeft w:val="0"/>
      <w:marRight w:val="0"/>
      <w:marTop w:val="0"/>
      <w:marBottom w:val="0"/>
      <w:divBdr>
        <w:top w:val="none" w:sz="0" w:space="0" w:color="auto"/>
        <w:left w:val="none" w:sz="0" w:space="0" w:color="auto"/>
        <w:bottom w:val="none" w:sz="0" w:space="0" w:color="auto"/>
        <w:right w:val="none" w:sz="0" w:space="0" w:color="auto"/>
      </w:divBdr>
    </w:div>
    <w:div w:id="1881551230">
      <w:bodyDiv w:val="1"/>
      <w:marLeft w:val="0"/>
      <w:marRight w:val="0"/>
      <w:marTop w:val="0"/>
      <w:marBottom w:val="0"/>
      <w:divBdr>
        <w:top w:val="none" w:sz="0" w:space="0" w:color="auto"/>
        <w:left w:val="none" w:sz="0" w:space="0" w:color="auto"/>
        <w:bottom w:val="none" w:sz="0" w:space="0" w:color="auto"/>
        <w:right w:val="none" w:sz="0" w:space="0" w:color="auto"/>
      </w:divBdr>
    </w:div>
    <w:div w:id="1890267928">
      <w:bodyDiv w:val="1"/>
      <w:marLeft w:val="0"/>
      <w:marRight w:val="0"/>
      <w:marTop w:val="0"/>
      <w:marBottom w:val="0"/>
      <w:divBdr>
        <w:top w:val="none" w:sz="0" w:space="0" w:color="auto"/>
        <w:left w:val="none" w:sz="0" w:space="0" w:color="auto"/>
        <w:bottom w:val="none" w:sz="0" w:space="0" w:color="auto"/>
        <w:right w:val="none" w:sz="0" w:space="0" w:color="auto"/>
      </w:divBdr>
    </w:div>
    <w:div w:id="1890536406">
      <w:bodyDiv w:val="1"/>
      <w:marLeft w:val="0"/>
      <w:marRight w:val="0"/>
      <w:marTop w:val="0"/>
      <w:marBottom w:val="0"/>
      <w:divBdr>
        <w:top w:val="none" w:sz="0" w:space="0" w:color="auto"/>
        <w:left w:val="none" w:sz="0" w:space="0" w:color="auto"/>
        <w:bottom w:val="none" w:sz="0" w:space="0" w:color="auto"/>
        <w:right w:val="none" w:sz="0" w:space="0" w:color="auto"/>
      </w:divBdr>
    </w:div>
    <w:div w:id="1891107182">
      <w:bodyDiv w:val="1"/>
      <w:marLeft w:val="0"/>
      <w:marRight w:val="0"/>
      <w:marTop w:val="0"/>
      <w:marBottom w:val="0"/>
      <w:divBdr>
        <w:top w:val="none" w:sz="0" w:space="0" w:color="auto"/>
        <w:left w:val="none" w:sz="0" w:space="0" w:color="auto"/>
        <w:bottom w:val="none" w:sz="0" w:space="0" w:color="auto"/>
        <w:right w:val="none" w:sz="0" w:space="0" w:color="auto"/>
      </w:divBdr>
    </w:div>
    <w:div w:id="1894383972">
      <w:bodyDiv w:val="1"/>
      <w:marLeft w:val="0"/>
      <w:marRight w:val="0"/>
      <w:marTop w:val="0"/>
      <w:marBottom w:val="0"/>
      <w:divBdr>
        <w:top w:val="none" w:sz="0" w:space="0" w:color="auto"/>
        <w:left w:val="none" w:sz="0" w:space="0" w:color="auto"/>
        <w:bottom w:val="none" w:sz="0" w:space="0" w:color="auto"/>
        <w:right w:val="none" w:sz="0" w:space="0" w:color="auto"/>
      </w:divBdr>
    </w:div>
    <w:div w:id="1896768851">
      <w:bodyDiv w:val="1"/>
      <w:marLeft w:val="0"/>
      <w:marRight w:val="0"/>
      <w:marTop w:val="0"/>
      <w:marBottom w:val="0"/>
      <w:divBdr>
        <w:top w:val="none" w:sz="0" w:space="0" w:color="auto"/>
        <w:left w:val="none" w:sz="0" w:space="0" w:color="auto"/>
        <w:bottom w:val="none" w:sz="0" w:space="0" w:color="auto"/>
        <w:right w:val="none" w:sz="0" w:space="0" w:color="auto"/>
      </w:divBdr>
    </w:div>
    <w:div w:id="1900558266">
      <w:bodyDiv w:val="1"/>
      <w:marLeft w:val="0"/>
      <w:marRight w:val="0"/>
      <w:marTop w:val="0"/>
      <w:marBottom w:val="0"/>
      <w:divBdr>
        <w:top w:val="none" w:sz="0" w:space="0" w:color="auto"/>
        <w:left w:val="none" w:sz="0" w:space="0" w:color="auto"/>
        <w:bottom w:val="none" w:sz="0" w:space="0" w:color="auto"/>
        <w:right w:val="none" w:sz="0" w:space="0" w:color="auto"/>
      </w:divBdr>
    </w:div>
    <w:div w:id="1902592722">
      <w:bodyDiv w:val="1"/>
      <w:marLeft w:val="0"/>
      <w:marRight w:val="0"/>
      <w:marTop w:val="0"/>
      <w:marBottom w:val="0"/>
      <w:divBdr>
        <w:top w:val="none" w:sz="0" w:space="0" w:color="auto"/>
        <w:left w:val="none" w:sz="0" w:space="0" w:color="auto"/>
        <w:bottom w:val="none" w:sz="0" w:space="0" w:color="auto"/>
        <w:right w:val="none" w:sz="0" w:space="0" w:color="auto"/>
      </w:divBdr>
    </w:div>
    <w:div w:id="1906186460">
      <w:bodyDiv w:val="1"/>
      <w:marLeft w:val="0"/>
      <w:marRight w:val="0"/>
      <w:marTop w:val="0"/>
      <w:marBottom w:val="0"/>
      <w:divBdr>
        <w:top w:val="none" w:sz="0" w:space="0" w:color="auto"/>
        <w:left w:val="none" w:sz="0" w:space="0" w:color="auto"/>
        <w:bottom w:val="none" w:sz="0" w:space="0" w:color="auto"/>
        <w:right w:val="none" w:sz="0" w:space="0" w:color="auto"/>
      </w:divBdr>
    </w:div>
    <w:div w:id="1907108387">
      <w:bodyDiv w:val="1"/>
      <w:marLeft w:val="0"/>
      <w:marRight w:val="0"/>
      <w:marTop w:val="0"/>
      <w:marBottom w:val="0"/>
      <w:divBdr>
        <w:top w:val="none" w:sz="0" w:space="0" w:color="auto"/>
        <w:left w:val="none" w:sz="0" w:space="0" w:color="auto"/>
        <w:bottom w:val="none" w:sz="0" w:space="0" w:color="auto"/>
        <w:right w:val="none" w:sz="0" w:space="0" w:color="auto"/>
      </w:divBdr>
    </w:div>
    <w:div w:id="1907452921">
      <w:bodyDiv w:val="1"/>
      <w:marLeft w:val="0"/>
      <w:marRight w:val="0"/>
      <w:marTop w:val="0"/>
      <w:marBottom w:val="0"/>
      <w:divBdr>
        <w:top w:val="none" w:sz="0" w:space="0" w:color="auto"/>
        <w:left w:val="none" w:sz="0" w:space="0" w:color="auto"/>
        <w:bottom w:val="none" w:sz="0" w:space="0" w:color="auto"/>
        <w:right w:val="none" w:sz="0" w:space="0" w:color="auto"/>
      </w:divBdr>
    </w:div>
    <w:div w:id="1911306849">
      <w:bodyDiv w:val="1"/>
      <w:marLeft w:val="0"/>
      <w:marRight w:val="0"/>
      <w:marTop w:val="0"/>
      <w:marBottom w:val="0"/>
      <w:divBdr>
        <w:top w:val="none" w:sz="0" w:space="0" w:color="auto"/>
        <w:left w:val="none" w:sz="0" w:space="0" w:color="auto"/>
        <w:bottom w:val="none" w:sz="0" w:space="0" w:color="auto"/>
        <w:right w:val="none" w:sz="0" w:space="0" w:color="auto"/>
      </w:divBdr>
    </w:div>
    <w:div w:id="1913349364">
      <w:bodyDiv w:val="1"/>
      <w:marLeft w:val="0"/>
      <w:marRight w:val="0"/>
      <w:marTop w:val="0"/>
      <w:marBottom w:val="0"/>
      <w:divBdr>
        <w:top w:val="none" w:sz="0" w:space="0" w:color="auto"/>
        <w:left w:val="none" w:sz="0" w:space="0" w:color="auto"/>
        <w:bottom w:val="none" w:sz="0" w:space="0" w:color="auto"/>
        <w:right w:val="none" w:sz="0" w:space="0" w:color="auto"/>
      </w:divBdr>
    </w:div>
    <w:div w:id="1915123772">
      <w:bodyDiv w:val="1"/>
      <w:marLeft w:val="0"/>
      <w:marRight w:val="0"/>
      <w:marTop w:val="0"/>
      <w:marBottom w:val="0"/>
      <w:divBdr>
        <w:top w:val="none" w:sz="0" w:space="0" w:color="auto"/>
        <w:left w:val="none" w:sz="0" w:space="0" w:color="auto"/>
        <w:bottom w:val="none" w:sz="0" w:space="0" w:color="auto"/>
        <w:right w:val="none" w:sz="0" w:space="0" w:color="auto"/>
      </w:divBdr>
    </w:div>
    <w:div w:id="1915429882">
      <w:bodyDiv w:val="1"/>
      <w:marLeft w:val="0"/>
      <w:marRight w:val="0"/>
      <w:marTop w:val="0"/>
      <w:marBottom w:val="0"/>
      <w:divBdr>
        <w:top w:val="none" w:sz="0" w:space="0" w:color="auto"/>
        <w:left w:val="none" w:sz="0" w:space="0" w:color="auto"/>
        <w:bottom w:val="none" w:sz="0" w:space="0" w:color="auto"/>
        <w:right w:val="none" w:sz="0" w:space="0" w:color="auto"/>
      </w:divBdr>
    </w:div>
    <w:div w:id="1918050336">
      <w:bodyDiv w:val="1"/>
      <w:marLeft w:val="0"/>
      <w:marRight w:val="0"/>
      <w:marTop w:val="0"/>
      <w:marBottom w:val="0"/>
      <w:divBdr>
        <w:top w:val="none" w:sz="0" w:space="0" w:color="auto"/>
        <w:left w:val="none" w:sz="0" w:space="0" w:color="auto"/>
        <w:bottom w:val="none" w:sz="0" w:space="0" w:color="auto"/>
        <w:right w:val="none" w:sz="0" w:space="0" w:color="auto"/>
      </w:divBdr>
    </w:div>
    <w:div w:id="1919900634">
      <w:bodyDiv w:val="1"/>
      <w:marLeft w:val="0"/>
      <w:marRight w:val="0"/>
      <w:marTop w:val="0"/>
      <w:marBottom w:val="0"/>
      <w:divBdr>
        <w:top w:val="none" w:sz="0" w:space="0" w:color="auto"/>
        <w:left w:val="none" w:sz="0" w:space="0" w:color="auto"/>
        <w:bottom w:val="none" w:sz="0" w:space="0" w:color="auto"/>
        <w:right w:val="none" w:sz="0" w:space="0" w:color="auto"/>
      </w:divBdr>
    </w:div>
    <w:div w:id="1927690472">
      <w:bodyDiv w:val="1"/>
      <w:marLeft w:val="0"/>
      <w:marRight w:val="0"/>
      <w:marTop w:val="0"/>
      <w:marBottom w:val="0"/>
      <w:divBdr>
        <w:top w:val="none" w:sz="0" w:space="0" w:color="auto"/>
        <w:left w:val="none" w:sz="0" w:space="0" w:color="auto"/>
        <w:bottom w:val="none" w:sz="0" w:space="0" w:color="auto"/>
        <w:right w:val="none" w:sz="0" w:space="0" w:color="auto"/>
      </w:divBdr>
    </w:div>
    <w:div w:id="1928803668">
      <w:bodyDiv w:val="1"/>
      <w:marLeft w:val="0"/>
      <w:marRight w:val="0"/>
      <w:marTop w:val="0"/>
      <w:marBottom w:val="0"/>
      <w:divBdr>
        <w:top w:val="none" w:sz="0" w:space="0" w:color="auto"/>
        <w:left w:val="none" w:sz="0" w:space="0" w:color="auto"/>
        <w:bottom w:val="none" w:sz="0" w:space="0" w:color="auto"/>
        <w:right w:val="none" w:sz="0" w:space="0" w:color="auto"/>
      </w:divBdr>
    </w:div>
    <w:div w:id="1929533702">
      <w:bodyDiv w:val="1"/>
      <w:marLeft w:val="0"/>
      <w:marRight w:val="0"/>
      <w:marTop w:val="0"/>
      <w:marBottom w:val="0"/>
      <w:divBdr>
        <w:top w:val="none" w:sz="0" w:space="0" w:color="auto"/>
        <w:left w:val="none" w:sz="0" w:space="0" w:color="auto"/>
        <w:bottom w:val="none" w:sz="0" w:space="0" w:color="auto"/>
        <w:right w:val="none" w:sz="0" w:space="0" w:color="auto"/>
      </w:divBdr>
    </w:div>
    <w:div w:id="1930695841">
      <w:bodyDiv w:val="1"/>
      <w:marLeft w:val="0"/>
      <w:marRight w:val="0"/>
      <w:marTop w:val="0"/>
      <w:marBottom w:val="0"/>
      <w:divBdr>
        <w:top w:val="none" w:sz="0" w:space="0" w:color="auto"/>
        <w:left w:val="none" w:sz="0" w:space="0" w:color="auto"/>
        <w:bottom w:val="none" w:sz="0" w:space="0" w:color="auto"/>
        <w:right w:val="none" w:sz="0" w:space="0" w:color="auto"/>
      </w:divBdr>
    </w:div>
    <w:div w:id="1936748540">
      <w:bodyDiv w:val="1"/>
      <w:marLeft w:val="0"/>
      <w:marRight w:val="0"/>
      <w:marTop w:val="0"/>
      <w:marBottom w:val="0"/>
      <w:divBdr>
        <w:top w:val="none" w:sz="0" w:space="0" w:color="auto"/>
        <w:left w:val="none" w:sz="0" w:space="0" w:color="auto"/>
        <w:bottom w:val="none" w:sz="0" w:space="0" w:color="auto"/>
        <w:right w:val="none" w:sz="0" w:space="0" w:color="auto"/>
      </w:divBdr>
    </w:div>
    <w:div w:id="1938440814">
      <w:bodyDiv w:val="1"/>
      <w:marLeft w:val="0"/>
      <w:marRight w:val="0"/>
      <w:marTop w:val="0"/>
      <w:marBottom w:val="0"/>
      <w:divBdr>
        <w:top w:val="none" w:sz="0" w:space="0" w:color="auto"/>
        <w:left w:val="none" w:sz="0" w:space="0" w:color="auto"/>
        <w:bottom w:val="none" w:sz="0" w:space="0" w:color="auto"/>
        <w:right w:val="none" w:sz="0" w:space="0" w:color="auto"/>
      </w:divBdr>
    </w:div>
    <w:div w:id="1940946001">
      <w:bodyDiv w:val="1"/>
      <w:marLeft w:val="0"/>
      <w:marRight w:val="0"/>
      <w:marTop w:val="0"/>
      <w:marBottom w:val="0"/>
      <w:divBdr>
        <w:top w:val="none" w:sz="0" w:space="0" w:color="auto"/>
        <w:left w:val="none" w:sz="0" w:space="0" w:color="auto"/>
        <w:bottom w:val="none" w:sz="0" w:space="0" w:color="auto"/>
        <w:right w:val="none" w:sz="0" w:space="0" w:color="auto"/>
      </w:divBdr>
    </w:div>
    <w:div w:id="1941062089">
      <w:bodyDiv w:val="1"/>
      <w:marLeft w:val="0"/>
      <w:marRight w:val="0"/>
      <w:marTop w:val="0"/>
      <w:marBottom w:val="0"/>
      <w:divBdr>
        <w:top w:val="none" w:sz="0" w:space="0" w:color="auto"/>
        <w:left w:val="none" w:sz="0" w:space="0" w:color="auto"/>
        <w:bottom w:val="none" w:sz="0" w:space="0" w:color="auto"/>
        <w:right w:val="none" w:sz="0" w:space="0" w:color="auto"/>
      </w:divBdr>
    </w:div>
    <w:div w:id="1941716511">
      <w:bodyDiv w:val="1"/>
      <w:marLeft w:val="0"/>
      <w:marRight w:val="0"/>
      <w:marTop w:val="0"/>
      <w:marBottom w:val="0"/>
      <w:divBdr>
        <w:top w:val="none" w:sz="0" w:space="0" w:color="auto"/>
        <w:left w:val="none" w:sz="0" w:space="0" w:color="auto"/>
        <w:bottom w:val="none" w:sz="0" w:space="0" w:color="auto"/>
        <w:right w:val="none" w:sz="0" w:space="0" w:color="auto"/>
      </w:divBdr>
    </w:div>
    <w:div w:id="1942253059">
      <w:bodyDiv w:val="1"/>
      <w:marLeft w:val="0"/>
      <w:marRight w:val="0"/>
      <w:marTop w:val="0"/>
      <w:marBottom w:val="0"/>
      <w:divBdr>
        <w:top w:val="none" w:sz="0" w:space="0" w:color="auto"/>
        <w:left w:val="none" w:sz="0" w:space="0" w:color="auto"/>
        <w:bottom w:val="none" w:sz="0" w:space="0" w:color="auto"/>
        <w:right w:val="none" w:sz="0" w:space="0" w:color="auto"/>
      </w:divBdr>
    </w:div>
    <w:div w:id="1943101512">
      <w:bodyDiv w:val="1"/>
      <w:marLeft w:val="0"/>
      <w:marRight w:val="0"/>
      <w:marTop w:val="0"/>
      <w:marBottom w:val="0"/>
      <w:divBdr>
        <w:top w:val="none" w:sz="0" w:space="0" w:color="auto"/>
        <w:left w:val="none" w:sz="0" w:space="0" w:color="auto"/>
        <w:bottom w:val="none" w:sz="0" w:space="0" w:color="auto"/>
        <w:right w:val="none" w:sz="0" w:space="0" w:color="auto"/>
      </w:divBdr>
    </w:div>
    <w:div w:id="1947153985">
      <w:bodyDiv w:val="1"/>
      <w:marLeft w:val="0"/>
      <w:marRight w:val="0"/>
      <w:marTop w:val="0"/>
      <w:marBottom w:val="0"/>
      <w:divBdr>
        <w:top w:val="none" w:sz="0" w:space="0" w:color="auto"/>
        <w:left w:val="none" w:sz="0" w:space="0" w:color="auto"/>
        <w:bottom w:val="none" w:sz="0" w:space="0" w:color="auto"/>
        <w:right w:val="none" w:sz="0" w:space="0" w:color="auto"/>
      </w:divBdr>
    </w:div>
    <w:div w:id="1948728417">
      <w:bodyDiv w:val="1"/>
      <w:marLeft w:val="0"/>
      <w:marRight w:val="0"/>
      <w:marTop w:val="0"/>
      <w:marBottom w:val="0"/>
      <w:divBdr>
        <w:top w:val="none" w:sz="0" w:space="0" w:color="auto"/>
        <w:left w:val="none" w:sz="0" w:space="0" w:color="auto"/>
        <w:bottom w:val="none" w:sz="0" w:space="0" w:color="auto"/>
        <w:right w:val="none" w:sz="0" w:space="0" w:color="auto"/>
      </w:divBdr>
    </w:div>
    <w:div w:id="1953392823">
      <w:bodyDiv w:val="1"/>
      <w:marLeft w:val="0"/>
      <w:marRight w:val="0"/>
      <w:marTop w:val="0"/>
      <w:marBottom w:val="0"/>
      <w:divBdr>
        <w:top w:val="none" w:sz="0" w:space="0" w:color="auto"/>
        <w:left w:val="none" w:sz="0" w:space="0" w:color="auto"/>
        <w:bottom w:val="none" w:sz="0" w:space="0" w:color="auto"/>
        <w:right w:val="none" w:sz="0" w:space="0" w:color="auto"/>
      </w:divBdr>
    </w:div>
    <w:div w:id="1955087597">
      <w:bodyDiv w:val="1"/>
      <w:marLeft w:val="0"/>
      <w:marRight w:val="0"/>
      <w:marTop w:val="0"/>
      <w:marBottom w:val="0"/>
      <w:divBdr>
        <w:top w:val="none" w:sz="0" w:space="0" w:color="auto"/>
        <w:left w:val="none" w:sz="0" w:space="0" w:color="auto"/>
        <w:bottom w:val="none" w:sz="0" w:space="0" w:color="auto"/>
        <w:right w:val="none" w:sz="0" w:space="0" w:color="auto"/>
      </w:divBdr>
    </w:div>
    <w:div w:id="1957977451">
      <w:bodyDiv w:val="1"/>
      <w:marLeft w:val="0"/>
      <w:marRight w:val="0"/>
      <w:marTop w:val="0"/>
      <w:marBottom w:val="0"/>
      <w:divBdr>
        <w:top w:val="none" w:sz="0" w:space="0" w:color="auto"/>
        <w:left w:val="none" w:sz="0" w:space="0" w:color="auto"/>
        <w:bottom w:val="none" w:sz="0" w:space="0" w:color="auto"/>
        <w:right w:val="none" w:sz="0" w:space="0" w:color="auto"/>
      </w:divBdr>
    </w:div>
    <w:div w:id="1964923281">
      <w:bodyDiv w:val="1"/>
      <w:marLeft w:val="0"/>
      <w:marRight w:val="0"/>
      <w:marTop w:val="0"/>
      <w:marBottom w:val="0"/>
      <w:divBdr>
        <w:top w:val="none" w:sz="0" w:space="0" w:color="auto"/>
        <w:left w:val="none" w:sz="0" w:space="0" w:color="auto"/>
        <w:bottom w:val="none" w:sz="0" w:space="0" w:color="auto"/>
        <w:right w:val="none" w:sz="0" w:space="0" w:color="auto"/>
      </w:divBdr>
    </w:div>
    <w:div w:id="1965228477">
      <w:bodyDiv w:val="1"/>
      <w:marLeft w:val="0"/>
      <w:marRight w:val="0"/>
      <w:marTop w:val="0"/>
      <w:marBottom w:val="0"/>
      <w:divBdr>
        <w:top w:val="none" w:sz="0" w:space="0" w:color="auto"/>
        <w:left w:val="none" w:sz="0" w:space="0" w:color="auto"/>
        <w:bottom w:val="none" w:sz="0" w:space="0" w:color="auto"/>
        <w:right w:val="none" w:sz="0" w:space="0" w:color="auto"/>
      </w:divBdr>
    </w:div>
    <w:div w:id="1970477310">
      <w:bodyDiv w:val="1"/>
      <w:marLeft w:val="0"/>
      <w:marRight w:val="0"/>
      <w:marTop w:val="0"/>
      <w:marBottom w:val="0"/>
      <w:divBdr>
        <w:top w:val="none" w:sz="0" w:space="0" w:color="auto"/>
        <w:left w:val="none" w:sz="0" w:space="0" w:color="auto"/>
        <w:bottom w:val="none" w:sz="0" w:space="0" w:color="auto"/>
        <w:right w:val="none" w:sz="0" w:space="0" w:color="auto"/>
      </w:divBdr>
    </w:div>
    <w:div w:id="1972440632">
      <w:bodyDiv w:val="1"/>
      <w:marLeft w:val="0"/>
      <w:marRight w:val="0"/>
      <w:marTop w:val="0"/>
      <w:marBottom w:val="0"/>
      <w:divBdr>
        <w:top w:val="none" w:sz="0" w:space="0" w:color="auto"/>
        <w:left w:val="none" w:sz="0" w:space="0" w:color="auto"/>
        <w:bottom w:val="none" w:sz="0" w:space="0" w:color="auto"/>
        <w:right w:val="none" w:sz="0" w:space="0" w:color="auto"/>
      </w:divBdr>
    </w:div>
    <w:div w:id="1977879618">
      <w:bodyDiv w:val="1"/>
      <w:marLeft w:val="0"/>
      <w:marRight w:val="0"/>
      <w:marTop w:val="0"/>
      <w:marBottom w:val="0"/>
      <w:divBdr>
        <w:top w:val="none" w:sz="0" w:space="0" w:color="auto"/>
        <w:left w:val="none" w:sz="0" w:space="0" w:color="auto"/>
        <w:bottom w:val="none" w:sz="0" w:space="0" w:color="auto"/>
        <w:right w:val="none" w:sz="0" w:space="0" w:color="auto"/>
      </w:divBdr>
    </w:div>
    <w:div w:id="1978759030">
      <w:bodyDiv w:val="1"/>
      <w:marLeft w:val="0"/>
      <w:marRight w:val="0"/>
      <w:marTop w:val="0"/>
      <w:marBottom w:val="0"/>
      <w:divBdr>
        <w:top w:val="none" w:sz="0" w:space="0" w:color="auto"/>
        <w:left w:val="none" w:sz="0" w:space="0" w:color="auto"/>
        <w:bottom w:val="none" w:sz="0" w:space="0" w:color="auto"/>
        <w:right w:val="none" w:sz="0" w:space="0" w:color="auto"/>
      </w:divBdr>
    </w:div>
    <w:div w:id="1980568061">
      <w:bodyDiv w:val="1"/>
      <w:marLeft w:val="0"/>
      <w:marRight w:val="0"/>
      <w:marTop w:val="0"/>
      <w:marBottom w:val="0"/>
      <w:divBdr>
        <w:top w:val="none" w:sz="0" w:space="0" w:color="auto"/>
        <w:left w:val="none" w:sz="0" w:space="0" w:color="auto"/>
        <w:bottom w:val="none" w:sz="0" w:space="0" w:color="auto"/>
        <w:right w:val="none" w:sz="0" w:space="0" w:color="auto"/>
      </w:divBdr>
    </w:div>
    <w:div w:id="1985041488">
      <w:bodyDiv w:val="1"/>
      <w:marLeft w:val="0"/>
      <w:marRight w:val="0"/>
      <w:marTop w:val="0"/>
      <w:marBottom w:val="0"/>
      <w:divBdr>
        <w:top w:val="none" w:sz="0" w:space="0" w:color="auto"/>
        <w:left w:val="none" w:sz="0" w:space="0" w:color="auto"/>
        <w:bottom w:val="none" w:sz="0" w:space="0" w:color="auto"/>
        <w:right w:val="none" w:sz="0" w:space="0" w:color="auto"/>
      </w:divBdr>
    </w:div>
    <w:div w:id="1986884754">
      <w:bodyDiv w:val="1"/>
      <w:marLeft w:val="0"/>
      <w:marRight w:val="0"/>
      <w:marTop w:val="0"/>
      <w:marBottom w:val="0"/>
      <w:divBdr>
        <w:top w:val="none" w:sz="0" w:space="0" w:color="auto"/>
        <w:left w:val="none" w:sz="0" w:space="0" w:color="auto"/>
        <w:bottom w:val="none" w:sz="0" w:space="0" w:color="auto"/>
        <w:right w:val="none" w:sz="0" w:space="0" w:color="auto"/>
      </w:divBdr>
    </w:div>
    <w:div w:id="1989630950">
      <w:bodyDiv w:val="1"/>
      <w:marLeft w:val="0"/>
      <w:marRight w:val="0"/>
      <w:marTop w:val="0"/>
      <w:marBottom w:val="0"/>
      <w:divBdr>
        <w:top w:val="none" w:sz="0" w:space="0" w:color="auto"/>
        <w:left w:val="none" w:sz="0" w:space="0" w:color="auto"/>
        <w:bottom w:val="none" w:sz="0" w:space="0" w:color="auto"/>
        <w:right w:val="none" w:sz="0" w:space="0" w:color="auto"/>
      </w:divBdr>
    </w:div>
    <w:div w:id="1990472937">
      <w:bodyDiv w:val="1"/>
      <w:marLeft w:val="0"/>
      <w:marRight w:val="0"/>
      <w:marTop w:val="0"/>
      <w:marBottom w:val="0"/>
      <w:divBdr>
        <w:top w:val="none" w:sz="0" w:space="0" w:color="auto"/>
        <w:left w:val="none" w:sz="0" w:space="0" w:color="auto"/>
        <w:bottom w:val="none" w:sz="0" w:space="0" w:color="auto"/>
        <w:right w:val="none" w:sz="0" w:space="0" w:color="auto"/>
      </w:divBdr>
    </w:div>
    <w:div w:id="1992244591">
      <w:bodyDiv w:val="1"/>
      <w:marLeft w:val="0"/>
      <w:marRight w:val="0"/>
      <w:marTop w:val="0"/>
      <w:marBottom w:val="0"/>
      <w:divBdr>
        <w:top w:val="none" w:sz="0" w:space="0" w:color="auto"/>
        <w:left w:val="none" w:sz="0" w:space="0" w:color="auto"/>
        <w:bottom w:val="none" w:sz="0" w:space="0" w:color="auto"/>
        <w:right w:val="none" w:sz="0" w:space="0" w:color="auto"/>
      </w:divBdr>
    </w:div>
    <w:div w:id="1992247230">
      <w:bodyDiv w:val="1"/>
      <w:marLeft w:val="0"/>
      <w:marRight w:val="0"/>
      <w:marTop w:val="0"/>
      <w:marBottom w:val="0"/>
      <w:divBdr>
        <w:top w:val="none" w:sz="0" w:space="0" w:color="auto"/>
        <w:left w:val="none" w:sz="0" w:space="0" w:color="auto"/>
        <w:bottom w:val="none" w:sz="0" w:space="0" w:color="auto"/>
        <w:right w:val="none" w:sz="0" w:space="0" w:color="auto"/>
      </w:divBdr>
    </w:div>
    <w:div w:id="1993632535">
      <w:bodyDiv w:val="1"/>
      <w:marLeft w:val="0"/>
      <w:marRight w:val="0"/>
      <w:marTop w:val="0"/>
      <w:marBottom w:val="0"/>
      <w:divBdr>
        <w:top w:val="none" w:sz="0" w:space="0" w:color="auto"/>
        <w:left w:val="none" w:sz="0" w:space="0" w:color="auto"/>
        <w:bottom w:val="none" w:sz="0" w:space="0" w:color="auto"/>
        <w:right w:val="none" w:sz="0" w:space="0" w:color="auto"/>
      </w:divBdr>
    </w:div>
    <w:div w:id="1996302452">
      <w:bodyDiv w:val="1"/>
      <w:marLeft w:val="0"/>
      <w:marRight w:val="0"/>
      <w:marTop w:val="0"/>
      <w:marBottom w:val="0"/>
      <w:divBdr>
        <w:top w:val="none" w:sz="0" w:space="0" w:color="auto"/>
        <w:left w:val="none" w:sz="0" w:space="0" w:color="auto"/>
        <w:bottom w:val="none" w:sz="0" w:space="0" w:color="auto"/>
        <w:right w:val="none" w:sz="0" w:space="0" w:color="auto"/>
      </w:divBdr>
    </w:div>
    <w:div w:id="2000427744">
      <w:bodyDiv w:val="1"/>
      <w:marLeft w:val="0"/>
      <w:marRight w:val="0"/>
      <w:marTop w:val="0"/>
      <w:marBottom w:val="0"/>
      <w:divBdr>
        <w:top w:val="none" w:sz="0" w:space="0" w:color="auto"/>
        <w:left w:val="none" w:sz="0" w:space="0" w:color="auto"/>
        <w:bottom w:val="none" w:sz="0" w:space="0" w:color="auto"/>
        <w:right w:val="none" w:sz="0" w:space="0" w:color="auto"/>
      </w:divBdr>
    </w:div>
    <w:div w:id="2000764303">
      <w:bodyDiv w:val="1"/>
      <w:marLeft w:val="0"/>
      <w:marRight w:val="0"/>
      <w:marTop w:val="0"/>
      <w:marBottom w:val="0"/>
      <w:divBdr>
        <w:top w:val="none" w:sz="0" w:space="0" w:color="auto"/>
        <w:left w:val="none" w:sz="0" w:space="0" w:color="auto"/>
        <w:bottom w:val="none" w:sz="0" w:space="0" w:color="auto"/>
        <w:right w:val="none" w:sz="0" w:space="0" w:color="auto"/>
      </w:divBdr>
    </w:div>
    <w:div w:id="2001076944">
      <w:bodyDiv w:val="1"/>
      <w:marLeft w:val="0"/>
      <w:marRight w:val="0"/>
      <w:marTop w:val="0"/>
      <w:marBottom w:val="0"/>
      <w:divBdr>
        <w:top w:val="none" w:sz="0" w:space="0" w:color="auto"/>
        <w:left w:val="none" w:sz="0" w:space="0" w:color="auto"/>
        <w:bottom w:val="none" w:sz="0" w:space="0" w:color="auto"/>
        <w:right w:val="none" w:sz="0" w:space="0" w:color="auto"/>
      </w:divBdr>
    </w:div>
    <w:div w:id="2005473614">
      <w:bodyDiv w:val="1"/>
      <w:marLeft w:val="0"/>
      <w:marRight w:val="0"/>
      <w:marTop w:val="0"/>
      <w:marBottom w:val="0"/>
      <w:divBdr>
        <w:top w:val="none" w:sz="0" w:space="0" w:color="auto"/>
        <w:left w:val="none" w:sz="0" w:space="0" w:color="auto"/>
        <w:bottom w:val="none" w:sz="0" w:space="0" w:color="auto"/>
        <w:right w:val="none" w:sz="0" w:space="0" w:color="auto"/>
      </w:divBdr>
    </w:div>
    <w:div w:id="2010011972">
      <w:bodyDiv w:val="1"/>
      <w:marLeft w:val="0"/>
      <w:marRight w:val="0"/>
      <w:marTop w:val="0"/>
      <w:marBottom w:val="0"/>
      <w:divBdr>
        <w:top w:val="none" w:sz="0" w:space="0" w:color="auto"/>
        <w:left w:val="none" w:sz="0" w:space="0" w:color="auto"/>
        <w:bottom w:val="none" w:sz="0" w:space="0" w:color="auto"/>
        <w:right w:val="none" w:sz="0" w:space="0" w:color="auto"/>
      </w:divBdr>
    </w:div>
    <w:div w:id="2010019453">
      <w:bodyDiv w:val="1"/>
      <w:marLeft w:val="0"/>
      <w:marRight w:val="0"/>
      <w:marTop w:val="0"/>
      <w:marBottom w:val="0"/>
      <w:divBdr>
        <w:top w:val="none" w:sz="0" w:space="0" w:color="auto"/>
        <w:left w:val="none" w:sz="0" w:space="0" w:color="auto"/>
        <w:bottom w:val="none" w:sz="0" w:space="0" w:color="auto"/>
        <w:right w:val="none" w:sz="0" w:space="0" w:color="auto"/>
      </w:divBdr>
    </w:div>
    <w:div w:id="2013021276">
      <w:bodyDiv w:val="1"/>
      <w:marLeft w:val="0"/>
      <w:marRight w:val="0"/>
      <w:marTop w:val="0"/>
      <w:marBottom w:val="0"/>
      <w:divBdr>
        <w:top w:val="none" w:sz="0" w:space="0" w:color="auto"/>
        <w:left w:val="none" w:sz="0" w:space="0" w:color="auto"/>
        <w:bottom w:val="none" w:sz="0" w:space="0" w:color="auto"/>
        <w:right w:val="none" w:sz="0" w:space="0" w:color="auto"/>
      </w:divBdr>
    </w:div>
    <w:div w:id="2015451334">
      <w:bodyDiv w:val="1"/>
      <w:marLeft w:val="0"/>
      <w:marRight w:val="0"/>
      <w:marTop w:val="0"/>
      <w:marBottom w:val="0"/>
      <w:divBdr>
        <w:top w:val="none" w:sz="0" w:space="0" w:color="auto"/>
        <w:left w:val="none" w:sz="0" w:space="0" w:color="auto"/>
        <w:bottom w:val="none" w:sz="0" w:space="0" w:color="auto"/>
        <w:right w:val="none" w:sz="0" w:space="0" w:color="auto"/>
      </w:divBdr>
    </w:div>
    <w:div w:id="2020034561">
      <w:bodyDiv w:val="1"/>
      <w:marLeft w:val="0"/>
      <w:marRight w:val="0"/>
      <w:marTop w:val="0"/>
      <w:marBottom w:val="0"/>
      <w:divBdr>
        <w:top w:val="none" w:sz="0" w:space="0" w:color="auto"/>
        <w:left w:val="none" w:sz="0" w:space="0" w:color="auto"/>
        <w:bottom w:val="none" w:sz="0" w:space="0" w:color="auto"/>
        <w:right w:val="none" w:sz="0" w:space="0" w:color="auto"/>
      </w:divBdr>
    </w:div>
    <w:div w:id="2022854704">
      <w:bodyDiv w:val="1"/>
      <w:marLeft w:val="0"/>
      <w:marRight w:val="0"/>
      <w:marTop w:val="0"/>
      <w:marBottom w:val="0"/>
      <w:divBdr>
        <w:top w:val="none" w:sz="0" w:space="0" w:color="auto"/>
        <w:left w:val="none" w:sz="0" w:space="0" w:color="auto"/>
        <w:bottom w:val="none" w:sz="0" w:space="0" w:color="auto"/>
        <w:right w:val="none" w:sz="0" w:space="0" w:color="auto"/>
      </w:divBdr>
    </w:div>
    <w:div w:id="2025597383">
      <w:bodyDiv w:val="1"/>
      <w:marLeft w:val="0"/>
      <w:marRight w:val="0"/>
      <w:marTop w:val="0"/>
      <w:marBottom w:val="0"/>
      <w:divBdr>
        <w:top w:val="none" w:sz="0" w:space="0" w:color="auto"/>
        <w:left w:val="none" w:sz="0" w:space="0" w:color="auto"/>
        <w:bottom w:val="none" w:sz="0" w:space="0" w:color="auto"/>
        <w:right w:val="none" w:sz="0" w:space="0" w:color="auto"/>
      </w:divBdr>
    </w:div>
    <w:div w:id="2027097697">
      <w:bodyDiv w:val="1"/>
      <w:marLeft w:val="0"/>
      <w:marRight w:val="0"/>
      <w:marTop w:val="0"/>
      <w:marBottom w:val="0"/>
      <w:divBdr>
        <w:top w:val="none" w:sz="0" w:space="0" w:color="auto"/>
        <w:left w:val="none" w:sz="0" w:space="0" w:color="auto"/>
        <w:bottom w:val="none" w:sz="0" w:space="0" w:color="auto"/>
        <w:right w:val="none" w:sz="0" w:space="0" w:color="auto"/>
      </w:divBdr>
    </w:div>
    <w:div w:id="2028170975">
      <w:bodyDiv w:val="1"/>
      <w:marLeft w:val="0"/>
      <w:marRight w:val="0"/>
      <w:marTop w:val="0"/>
      <w:marBottom w:val="0"/>
      <w:divBdr>
        <w:top w:val="none" w:sz="0" w:space="0" w:color="auto"/>
        <w:left w:val="none" w:sz="0" w:space="0" w:color="auto"/>
        <w:bottom w:val="none" w:sz="0" w:space="0" w:color="auto"/>
        <w:right w:val="none" w:sz="0" w:space="0" w:color="auto"/>
      </w:divBdr>
    </w:div>
    <w:div w:id="2031297005">
      <w:bodyDiv w:val="1"/>
      <w:marLeft w:val="0"/>
      <w:marRight w:val="0"/>
      <w:marTop w:val="0"/>
      <w:marBottom w:val="0"/>
      <w:divBdr>
        <w:top w:val="none" w:sz="0" w:space="0" w:color="auto"/>
        <w:left w:val="none" w:sz="0" w:space="0" w:color="auto"/>
        <w:bottom w:val="none" w:sz="0" w:space="0" w:color="auto"/>
        <w:right w:val="none" w:sz="0" w:space="0" w:color="auto"/>
      </w:divBdr>
    </w:div>
    <w:div w:id="2032215821">
      <w:bodyDiv w:val="1"/>
      <w:marLeft w:val="0"/>
      <w:marRight w:val="0"/>
      <w:marTop w:val="0"/>
      <w:marBottom w:val="0"/>
      <w:divBdr>
        <w:top w:val="none" w:sz="0" w:space="0" w:color="auto"/>
        <w:left w:val="none" w:sz="0" w:space="0" w:color="auto"/>
        <w:bottom w:val="none" w:sz="0" w:space="0" w:color="auto"/>
        <w:right w:val="none" w:sz="0" w:space="0" w:color="auto"/>
      </w:divBdr>
    </w:div>
    <w:div w:id="2034308796">
      <w:bodyDiv w:val="1"/>
      <w:marLeft w:val="0"/>
      <w:marRight w:val="0"/>
      <w:marTop w:val="0"/>
      <w:marBottom w:val="0"/>
      <w:divBdr>
        <w:top w:val="none" w:sz="0" w:space="0" w:color="auto"/>
        <w:left w:val="none" w:sz="0" w:space="0" w:color="auto"/>
        <w:bottom w:val="none" w:sz="0" w:space="0" w:color="auto"/>
        <w:right w:val="none" w:sz="0" w:space="0" w:color="auto"/>
      </w:divBdr>
    </w:div>
    <w:div w:id="2042438747">
      <w:bodyDiv w:val="1"/>
      <w:marLeft w:val="0"/>
      <w:marRight w:val="0"/>
      <w:marTop w:val="0"/>
      <w:marBottom w:val="0"/>
      <w:divBdr>
        <w:top w:val="none" w:sz="0" w:space="0" w:color="auto"/>
        <w:left w:val="none" w:sz="0" w:space="0" w:color="auto"/>
        <w:bottom w:val="none" w:sz="0" w:space="0" w:color="auto"/>
        <w:right w:val="none" w:sz="0" w:space="0" w:color="auto"/>
      </w:divBdr>
    </w:div>
    <w:div w:id="2043167166">
      <w:bodyDiv w:val="1"/>
      <w:marLeft w:val="0"/>
      <w:marRight w:val="0"/>
      <w:marTop w:val="0"/>
      <w:marBottom w:val="0"/>
      <w:divBdr>
        <w:top w:val="none" w:sz="0" w:space="0" w:color="auto"/>
        <w:left w:val="none" w:sz="0" w:space="0" w:color="auto"/>
        <w:bottom w:val="none" w:sz="0" w:space="0" w:color="auto"/>
        <w:right w:val="none" w:sz="0" w:space="0" w:color="auto"/>
      </w:divBdr>
    </w:div>
    <w:div w:id="2044597545">
      <w:bodyDiv w:val="1"/>
      <w:marLeft w:val="0"/>
      <w:marRight w:val="0"/>
      <w:marTop w:val="0"/>
      <w:marBottom w:val="0"/>
      <w:divBdr>
        <w:top w:val="none" w:sz="0" w:space="0" w:color="auto"/>
        <w:left w:val="none" w:sz="0" w:space="0" w:color="auto"/>
        <w:bottom w:val="none" w:sz="0" w:space="0" w:color="auto"/>
        <w:right w:val="none" w:sz="0" w:space="0" w:color="auto"/>
      </w:divBdr>
    </w:div>
    <w:div w:id="2044935529">
      <w:bodyDiv w:val="1"/>
      <w:marLeft w:val="0"/>
      <w:marRight w:val="0"/>
      <w:marTop w:val="0"/>
      <w:marBottom w:val="0"/>
      <w:divBdr>
        <w:top w:val="none" w:sz="0" w:space="0" w:color="auto"/>
        <w:left w:val="none" w:sz="0" w:space="0" w:color="auto"/>
        <w:bottom w:val="none" w:sz="0" w:space="0" w:color="auto"/>
        <w:right w:val="none" w:sz="0" w:space="0" w:color="auto"/>
      </w:divBdr>
    </w:div>
    <w:div w:id="2045978498">
      <w:bodyDiv w:val="1"/>
      <w:marLeft w:val="0"/>
      <w:marRight w:val="0"/>
      <w:marTop w:val="0"/>
      <w:marBottom w:val="0"/>
      <w:divBdr>
        <w:top w:val="none" w:sz="0" w:space="0" w:color="auto"/>
        <w:left w:val="none" w:sz="0" w:space="0" w:color="auto"/>
        <w:bottom w:val="none" w:sz="0" w:space="0" w:color="auto"/>
        <w:right w:val="none" w:sz="0" w:space="0" w:color="auto"/>
      </w:divBdr>
    </w:div>
    <w:div w:id="2046757776">
      <w:bodyDiv w:val="1"/>
      <w:marLeft w:val="0"/>
      <w:marRight w:val="0"/>
      <w:marTop w:val="0"/>
      <w:marBottom w:val="0"/>
      <w:divBdr>
        <w:top w:val="none" w:sz="0" w:space="0" w:color="auto"/>
        <w:left w:val="none" w:sz="0" w:space="0" w:color="auto"/>
        <w:bottom w:val="none" w:sz="0" w:space="0" w:color="auto"/>
        <w:right w:val="none" w:sz="0" w:space="0" w:color="auto"/>
      </w:divBdr>
    </w:div>
    <w:div w:id="2048943661">
      <w:bodyDiv w:val="1"/>
      <w:marLeft w:val="0"/>
      <w:marRight w:val="0"/>
      <w:marTop w:val="0"/>
      <w:marBottom w:val="0"/>
      <w:divBdr>
        <w:top w:val="none" w:sz="0" w:space="0" w:color="auto"/>
        <w:left w:val="none" w:sz="0" w:space="0" w:color="auto"/>
        <w:bottom w:val="none" w:sz="0" w:space="0" w:color="auto"/>
        <w:right w:val="none" w:sz="0" w:space="0" w:color="auto"/>
      </w:divBdr>
    </w:div>
    <w:div w:id="2049211847">
      <w:bodyDiv w:val="1"/>
      <w:marLeft w:val="0"/>
      <w:marRight w:val="0"/>
      <w:marTop w:val="0"/>
      <w:marBottom w:val="0"/>
      <w:divBdr>
        <w:top w:val="none" w:sz="0" w:space="0" w:color="auto"/>
        <w:left w:val="none" w:sz="0" w:space="0" w:color="auto"/>
        <w:bottom w:val="none" w:sz="0" w:space="0" w:color="auto"/>
        <w:right w:val="none" w:sz="0" w:space="0" w:color="auto"/>
      </w:divBdr>
    </w:div>
    <w:div w:id="2049984088">
      <w:bodyDiv w:val="1"/>
      <w:marLeft w:val="0"/>
      <w:marRight w:val="0"/>
      <w:marTop w:val="0"/>
      <w:marBottom w:val="0"/>
      <w:divBdr>
        <w:top w:val="none" w:sz="0" w:space="0" w:color="auto"/>
        <w:left w:val="none" w:sz="0" w:space="0" w:color="auto"/>
        <w:bottom w:val="none" w:sz="0" w:space="0" w:color="auto"/>
        <w:right w:val="none" w:sz="0" w:space="0" w:color="auto"/>
      </w:divBdr>
    </w:div>
    <w:div w:id="2051565481">
      <w:bodyDiv w:val="1"/>
      <w:marLeft w:val="0"/>
      <w:marRight w:val="0"/>
      <w:marTop w:val="0"/>
      <w:marBottom w:val="0"/>
      <w:divBdr>
        <w:top w:val="none" w:sz="0" w:space="0" w:color="auto"/>
        <w:left w:val="none" w:sz="0" w:space="0" w:color="auto"/>
        <w:bottom w:val="none" w:sz="0" w:space="0" w:color="auto"/>
        <w:right w:val="none" w:sz="0" w:space="0" w:color="auto"/>
      </w:divBdr>
    </w:div>
    <w:div w:id="2051607813">
      <w:bodyDiv w:val="1"/>
      <w:marLeft w:val="0"/>
      <w:marRight w:val="0"/>
      <w:marTop w:val="0"/>
      <w:marBottom w:val="0"/>
      <w:divBdr>
        <w:top w:val="none" w:sz="0" w:space="0" w:color="auto"/>
        <w:left w:val="none" w:sz="0" w:space="0" w:color="auto"/>
        <w:bottom w:val="none" w:sz="0" w:space="0" w:color="auto"/>
        <w:right w:val="none" w:sz="0" w:space="0" w:color="auto"/>
      </w:divBdr>
    </w:div>
    <w:div w:id="2055495703">
      <w:bodyDiv w:val="1"/>
      <w:marLeft w:val="0"/>
      <w:marRight w:val="0"/>
      <w:marTop w:val="0"/>
      <w:marBottom w:val="0"/>
      <w:divBdr>
        <w:top w:val="none" w:sz="0" w:space="0" w:color="auto"/>
        <w:left w:val="none" w:sz="0" w:space="0" w:color="auto"/>
        <w:bottom w:val="none" w:sz="0" w:space="0" w:color="auto"/>
        <w:right w:val="none" w:sz="0" w:space="0" w:color="auto"/>
      </w:divBdr>
    </w:div>
    <w:div w:id="2057898642">
      <w:bodyDiv w:val="1"/>
      <w:marLeft w:val="0"/>
      <w:marRight w:val="0"/>
      <w:marTop w:val="0"/>
      <w:marBottom w:val="0"/>
      <w:divBdr>
        <w:top w:val="none" w:sz="0" w:space="0" w:color="auto"/>
        <w:left w:val="none" w:sz="0" w:space="0" w:color="auto"/>
        <w:bottom w:val="none" w:sz="0" w:space="0" w:color="auto"/>
        <w:right w:val="none" w:sz="0" w:space="0" w:color="auto"/>
      </w:divBdr>
    </w:div>
    <w:div w:id="2060395567">
      <w:bodyDiv w:val="1"/>
      <w:marLeft w:val="0"/>
      <w:marRight w:val="0"/>
      <w:marTop w:val="0"/>
      <w:marBottom w:val="0"/>
      <w:divBdr>
        <w:top w:val="none" w:sz="0" w:space="0" w:color="auto"/>
        <w:left w:val="none" w:sz="0" w:space="0" w:color="auto"/>
        <w:bottom w:val="none" w:sz="0" w:space="0" w:color="auto"/>
        <w:right w:val="none" w:sz="0" w:space="0" w:color="auto"/>
      </w:divBdr>
    </w:div>
    <w:div w:id="2063288008">
      <w:bodyDiv w:val="1"/>
      <w:marLeft w:val="0"/>
      <w:marRight w:val="0"/>
      <w:marTop w:val="0"/>
      <w:marBottom w:val="0"/>
      <w:divBdr>
        <w:top w:val="none" w:sz="0" w:space="0" w:color="auto"/>
        <w:left w:val="none" w:sz="0" w:space="0" w:color="auto"/>
        <w:bottom w:val="none" w:sz="0" w:space="0" w:color="auto"/>
        <w:right w:val="none" w:sz="0" w:space="0" w:color="auto"/>
      </w:divBdr>
    </w:div>
    <w:div w:id="2066442584">
      <w:bodyDiv w:val="1"/>
      <w:marLeft w:val="0"/>
      <w:marRight w:val="0"/>
      <w:marTop w:val="0"/>
      <w:marBottom w:val="0"/>
      <w:divBdr>
        <w:top w:val="none" w:sz="0" w:space="0" w:color="auto"/>
        <w:left w:val="none" w:sz="0" w:space="0" w:color="auto"/>
        <w:bottom w:val="none" w:sz="0" w:space="0" w:color="auto"/>
        <w:right w:val="none" w:sz="0" w:space="0" w:color="auto"/>
      </w:divBdr>
    </w:div>
    <w:div w:id="2066484865">
      <w:bodyDiv w:val="1"/>
      <w:marLeft w:val="0"/>
      <w:marRight w:val="0"/>
      <w:marTop w:val="0"/>
      <w:marBottom w:val="0"/>
      <w:divBdr>
        <w:top w:val="none" w:sz="0" w:space="0" w:color="auto"/>
        <w:left w:val="none" w:sz="0" w:space="0" w:color="auto"/>
        <w:bottom w:val="none" w:sz="0" w:space="0" w:color="auto"/>
        <w:right w:val="none" w:sz="0" w:space="0" w:color="auto"/>
      </w:divBdr>
    </w:div>
    <w:div w:id="2067297476">
      <w:bodyDiv w:val="1"/>
      <w:marLeft w:val="0"/>
      <w:marRight w:val="0"/>
      <w:marTop w:val="0"/>
      <w:marBottom w:val="0"/>
      <w:divBdr>
        <w:top w:val="none" w:sz="0" w:space="0" w:color="auto"/>
        <w:left w:val="none" w:sz="0" w:space="0" w:color="auto"/>
        <w:bottom w:val="none" w:sz="0" w:space="0" w:color="auto"/>
        <w:right w:val="none" w:sz="0" w:space="0" w:color="auto"/>
      </w:divBdr>
    </w:div>
    <w:div w:id="2072917759">
      <w:bodyDiv w:val="1"/>
      <w:marLeft w:val="0"/>
      <w:marRight w:val="0"/>
      <w:marTop w:val="0"/>
      <w:marBottom w:val="0"/>
      <w:divBdr>
        <w:top w:val="none" w:sz="0" w:space="0" w:color="auto"/>
        <w:left w:val="none" w:sz="0" w:space="0" w:color="auto"/>
        <w:bottom w:val="none" w:sz="0" w:space="0" w:color="auto"/>
        <w:right w:val="none" w:sz="0" w:space="0" w:color="auto"/>
      </w:divBdr>
    </w:div>
    <w:div w:id="2072994945">
      <w:bodyDiv w:val="1"/>
      <w:marLeft w:val="0"/>
      <w:marRight w:val="0"/>
      <w:marTop w:val="0"/>
      <w:marBottom w:val="0"/>
      <w:divBdr>
        <w:top w:val="none" w:sz="0" w:space="0" w:color="auto"/>
        <w:left w:val="none" w:sz="0" w:space="0" w:color="auto"/>
        <w:bottom w:val="none" w:sz="0" w:space="0" w:color="auto"/>
        <w:right w:val="none" w:sz="0" w:space="0" w:color="auto"/>
      </w:divBdr>
    </w:div>
    <w:div w:id="2074036202">
      <w:bodyDiv w:val="1"/>
      <w:marLeft w:val="0"/>
      <w:marRight w:val="0"/>
      <w:marTop w:val="0"/>
      <w:marBottom w:val="0"/>
      <w:divBdr>
        <w:top w:val="none" w:sz="0" w:space="0" w:color="auto"/>
        <w:left w:val="none" w:sz="0" w:space="0" w:color="auto"/>
        <w:bottom w:val="none" w:sz="0" w:space="0" w:color="auto"/>
        <w:right w:val="none" w:sz="0" w:space="0" w:color="auto"/>
      </w:divBdr>
    </w:div>
    <w:div w:id="2074961164">
      <w:bodyDiv w:val="1"/>
      <w:marLeft w:val="0"/>
      <w:marRight w:val="0"/>
      <w:marTop w:val="0"/>
      <w:marBottom w:val="0"/>
      <w:divBdr>
        <w:top w:val="none" w:sz="0" w:space="0" w:color="auto"/>
        <w:left w:val="none" w:sz="0" w:space="0" w:color="auto"/>
        <w:bottom w:val="none" w:sz="0" w:space="0" w:color="auto"/>
        <w:right w:val="none" w:sz="0" w:space="0" w:color="auto"/>
      </w:divBdr>
    </w:div>
    <w:div w:id="2075198043">
      <w:bodyDiv w:val="1"/>
      <w:marLeft w:val="0"/>
      <w:marRight w:val="0"/>
      <w:marTop w:val="0"/>
      <w:marBottom w:val="0"/>
      <w:divBdr>
        <w:top w:val="none" w:sz="0" w:space="0" w:color="auto"/>
        <w:left w:val="none" w:sz="0" w:space="0" w:color="auto"/>
        <w:bottom w:val="none" w:sz="0" w:space="0" w:color="auto"/>
        <w:right w:val="none" w:sz="0" w:space="0" w:color="auto"/>
      </w:divBdr>
    </w:div>
    <w:div w:id="2075810173">
      <w:bodyDiv w:val="1"/>
      <w:marLeft w:val="0"/>
      <w:marRight w:val="0"/>
      <w:marTop w:val="0"/>
      <w:marBottom w:val="0"/>
      <w:divBdr>
        <w:top w:val="none" w:sz="0" w:space="0" w:color="auto"/>
        <w:left w:val="none" w:sz="0" w:space="0" w:color="auto"/>
        <w:bottom w:val="none" w:sz="0" w:space="0" w:color="auto"/>
        <w:right w:val="none" w:sz="0" w:space="0" w:color="auto"/>
      </w:divBdr>
    </w:div>
    <w:div w:id="2080593945">
      <w:bodyDiv w:val="1"/>
      <w:marLeft w:val="0"/>
      <w:marRight w:val="0"/>
      <w:marTop w:val="0"/>
      <w:marBottom w:val="0"/>
      <w:divBdr>
        <w:top w:val="none" w:sz="0" w:space="0" w:color="auto"/>
        <w:left w:val="none" w:sz="0" w:space="0" w:color="auto"/>
        <w:bottom w:val="none" w:sz="0" w:space="0" w:color="auto"/>
        <w:right w:val="none" w:sz="0" w:space="0" w:color="auto"/>
      </w:divBdr>
    </w:div>
    <w:div w:id="2081362815">
      <w:bodyDiv w:val="1"/>
      <w:marLeft w:val="0"/>
      <w:marRight w:val="0"/>
      <w:marTop w:val="0"/>
      <w:marBottom w:val="0"/>
      <w:divBdr>
        <w:top w:val="none" w:sz="0" w:space="0" w:color="auto"/>
        <w:left w:val="none" w:sz="0" w:space="0" w:color="auto"/>
        <w:bottom w:val="none" w:sz="0" w:space="0" w:color="auto"/>
        <w:right w:val="none" w:sz="0" w:space="0" w:color="auto"/>
      </w:divBdr>
    </w:div>
    <w:div w:id="2088728074">
      <w:bodyDiv w:val="1"/>
      <w:marLeft w:val="0"/>
      <w:marRight w:val="0"/>
      <w:marTop w:val="0"/>
      <w:marBottom w:val="0"/>
      <w:divBdr>
        <w:top w:val="none" w:sz="0" w:space="0" w:color="auto"/>
        <w:left w:val="none" w:sz="0" w:space="0" w:color="auto"/>
        <w:bottom w:val="none" w:sz="0" w:space="0" w:color="auto"/>
        <w:right w:val="none" w:sz="0" w:space="0" w:color="auto"/>
      </w:divBdr>
    </w:div>
    <w:div w:id="2089494704">
      <w:bodyDiv w:val="1"/>
      <w:marLeft w:val="0"/>
      <w:marRight w:val="0"/>
      <w:marTop w:val="0"/>
      <w:marBottom w:val="0"/>
      <w:divBdr>
        <w:top w:val="none" w:sz="0" w:space="0" w:color="auto"/>
        <w:left w:val="none" w:sz="0" w:space="0" w:color="auto"/>
        <w:bottom w:val="none" w:sz="0" w:space="0" w:color="auto"/>
        <w:right w:val="none" w:sz="0" w:space="0" w:color="auto"/>
      </w:divBdr>
    </w:div>
    <w:div w:id="2091926027">
      <w:bodyDiv w:val="1"/>
      <w:marLeft w:val="0"/>
      <w:marRight w:val="0"/>
      <w:marTop w:val="0"/>
      <w:marBottom w:val="0"/>
      <w:divBdr>
        <w:top w:val="none" w:sz="0" w:space="0" w:color="auto"/>
        <w:left w:val="none" w:sz="0" w:space="0" w:color="auto"/>
        <w:bottom w:val="none" w:sz="0" w:space="0" w:color="auto"/>
        <w:right w:val="none" w:sz="0" w:space="0" w:color="auto"/>
      </w:divBdr>
    </w:div>
    <w:div w:id="2092508254">
      <w:bodyDiv w:val="1"/>
      <w:marLeft w:val="0"/>
      <w:marRight w:val="0"/>
      <w:marTop w:val="0"/>
      <w:marBottom w:val="0"/>
      <w:divBdr>
        <w:top w:val="none" w:sz="0" w:space="0" w:color="auto"/>
        <w:left w:val="none" w:sz="0" w:space="0" w:color="auto"/>
        <w:bottom w:val="none" w:sz="0" w:space="0" w:color="auto"/>
        <w:right w:val="none" w:sz="0" w:space="0" w:color="auto"/>
      </w:divBdr>
    </w:div>
    <w:div w:id="2093428301">
      <w:bodyDiv w:val="1"/>
      <w:marLeft w:val="0"/>
      <w:marRight w:val="0"/>
      <w:marTop w:val="0"/>
      <w:marBottom w:val="0"/>
      <w:divBdr>
        <w:top w:val="none" w:sz="0" w:space="0" w:color="auto"/>
        <w:left w:val="none" w:sz="0" w:space="0" w:color="auto"/>
        <w:bottom w:val="none" w:sz="0" w:space="0" w:color="auto"/>
        <w:right w:val="none" w:sz="0" w:space="0" w:color="auto"/>
      </w:divBdr>
    </w:div>
    <w:div w:id="2093816684">
      <w:bodyDiv w:val="1"/>
      <w:marLeft w:val="0"/>
      <w:marRight w:val="0"/>
      <w:marTop w:val="0"/>
      <w:marBottom w:val="0"/>
      <w:divBdr>
        <w:top w:val="none" w:sz="0" w:space="0" w:color="auto"/>
        <w:left w:val="none" w:sz="0" w:space="0" w:color="auto"/>
        <w:bottom w:val="none" w:sz="0" w:space="0" w:color="auto"/>
        <w:right w:val="none" w:sz="0" w:space="0" w:color="auto"/>
      </w:divBdr>
    </w:div>
    <w:div w:id="2097047413">
      <w:bodyDiv w:val="1"/>
      <w:marLeft w:val="0"/>
      <w:marRight w:val="0"/>
      <w:marTop w:val="0"/>
      <w:marBottom w:val="0"/>
      <w:divBdr>
        <w:top w:val="none" w:sz="0" w:space="0" w:color="auto"/>
        <w:left w:val="none" w:sz="0" w:space="0" w:color="auto"/>
        <w:bottom w:val="none" w:sz="0" w:space="0" w:color="auto"/>
        <w:right w:val="none" w:sz="0" w:space="0" w:color="auto"/>
      </w:divBdr>
    </w:div>
    <w:div w:id="2100057988">
      <w:bodyDiv w:val="1"/>
      <w:marLeft w:val="0"/>
      <w:marRight w:val="0"/>
      <w:marTop w:val="0"/>
      <w:marBottom w:val="0"/>
      <w:divBdr>
        <w:top w:val="none" w:sz="0" w:space="0" w:color="auto"/>
        <w:left w:val="none" w:sz="0" w:space="0" w:color="auto"/>
        <w:bottom w:val="none" w:sz="0" w:space="0" w:color="auto"/>
        <w:right w:val="none" w:sz="0" w:space="0" w:color="auto"/>
      </w:divBdr>
    </w:div>
    <w:div w:id="2102216415">
      <w:bodyDiv w:val="1"/>
      <w:marLeft w:val="0"/>
      <w:marRight w:val="0"/>
      <w:marTop w:val="0"/>
      <w:marBottom w:val="0"/>
      <w:divBdr>
        <w:top w:val="none" w:sz="0" w:space="0" w:color="auto"/>
        <w:left w:val="none" w:sz="0" w:space="0" w:color="auto"/>
        <w:bottom w:val="none" w:sz="0" w:space="0" w:color="auto"/>
        <w:right w:val="none" w:sz="0" w:space="0" w:color="auto"/>
      </w:divBdr>
    </w:div>
    <w:div w:id="2102293075">
      <w:bodyDiv w:val="1"/>
      <w:marLeft w:val="0"/>
      <w:marRight w:val="0"/>
      <w:marTop w:val="0"/>
      <w:marBottom w:val="0"/>
      <w:divBdr>
        <w:top w:val="none" w:sz="0" w:space="0" w:color="auto"/>
        <w:left w:val="none" w:sz="0" w:space="0" w:color="auto"/>
        <w:bottom w:val="none" w:sz="0" w:space="0" w:color="auto"/>
        <w:right w:val="none" w:sz="0" w:space="0" w:color="auto"/>
      </w:divBdr>
    </w:div>
    <w:div w:id="2106725710">
      <w:bodyDiv w:val="1"/>
      <w:marLeft w:val="0"/>
      <w:marRight w:val="0"/>
      <w:marTop w:val="0"/>
      <w:marBottom w:val="0"/>
      <w:divBdr>
        <w:top w:val="none" w:sz="0" w:space="0" w:color="auto"/>
        <w:left w:val="none" w:sz="0" w:space="0" w:color="auto"/>
        <w:bottom w:val="none" w:sz="0" w:space="0" w:color="auto"/>
        <w:right w:val="none" w:sz="0" w:space="0" w:color="auto"/>
      </w:divBdr>
    </w:div>
    <w:div w:id="2111971330">
      <w:bodyDiv w:val="1"/>
      <w:marLeft w:val="0"/>
      <w:marRight w:val="0"/>
      <w:marTop w:val="0"/>
      <w:marBottom w:val="0"/>
      <w:divBdr>
        <w:top w:val="none" w:sz="0" w:space="0" w:color="auto"/>
        <w:left w:val="none" w:sz="0" w:space="0" w:color="auto"/>
        <w:bottom w:val="none" w:sz="0" w:space="0" w:color="auto"/>
        <w:right w:val="none" w:sz="0" w:space="0" w:color="auto"/>
      </w:divBdr>
    </w:div>
    <w:div w:id="2112234727">
      <w:bodyDiv w:val="1"/>
      <w:marLeft w:val="0"/>
      <w:marRight w:val="0"/>
      <w:marTop w:val="0"/>
      <w:marBottom w:val="0"/>
      <w:divBdr>
        <w:top w:val="none" w:sz="0" w:space="0" w:color="auto"/>
        <w:left w:val="none" w:sz="0" w:space="0" w:color="auto"/>
        <w:bottom w:val="none" w:sz="0" w:space="0" w:color="auto"/>
        <w:right w:val="none" w:sz="0" w:space="0" w:color="auto"/>
      </w:divBdr>
    </w:div>
    <w:div w:id="2117483967">
      <w:bodyDiv w:val="1"/>
      <w:marLeft w:val="0"/>
      <w:marRight w:val="0"/>
      <w:marTop w:val="0"/>
      <w:marBottom w:val="0"/>
      <w:divBdr>
        <w:top w:val="none" w:sz="0" w:space="0" w:color="auto"/>
        <w:left w:val="none" w:sz="0" w:space="0" w:color="auto"/>
        <w:bottom w:val="none" w:sz="0" w:space="0" w:color="auto"/>
        <w:right w:val="none" w:sz="0" w:space="0" w:color="auto"/>
      </w:divBdr>
    </w:div>
    <w:div w:id="2120908133">
      <w:bodyDiv w:val="1"/>
      <w:marLeft w:val="0"/>
      <w:marRight w:val="0"/>
      <w:marTop w:val="0"/>
      <w:marBottom w:val="0"/>
      <w:divBdr>
        <w:top w:val="none" w:sz="0" w:space="0" w:color="auto"/>
        <w:left w:val="none" w:sz="0" w:space="0" w:color="auto"/>
        <w:bottom w:val="none" w:sz="0" w:space="0" w:color="auto"/>
        <w:right w:val="none" w:sz="0" w:space="0" w:color="auto"/>
      </w:divBdr>
    </w:div>
    <w:div w:id="2121796568">
      <w:bodyDiv w:val="1"/>
      <w:marLeft w:val="0"/>
      <w:marRight w:val="0"/>
      <w:marTop w:val="0"/>
      <w:marBottom w:val="0"/>
      <w:divBdr>
        <w:top w:val="none" w:sz="0" w:space="0" w:color="auto"/>
        <w:left w:val="none" w:sz="0" w:space="0" w:color="auto"/>
        <w:bottom w:val="none" w:sz="0" w:space="0" w:color="auto"/>
        <w:right w:val="none" w:sz="0" w:space="0" w:color="auto"/>
      </w:divBdr>
    </w:div>
    <w:div w:id="2123451848">
      <w:bodyDiv w:val="1"/>
      <w:marLeft w:val="0"/>
      <w:marRight w:val="0"/>
      <w:marTop w:val="0"/>
      <w:marBottom w:val="0"/>
      <w:divBdr>
        <w:top w:val="none" w:sz="0" w:space="0" w:color="auto"/>
        <w:left w:val="none" w:sz="0" w:space="0" w:color="auto"/>
        <w:bottom w:val="none" w:sz="0" w:space="0" w:color="auto"/>
        <w:right w:val="none" w:sz="0" w:space="0" w:color="auto"/>
      </w:divBdr>
    </w:div>
    <w:div w:id="2127305651">
      <w:bodyDiv w:val="1"/>
      <w:marLeft w:val="0"/>
      <w:marRight w:val="0"/>
      <w:marTop w:val="0"/>
      <w:marBottom w:val="0"/>
      <w:divBdr>
        <w:top w:val="none" w:sz="0" w:space="0" w:color="auto"/>
        <w:left w:val="none" w:sz="0" w:space="0" w:color="auto"/>
        <w:bottom w:val="none" w:sz="0" w:space="0" w:color="auto"/>
        <w:right w:val="none" w:sz="0" w:space="0" w:color="auto"/>
      </w:divBdr>
    </w:div>
    <w:div w:id="2128429575">
      <w:bodyDiv w:val="1"/>
      <w:marLeft w:val="0"/>
      <w:marRight w:val="0"/>
      <w:marTop w:val="0"/>
      <w:marBottom w:val="0"/>
      <w:divBdr>
        <w:top w:val="none" w:sz="0" w:space="0" w:color="auto"/>
        <w:left w:val="none" w:sz="0" w:space="0" w:color="auto"/>
        <w:bottom w:val="none" w:sz="0" w:space="0" w:color="auto"/>
        <w:right w:val="none" w:sz="0" w:space="0" w:color="auto"/>
      </w:divBdr>
    </w:div>
    <w:div w:id="2128501818">
      <w:bodyDiv w:val="1"/>
      <w:marLeft w:val="0"/>
      <w:marRight w:val="0"/>
      <w:marTop w:val="0"/>
      <w:marBottom w:val="0"/>
      <w:divBdr>
        <w:top w:val="none" w:sz="0" w:space="0" w:color="auto"/>
        <w:left w:val="none" w:sz="0" w:space="0" w:color="auto"/>
        <w:bottom w:val="none" w:sz="0" w:space="0" w:color="auto"/>
        <w:right w:val="none" w:sz="0" w:space="0" w:color="auto"/>
      </w:divBdr>
    </w:div>
    <w:div w:id="2129274548">
      <w:bodyDiv w:val="1"/>
      <w:marLeft w:val="0"/>
      <w:marRight w:val="0"/>
      <w:marTop w:val="0"/>
      <w:marBottom w:val="0"/>
      <w:divBdr>
        <w:top w:val="none" w:sz="0" w:space="0" w:color="auto"/>
        <w:left w:val="none" w:sz="0" w:space="0" w:color="auto"/>
        <w:bottom w:val="none" w:sz="0" w:space="0" w:color="auto"/>
        <w:right w:val="none" w:sz="0" w:space="0" w:color="auto"/>
      </w:divBdr>
    </w:div>
    <w:div w:id="2135323745">
      <w:bodyDiv w:val="1"/>
      <w:marLeft w:val="0"/>
      <w:marRight w:val="0"/>
      <w:marTop w:val="0"/>
      <w:marBottom w:val="0"/>
      <w:divBdr>
        <w:top w:val="none" w:sz="0" w:space="0" w:color="auto"/>
        <w:left w:val="none" w:sz="0" w:space="0" w:color="auto"/>
        <w:bottom w:val="none" w:sz="0" w:space="0" w:color="auto"/>
        <w:right w:val="none" w:sz="0" w:space="0" w:color="auto"/>
      </w:divBdr>
    </w:div>
    <w:div w:id="2139370612">
      <w:bodyDiv w:val="1"/>
      <w:marLeft w:val="0"/>
      <w:marRight w:val="0"/>
      <w:marTop w:val="0"/>
      <w:marBottom w:val="0"/>
      <w:divBdr>
        <w:top w:val="none" w:sz="0" w:space="0" w:color="auto"/>
        <w:left w:val="none" w:sz="0" w:space="0" w:color="auto"/>
        <w:bottom w:val="none" w:sz="0" w:space="0" w:color="auto"/>
        <w:right w:val="none" w:sz="0" w:space="0" w:color="auto"/>
      </w:divBdr>
    </w:div>
    <w:div w:id="2142797699">
      <w:bodyDiv w:val="1"/>
      <w:marLeft w:val="0"/>
      <w:marRight w:val="0"/>
      <w:marTop w:val="0"/>
      <w:marBottom w:val="0"/>
      <w:divBdr>
        <w:top w:val="none" w:sz="0" w:space="0" w:color="auto"/>
        <w:left w:val="none" w:sz="0" w:space="0" w:color="auto"/>
        <w:bottom w:val="none" w:sz="0" w:space="0" w:color="auto"/>
        <w:right w:val="none" w:sz="0" w:space="0" w:color="auto"/>
      </w:divBdr>
    </w:div>
    <w:div w:id="2144347343">
      <w:bodyDiv w:val="1"/>
      <w:marLeft w:val="0"/>
      <w:marRight w:val="0"/>
      <w:marTop w:val="0"/>
      <w:marBottom w:val="0"/>
      <w:divBdr>
        <w:top w:val="none" w:sz="0" w:space="0" w:color="auto"/>
        <w:left w:val="none" w:sz="0" w:space="0" w:color="auto"/>
        <w:bottom w:val="none" w:sz="0" w:space="0" w:color="auto"/>
        <w:right w:val="none" w:sz="0" w:space="0" w:color="auto"/>
      </w:divBdr>
    </w:div>
    <w:div w:id="2144543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diagramLayout" Target="diagrams/layout1.xml"/><Relationship Id="rId47" Type="http://schemas.openxmlformats.org/officeDocument/2006/relationships/image" Target="media/image28.png"/><Relationship Id="rId50" Type="http://schemas.openxmlformats.org/officeDocument/2006/relationships/image" Target="media/image31.png"/><Relationship Id="rId55" Type="http://schemas.microsoft.com/office/2007/relationships/diagramDrawing" Target="diagrams/drawing2.xml"/><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97" Type="http://schemas.openxmlformats.org/officeDocument/2006/relationships/image" Target="media/image73.emf"/><Relationship Id="rId7" Type="http://schemas.openxmlformats.org/officeDocument/2006/relationships/styles" Target="styl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microsoft.com/office/2007/relationships/diagramDrawing" Target="diagrams/drawing1.xml"/><Relationship Id="rId53" Type="http://schemas.openxmlformats.org/officeDocument/2006/relationships/diagramQuickStyle" Target="diagrams/quickStyle2.xml"/><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102" Type="http://schemas.microsoft.com/office/2018/08/relationships/commentsExtensible" Target="commentsExtensible.xml"/><Relationship Id="rId5" Type="http://schemas.openxmlformats.org/officeDocument/2006/relationships/customXml" Target="../customXml/item5.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5.png"/><Relationship Id="rId14" Type="http://schemas.microsoft.com/office/2016/09/relationships/commentsIds" Target="commentsIds.xm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diagramQuickStyle" Target="diagrams/quickStyle1.xml"/><Relationship Id="rId48" Type="http://schemas.openxmlformats.org/officeDocument/2006/relationships/image" Target="media/image29.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microsoft.com/office/2011/relationships/people" Target="people.xml"/><Relationship Id="rId8" Type="http://schemas.openxmlformats.org/officeDocument/2006/relationships/settings" Target="settings.xml"/><Relationship Id="rId51" Type="http://schemas.openxmlformats.org/officeDocument/2006/relationships/diagramData" Target="diagrams/data2.xml"/><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6.png"/><Relationship Id="rId41" Type="http://schemas.openxmlformats.org/officeDocument/2006/relationships/diagramData" Target="diagrams/data1.xml"/><Relationship Id="rId54" Type="http://schemas.openxmlformats.org/officeDocument/2006/relationships/diagramColors" Target="diagrams/colors2.xml"/><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0.png"/><Relationship Id="rId57" Type="http://schemas.openxmlformats.org/officeDocument/2006/relationships/image" Target="media/image33.png"/><Relationship Id="rId10" Type="http://schemas.openxmlformats.org/officeDocument/2006/relationships/footnotes" Target="footnotes.xml"/><Relationship Id="rId31" Type="http://schemas.openxmlformats.org/officeDocument/2006/relationships/image" Target="media/image17.jpeg"/><Relationship Id="rId44" Type="http://schemas.openxmlformats.org/officeDocument/2006/relationships/diagramColors" Target="diagrams/colors1.xml"/><Relationship Id="rId52" Type="http://schemas.openxmlformats.org/officeDocument/2006/relationships/diagramLayout" Target="diagrams/layout2.xm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E8614F9-A160-4790-89F1-86062357CBDF}" type="doc">
      <dgm:prSet loTypeId="urn:microsoft.com/office/officeart/2005/8/layout/process5" loCatId="process" qsTypeId="urn:microsoft.com/office/officeart/2005/8/quickstyle/simple1" qsCatId="simple" csTypeId="urn:microsoft.com/office/officeart/2005/8/colors/accent1_2" csCatId="accent1" phldr="1"/>
      <dgm:spPr/>
    </dgm:pt>
    <dgm:pt modelId="{42C9129A-AC83-4781-A8D1-6C1D166304F6}">
      <dgm:prSet phldrT="[Text]"/>
      <dgm:spPr/>
      <dgm:t>
        <a:bodyPr/>
        <a:lstStyle/>
        <a:p>
          <a:r>
            <a:rPr lang="en-GB"/>
            <a:t>Produce binary masks of each layer in scan.</a:t>
          </a:r>
        </a:p>
      </dgm:t>
    </dgm:pt>
    <dgm:pt modelId="{EE6E927E-7ABA-4B5B-9CF2-5834C00BFC9D}" type="parTrans" cxnId="{79B09FEE-BFD8-4C3E-BCE0-D216BEE0A730}">
      <dgm:prSet/>
      <dgm:spPr/>
      <dgm:t>
        <a:bodyPr/>
        <a:lstStyle/>
        <a:p>
          <a:endParaRPr lang="en-GB"/>
        </a:p>
      </dgm:t>
    </dgm:pt>
    <dgm:pt modelId="{2EC8A9E8-95FE-4CC6-B1AC-7B53A3010BB1}" type="sibTrans" cxnId="{79B09FEE-BFD8-4C3E-BCE0-D216BEE0A730}">
      <dgm:prSet/>
      <dgm:spPr/>
      <dgm:t>
        <a:bodyPr/>
        <a:lstStyle/>
        <a:p>
          <a:endParaRPr lang="en-GB"/>
        </a:p>
      </dgm:t>
    </dgm:pt>
    <dgm:pt modelId="{8F41A80D-8F58-4D53-AC12-04D7428EE3D9}">
      <dgm:prSet phldrT="[Text]"/>
      <dgm:spPr/>
      <dgm:t>
        <a:bodyPr/>
        <a:lstStyle/>
        <a:p>
          <a:r>
            <a:rPr lang="en-GB"/>
            <a:t>Construct visual hull by combining binary masks.</a:t>
          </a:r>
        </a:p>
      </dgm:t>
    </dgm:pt>
    <dgm:pt modelId="{7527BBCA-0CDC-49F4-8CC7-CE51D06D8F23}" type="parTrans" cxnId="{8F783042-4E02-4901-8231-53C68B0FF4B6}">
      <dgm:prSet/>
      <dgm:spPr/>
      <dgm:t>
        <a:bodyPr/>
        <a:lstStyle/>
        <a:p>
          <a:endParaRPr lang="en-GB"/>
        </a:p>
      </dgm:t>
    </dgm:pt>
    <dgm:pt modelId="{6A7CA824-CFD7-4408-96C6-C8EB39BF2455}" type="sibTrans" cxnId="{8F783042-4E02-4901-8231-53C68B0FF4B6}">
      <dgm:prSet/>
      <dgm:spPr/>
      <dgm:t>
        <a:bodyPr/>
        <a:lstStyle/>
        <a:p>
          <a:endParaRPr lang="en-GB"/>
        </a:p>
      </dgm:t>
    </dgm:pt>
    <dgm:pt modelId="{7A58011B-7005-41F0-90D3-D6CD8A0F7257}">
      <dgm:prSet phldrT="[Text]"/>
      <dgm:spPr/>
      <dgm:t>
        <a:bodyPr/>
        <a:lstStyle/>
        <a:p>
          <a:r>
            <a:rPr lang="en-GB"/>
            <a:t>Train CNN using visual hulls.</a:t>
          </a:r>
        </a:p>
      </dgm:t>
    </dgm:pt>
    <dgm:pt modelId="{311097CA-0C93-4D8D-AFAA-C101FEDAB089}" type="parTrans" cxnId="{CA592F49-9B16-43D2-88BE-83D65B7625BD}">
      <dgm:prSet/>
      <dgm:spPr/>
      <dgm:t>
        <a:bodyPr/>
        <a:lstStyle/>
        <a:p>
          <a:endParaRPr lang="en-GB"/>
        </a:p>
      </dgm:t>
    </dgm:pt>
    <dgm:pt modelId="{E0B56239-A3D3-41EB-A656-0C53E2654ECB}" type="sibTrans" cxnId="{CA592F49-9B16-43D2-88BE-83D65B7625BD}">
      <dgm:prSet/>
      <dgm:spPr/>
      <dgm:t>
        <a:bodyPr/>
        <a:lstStyle/>
        <a:p>
          <a:endParaRPr lang="en-GB"/>
        </a:p>
      </dgm:t>
    </dgm:pt>
    <dgm:pt modelId="{8CB5F275-4EF4-4234-8CC8-D443DE5F555A}">
      <dgm:prSet/>
      <dgm:spPr/>
      <dgm:t>
        <a:bodyPr/>
        <a:lstStyle/>
        <a:p>
          <a:r>
            <a:rPr lang="en-GB"/>
            <a:t>Test CNN.</a:t>
          </a:r>
        </a:p>
      </dgm:t>
    </dgm:pt>
    <dgm:pt modelId="{DCB00BC5-012F-460E-9354-D1AA6272024A}" type="parTrans" cxnId="{A72FBA33-F3A3-4DB0-872B-B584C9726441}">
      <dgm:prSet/>
      <dgm:spPr/>
      <dgm:t>
        <a:bodyPr/>
        <a:lstStyle/>
        <a:p>
          <a:endParaRPr lang="en-GB"/>
        </a:p>
      </dgm:t>
    </dgm:pt>
    <dgm:pt modelId="{3CBAAA75-03A6-4A68-B69F-D34C5F2B1451}" type="sibTrans" cxnId="{A72FBA33-F3A3-4DB0-872B-B584C9726441}">
      <dgm:prSet/>
      <dgm:spPr/>
      <dgm:t>
        <a:bodyPr/>
        <a:lstStyle/>
        <a:p>
          <a:endParaRPr lang="en-GB"/>
        </a:p>
      </dgm:t>
    </dgm:pt>
    <dgm:pt modelId="{EF761EA5-76E7-44F8-AB08-ECBC14476151}">
      <dgm:prSet/>
      <dgm:spPr/>
      <dgm:t>
        <a:bodyPr/>
        <a:lstStyle/>
        <a:p>
          <a:r>
            <a:rPr lang="en-GB"/>
            <a:t>Examine Class Activation Maps to identify areas of interest.</a:t>
          </a:r>
        </a:p>
      </dgm:t>
    </dgm:pt>
    <dgm:pt modelId="{CF2F0166-55D3-49C4-95A7-E3DFC842560D}" type="parTrans" cxnId="{E4FBF0F8-1D46-492D-8303-AA657E9C75DA}">
      <dgm:prSet/>
      <dgm:spPr/>
      <dgm:t>
        <a:bodyPr/>
        <a:lstStyle/>
        <a:p>
          <a:endParaRPr lang="en-GB"/>
        </a:p>
      </dgm:t>
    </dgm:pt>
    <dgm:pt modelId="{8482FE65-CCAF-43E6-9D0C-0B8E511942D4}" type="sibTrans" cxnId="{E4FBF0F8-1D46-492D-8303-AA657E9C75DA}">
      <dgm:prSet/>
      <dgm:spPr/>
      <dgm:t>
        <a:bodyPr/>
        <a:lstStyle/>
        <a:p>
          <a:endParaRPr lang="en-GB"/>
        </a:p>
      </dgm:t>
    </dgm:pt>
    <dgm:pt modelId="{622DC084-34D3-4647-BAD4-4BA827F31B50}">
      <dgm:prSet/>
      <dgm:spPr/>
      <dgm:t>
        <a:bodyPr/>
        <a:lstStyle/>
        <a:p>
          <a:r>
            <a:rPr lang="en-GB"/>
            <a:t>Envisage "idealised" diseased joint using Google DeepDream.</a:t>
          </a:r>
        </a:p>
      </dgm:t>
    </dgm:pt>
    <dgm:pt modelId="{646EED67-2C9F-4D27-BB5A-E54485DDF3A6}" type="parTrans" cxnId="{1C6593E8-DDBF-40F7-B160-25B3F9EE3B0A}">
      <dgm:prSet/>
      <dgm:spPr/>
      <dgm:t>
        <a:bodyPr/>
        <a:lstStyle/>
        <a:p>
          <a:endParaRPr lang="en-GB"/>
        </a:p>
      </dgm:t>
    </dgm:pt>
    <dgm:pt modelId="{86501207-5D22-44BC-BA82-730E6FB3FA43}" type="sibTrans" cxnId="{1C6593E8-DDBF-40F7-B160-25B3F9EE3B0A}">
      <dgm:prSet/>
      <dgm:spPr/>
      <dgm:t>
        <a:bodyPr/>
        <a:lstStyle/>
        <a:p>
          <a:endParaRPr lang="en-GB"/>
        </a:p>
      </dgm:t>
    </dgm:pt>
    <dgm:pt modelId="{D6BA1E2C-9EDC-4385-BDA6-50BD841C90AC}" type="pres">
      <dgm:prSet presAssocID="{3E8614F9-A160-4790-89F1-86062357CBDF}" presName="diagram" presStyleCnt="0">
        <dgm:presLayoutVars>
          <dgm:dir/>
          <dgm:resizeHandles val="exact"/>
        </dgm:presLayoutVars>
      </dgm:prSet>
      <dgm:spPr/>
    </dgm:pt>
    <dgm:pt modelId="{A6823683-F450-4905-94F0-08092AE85FDB}" type="pres">
      <dgm:prSet presAssocID="{42C9129A-AC83-4781-A8D1-6C1D166304F6}" presName="node" presStyleLbl="node1" presStyleIdx="0" presStyleCnt="6">
        <dgm:presLayoutVars>
          <dgm:bulletEnabled val="1"/>
        </dgm:presLayoutVars>
      </dgm:prSet>
      <dgm:spPr/>
    </dgm:pt>
    <dgm:pt modelId="{7EF3A4DE-BC69-4162-9529-6EA93B66D4AF}" type="pres">
      <dgm:prSet presAssocID="{2EC8A9E8-95FE-4CC6-B1AC-7B53A3010BB1}" presName="sibTrans" presStyleLbl="sibTrans2D1" presStyleIdx="0" presStyleCnt="5"/>
      <dgm:spPr/>
    </dgm:pt>
    <dgm:pt modelId="{2312ECCE-550E-47D3-A1A4-B7AB0926F6DD}" type="pres">
      <dgm:prSet presAssocID="{2EC8A9E8-95FE-4CC6-B1AC-7B53A3010BB1}" presName="connectorText" presStyleLbl="sibTrans2D1" presStyleIdx="0" presStyleCnt="5"/>
      <dgm:spPr/>
    </dgm:pt>
    <dgm:pt modelId="{59109571-3E51-44E1-B4B3-E227685E4881}" type="pres">
      <dgm:prSet presAssocID="{8F41A80D-8F58-4D53-AC12-04D7428EE3D9}" presName="node" presStyleLbl="node1" presStyleIdx="1" presStyleCnt="6">
        <dgm:presLayoutVars>
          <dgm:bulletEnabled val="1"/>
        </dgm:presLayoutVars>
      </dgm:prSet>
      <dgm:spPr/>
    </dgm:pt>
    <dgm:pt modelId="{D5A81E5A-6FF4-4FF6-AE38-3DE34A2E2342}" type="pres">
      <dgm:prSet presAssocID="{6A7CA824-CFD7-4408-96C6-C8EB39BF2455}" presName="sibTrans" presStyleLbl="sibTrans2D1" presStyleIdx="1" presStyleCnt="5"/>
      <dgm:spPr/>
    </dgm:pt>
    <dgm:pt modelId="{991205C3-5233-4999-8C65-222DC83736B7}" type="pres">
      <dgm:prSet presAssocID="{6A7CA824-CFD7-4408-96C6-C8EB39BF2455}" presName="connectorText" presStyleLbl="sibTrans2D1" presStyleIdx="1" presStyleCnt="5"/>
      <dgm:spPr/>
    </dgm:pt>
    <dgm:pt modelId="{F205F3C3-42B6-4746-9534-6E400C7BC0A5}" type="pres">
      <dgm:prSet presAssocID="{7A58011B-7005-41F0-90D3-D6CD8A0F7257}" presName="node" presStyleLbl="node1" presStyleIdx="2" presStyleCnt="6">
        <dgm:presLayoutVars>
          <dgm:bulletEnabled val="1"/>
        </dgm:presLayoutVars>
      </dgm:prSet>
      <dgm:spPr/>
    </dgm:pt>
    <dgm:pt modelId="{94F02C61-E5FC-46E3-99F5-4888D4B8790A}" type="pres">
      <dgm:prSet presAssocID="{E0B56239-A3D3-41EB-A656-0C53E2654ECB}" presName="sibTrans" presStyleLbl="sibTrans2D1" presStyleIdx="2" presStyleCnt="5"/>
      <dgm:spPr/>
    </dgm:pt>
    <dgm:pt modelId="{F809575C-EAF4-487F-97B2-FBF5A5F8CEB9}" type="pres">
      <dgm:prSet presAssocID="{E0B56239-A3D3-41EB-A656-0C53E2654ECB}" presName="connectorText" presStyleLbl="sibTrans2D1" presStyleIdx="2" presStyleCnt="5"/>
      <dgm:spPr/>
    </dgm:pt>
    <dgm:pt modelId="{CAA13A05-4363-4CA6-9A53-14F5A46CFD5D}" type="pres">
      <dgm:prSet presAssocID="{8CB5F275-4EF4-4234-8CC8-D443DE5F555A}" presName="node" presStyleLbl="node1" presStyleIdx="3" presStyleCnt="6">
        <dgm:presLayoutVars>
          <dgm:bulletEnabled val="1"/>
        </dgm:presLayoutVars>
      </dgm:prSet>
      <dgm:spPr/>
    </dgm:pt>
    <dgm:pt modelId="{ABC21D07-1A64-4BF8-98F6-8B961B4D0B09}" type="pres">
      <dgm:prSet presAssocID="{3CBAAA75-03A6-4A68-B69F-D34C5F2B1451}" presName="sibTrans" presStyleLbl="sibTrans2D1" presStyleIdx="3" presStyleCnt="5"/>
      <dgm:spPr/>
    </dgm:pt>
    <dgm:pt modelId="{4DD3E804-0701-4C5E-B371-BFEC841B35B1}" type="pres">
      <dgm:prSet presAssocID="{3CBAAA75-03A6-4A68-B69F-D34C5F2B1451}" presName="connectorText" presStyleLbl="sibTrans2D1" presStyleIdx="3" presStyleCnt="5"/>
      <dgm:spPr/>
    </dgm:pt>
    <dgm:pt modelId="{F7516DD4-4C04-4E15-A134-C3355EA87DE8}" type="pres">
      <dgm:prSet presAssocID="{EF761EA5-76E7-44F8-AB08-ECBC14476151}" presName="node" presStyleLbl="node1" presStyleIdx="4" presStyleCnt="6">
        <dgm:presLayoutVars>
          <dgm:bulletEnabled val="1"/>
        </dgm:presLayoutVars>
      </dgm:prSet>
      <dgm:spPr/>
    </dgm:pt>
    <dgm:pt modelId="{577C892E-4980-418C-88B7-5D4D856C20A7}" type="pres">
      <dgm:prSet presAssocID="{8482FE65-CCAF-43E6-9D0C-0B8E511942D4}" presName="sibTrans" presStyleLbl="sibTrans2D1" presStyleIdx="4" presStyleCnt="5"/>
      <dgm:spPr/>
    </dgm:pt>
    <dgm:pt modelId="{019B727E-870F-4C6E-A787-8E7F28B2B86C}" type="pres">
      <dgm:prSet presAssocID="{8482FE65-CCAF-43E6-9D0C-0B8E511942D4}" presName="connectorText" presStyleLbl="sibTrans2D1" presStyleIdx="4" presStyleCnt="5"/>
      <dgm:spPr/>
    </dgm:pt>
    <dgm:pt modelId="{8E920771-DC2C-480C-A401-43046185757B}" type="pres">
      <dgm:prSet presAssocID="{622DC084-34D3-4647-BAD4-4BA827F31B50}" presName="node" presStyleLbl="node1" presStyleIdx="5" presStyleCnt="6">
        <dgm:presLayoutVars>
          <dgm:bulletEnabled val="1"/>
        </dgm:presLayoutVars>
      </dgm:prSet>
      <dgm:spPr/>
    </dgm:pt>
  </dgm:ptLst>
  <dgm:cxnLst>
    <dgm:cxn modelId="{D82B4201-DE3E-49BE-AC43-0CFB86A36201}" type="presOf" srcId="{3E8614F9-A160-4790-89F1-86062357CBDF}" destId="{D6BA1E2C-9EDC-4385-BDA6-50BD841C90AC}" srcOrd="0" destOrd="0" presId="urn:microsoft.com/office/officeart/2005/8/layout/process5"/>
    <dgm:cxn modelId="{365A6706-7E95-4059-8CC8-751682E10BBA}" type="presOf" srcId="{6A7CA824-CFD7-4408-96C6-C8EB39BF2455}" destId="{991205C3-5233-4999-8C65-222DC83736B7}" srcOrd="1" destOrd="0" presId="urn:microsoft.com/office/officeart/2005/8/layout/process5"/>
    <dgm:cxn modelId="{C1B75F0F-2231-4F51-A3B6-2BB37C4AD5A3}" type="presOf" srcId="{8CB5F275-4EF4-4234-8CC8-D443DE5F555A}" destId="{CAA13A05-4363-4CA6-9A53-14F5A46CFD5D}" srcOrd="0" destOrd="0" presId="urn:microsoft.com/office/officeart/2005/8/layout/process5"/>
    <dgm:cxn modelId="{802A2421-F3F0-40E4-95A7-FB1DB6B5DD4C}" type="presOf" srcId="{E0B56239-A3D3-41EB-A656-0C53E2654ECB}" destId="{F809575C-EAF4-487F-97B2-FBF5A5F8CEB9}" srcOrd="1" destOrd="0" presId="urn:microsoft.com/office/officeart/2005/8/layout/process5"/>
    <dgm:cxn modelId="{A72FBA33-F3A3-4DB0-872B-B584C9726441}" srcId="{3E8614F9-A160-4790-89F1-86062357CBDF}" destId="{8CB5F275-4EF4-4234-8CC8-D443DE5F555A}" srcOrd="3" destOrd="0" parTransId="{DCB00BC5-012F-460E-9354-D1AA6272024A}" sibTransId="{3CBAAA75-03A6-4A68-B69F-D34C5F2B1451}"/>
    <dgm:cxn modelId="{A6435A41-DABC-4C1E-9B27-E153A29ACA41}" type="presOf" srcId="{8482FE65-CCAF-43E6-9D0C-0B8E511942D4}" destId="{019B727E-870F-4C6E-A787-8E7F28B2B86C}" srcOrd="1" destOrd="0" presId="urn:microsoft.com/office/officeart/2005/8/layout/process5"/>
    <dgm:cxn modelId="{8F783042-4E02-4901-8231-53C68B0FF4B6}" srcId="{3E8614F9-A160-4790-89F1-86062357CBDF}" destId="{8F41A80D-8F58-4D53-AC12-04D7428EE3D9}" srcOrd="1" destOrd="0" parTransId="{7527BBCA-0CDC-49F4-8CC7-CE51D06D8F23}" sibTransId="{6A7CA824-CFD7-4408-96C6-C8EB39BF2455}"/>
    <dgm:cxn modelId="{CA592F49-9B16-43D2-88BE-83D65B7625BD}" srcId="{3E8614F9-A160-4790-89F1-86062357CBDF}" destId="{7A58011B-7005-41F0-90D3-D6CD8A0F7257}" srcOrd="2" destOrd="0" parTransId="{311097CA-0C93-4D8D-AFAA-C101FEDAB089}" sibTransId="{E0B56239-A3D3-41EB-A656-0C53E2654ECB}"/>
    <dgm:cxn modelId="{E64AEC49-0085-448A-863B-8C154047F491}" type="presOf" srcId="{2EC8A9E8-95FE-4CC6-B1AC-7B53A3010BB1}" destId="{2312ECCE-550E-47D3-A1A4-B7AB0926F6DD}" srcOrd="1" destOrd="0" presId="urn:microsoft.com/office/officeart/2005/8/layout/process5"/>
    <dgm:cxn modelId="{7AD4DB4A-5163-48CF-9DFD-A4113A9C3251}" type="presOf" srcId="{EF761EA5-76E7-44F8-AB08-ECBC14476151}" destId="{F7516DD4-4C04-4E15-A134-C3355EA87DE8}" srcOrd="0" destOrd="0" presId="urn:microsoft.com/office/officeart/2005/8/layout/process5"/>
    <dgm:cxn modelId="{5798A14C-2913-4693-B220-DF52D24D2E60}" type="presOf" srcId="{7A58011B-7005-41F0-90D3-D6CD8A0F7257}" destId="{F205F3C3-42B6-4746-9534-6E400C7BC0A5}" srcOrd="0" destOrd="0" presId="urn:microsoft.com/office/officeart/2005/8/layout/process5"/>
    <dgm:cxn modelId="{9B870252-93DC-4F42-AAAE-DFDEB2602BA0}" type="presOf" srcId="{E0B56239-A3D3-41EB-A656-0C53E2654ECB}" destId="{94F02C61-E5FC-46E3-99F5-4888D4B8790A}" srcOrd="0" destOrd="0" presId="urn:microsoft.com/office/officeart/2005/8/layout/process5"/>
    <dgm:cxn modelId="{0205A27C-0D3D-4FFA-A3F8-CB8AA3D9CD31}" type="presOf" srcId="{3CBAAA75-03A6-4A68-B69F-D34C5F2B1451}" destId="{4DD3E804-0701-4C5E-B371-BFEC841B35B1}" srcOrd="1" destOrd="0" presId="urn:microsoft.com/office/officeart/2005/8/layout/process5"/>
    <dgm:cxn modelId="{BAF33583-681A-4B8C-944D-03075FF9F9E9}" type="presOf" srcId="{3CBAAA75-03A6-4A68-B69F-D34C5F2B1451}" destId="{ABC21D07-1A64-4BF8-98F6-8B961B4D0B09}" srcOrd="0" destOrd="0" presId="urn:microsoft.com/office/officeart/2005/8/layout/process5"/>
    <dgm:cxn modelId="{23E1B986-A4C8-43DE-BD18-9CAE9AC513C2}" type="presOf" srcId="{8482FE65-CCAF-43E6-9D0C-0B8E511942D4}" destId="{577C892E-4980-418C-88B7-5D4D856C20A7}" srcOrd="0" destOrd="0" presId="urn:microsoft.com/office/officeart/2005/8/layout/process5"/>
    <dgm:cxn modelId="{799DD099-7606-4B6E-82B9-141E7882952B}" type="presOf" srcId="{8F41A80D-8F58-4D53-AC12-04D7428EE3D9}" destId="{59109571-3E51-44E1-B4B3-E227685E4881}" srcOrd="0" destOrd="0" presId="urn:microsoft.com/office/officeart/2005/8/layout/process5"/>
    <dgm:cxn modelId="{A0440FA2-9B04-4959-B40B-808613CE849C}" type="presOf" srcId="{6A7CA824-CFD7-4408-96C6-C8EB39BF2455}" destId="{D5A81E5A-6FF4-4FF6-AE38-3DE34A2E2342}" srcOrd="0" destOrd="0" presId="urn:microsoft.com/office/officeart/2005/8/layout/process5"/>
    <dgm:cxn modelId="{159CB2B3-DB76-4C40-A62C-E46641BDF647}" type="presOf" srcId="{2EC8A9E8-95FE-4CC6-B1AC-7B53A3010BB1}" destId="{7EF3A4DE-BC69-4162-9529-6EA93B66D4AF}" srcOrd="0" destOrd="0" presId="urn:microsoft.com/office/officeart/2005/8/layout/process5"/>
    <dgm:cxn modelId="{70A032C8-8242-48D5-B815-93A5402EF359}" type="presOf" srcId="{42C9129A-AC83-4781-A8D1-6C1D166304F6}" destId="{A6823683-F450-4905-94F0-08092AE85FDB}" srcOrd="0" destOrd="0" presId="urn:microsoft.com/office/officeart/2005/8/layout/process5"/>
    <dgm:cxn modelId="{1C6593E8-DDBF-40F7-B160-25B3F9EE3B0A}" srcId="{3E8614F9-A160-4790-89F1-86062357CBDF}" destId="{622DC084-34D3-4647-BAD4-4BA827F31B50}" srcOrd="5" destOrd="0" parTransId="{646EED67-2C9F-4D27-BB5A-E54485DDF3A6}" sibTransId="{86501207-5D22-44BC-BA82-730E6FB3FA43}"/>
    <dgm:cxn modelId="{79B09FEE-BFD8-4C3E-BCE0-D216BEE0A730}" srcId="{3E8614F9-A160-4790-89F1-86062357CBDF}" destId="{42C9129A-AC83-4781-A8D1-6C1D166304F6}" srcOrd="0" destOrd="0" parTransId="{EE6E927E-7ABA-4B5B-9CF2-5834C00BFC9D}" sibTransId="{2EC8A9E8-95FE-4CC6-B1AC-7B53A3010BB1}"/>
    <dgm:cxn modelId="{568AF0F7-2620-40E0-AB2F-CD81B16548E7}" type="presOf" srcId="{622DC084-34D3-4647-BAD4-4BA827F31B50}" destId="{8E920771-DC2C-480C-A401-43046185757B}" srcOrd="0" destOrd="0" presId="urn:microsoft.com/office/officeart/2005/8/layout/process5"/>
    <dgm:cxn modelId="{E4FBF0F8-1D46-492D-8303-AA657E9C75DA}" srcId="{3E8614F9-A160-4790-89F1-86062357CBDF}" destId="{EF761EA5-76E7-44F8-AB08-ECBC14476151}" srcOrd="4" destOrd="0" parTransId="{CF2F0166-55D3-49C4-95A7-E3DFC842560D}" sibTransId="{8482FE65-CCAF-43E6-9D0C-0B8E511942D4}"/>
    <dgm:cxn modelId="{78D5F23E-859B-4244-83E3-0134C06808F5}" type="presParOf" srcId="{D6BA1E2C-9EDC-4385-BDA6-50BD841C90AC}" destId="{A6823683-F450-4905-94F0-08092AE85FDB}" srcOrd="0" destOrd="0" presId="urn:microsoft.com/office/officeart/2005/8/layout/process5"/>
    <dgm:cxn modelId="{47CB1681-72C0-4E75-BA4C-B3C43C53E57A}" type="presParOf" srcId="{D6BA1E2C-9EDC-4385-BDA6-50BD841C90AC}" destId="{7EF3A4DE-BC69-4162-9529-6EA93B66D4AF}" srcOrd="1" destOrd="0" presId="urn:microsoft.com/office/officeart/2005/8/layout/process5"/>
    <dgm:cxn modelId="{02D959E9-BBEA-45A0-9B69-B8D6253462AD}" type="presParOf" srcId="{7EF3A4DE-BC69-4162-9529-6EA93B66D4AF}" destId="{2312ECCE-550E-47D3-A1A4-B7AB0926F6DD}" srcOrd="0" destOrd="0" presId="urn:microsoft.com/office/officeart/2005/8/layout/process5"/>
    <dgm:cxn modelId="{2DE2A574-15C9-445F-89BB-38FC43AD6D54}" type="presParOf" srcId="{D6BA1E2C-9EDC-4385-BDA6-50BD841C90AC}" destId="{59109571-3E51-44E1-B4B3-E227685E4881}" srcOrd="2" destOrd="0" presId="urn:microsoft.com/office/officeart/2005/8/layout/process5"/>
    <dgm:cxn modelId="{38F2BD37-D83B-4A13-813C-D37CB6BC5661}" type="presParOf" srcId="{D6BA1E2C-9EDC-4385-BDA6-50BD841C90AC}" destId="{D5A81E5A-6FF4-4FF6-AE38-3DE34A2E2342}" srcOrd="3" destOrd="0" presId="urn:microsoft.com/office/officeart/2005/8/layout/process5"/>
    <dgm:cxn modelId="{52EFEE50-3C49-4599-BE64-71AC8918164F}" type="presParOf" srcId="{D5A81E5A-6FF4-4FF6-AE38-3DE34A2E2342}" destId="{991205C3-5233-4999-8C65-222DC83736B7}" srcOrd="0" destOrd="0" presId="urn:microsoft.com/office/officeart/2005/8/layout/process5"/>
    <dgm:cxn modelId="{634659A0-1343-4C09-B193-F99DAB2016BC}" type="presParOf" srcId="{D6BA1E2C-9EDC-4385-BDA6-50BD841C90AC}" destId="{F205F3C3-42B6-4746-9534-6E400C7BC0A5}" srcOrd="4" destOrd="0" presId="urn:microsoft.com/office/officeart/2005/8/layout/process5"/>
    <dgm:cxn modelId="{BF4B1AFE-2AF5-45DA-B4B1-F928D8B1EF7B}" type="presParOf" srcId="{D6BA1E2C-9EDC-4385-BDA6-50BD841C90AC}" destId="{94F02C61-E5FC-46E3-99F5-4888D4B8790A}" srcOrd="5" destOrd="0" presId="urn:microsoft.com/office/officeart/2005/8/layout/process5"/>
    <dgm:cxn modelId="{096AA133-3BEC-44DD-A437-CB90424EFA40}" type="presParOf" srcId="{94F02C61-E5FC-46E3-99F5-4888D4B8790A}" destId="{F809575C-EAF4-487F-97B2-FBF5A5F8CEB9}" srcOrd="0" destOrd="0" presId="urn:microsoft.com/office/officeart/2005/8/layout/process5"/>
    <dgm:cxn modelId="{416A0D3C-8931-4DAB-AC90-4720399CF8A5}" type="presParOf" srcId="{D6BA1E2C-9EDC-4385-BDA6-50BD841C90AC}" destId="{CAA13A05-4363-4CA6-9A53-14F5A46CFD5D}" srcOrd="6" destOrd="0" presId="urn:microsoft.com/office/officeart/2005/8/layout/process5"/>
    <dgm:cxn modelId="{C0220D78-6C83-498B-825E-A82069166307}" type="presParOf" srcId="{D6BA1E2C-9EDC-4385-BDA6-50BD841C90AC}" destId="{ABC21D07-1A64-4BF8-98F6-8B961B4D0B09}" srcOrd="7" destOrd="0" presId="urn:microsoft.com/office/officeart/2005/8/layout/process5"/>
    <dgm:cxn modelId="{9E349602-30E3-431E-A9B9-BE58AC622609}" type="presParOf" srcId="{ABC21D07-1A64-4BF8-98F6-8B961B4D0B09}" destId="{4DD3E804-0701-4C5E-B371-BFEC841B35B1}" srcOrd="0" destOrd="0" presId="urn:microsoft.com/office/officeart/2005/8/layout/process5"/>
    <dgm:cxn modelId="{5BE84D7D-EF83-4BB5-806D-5F8D3E1F9926}" type="presParOf" srcId="{D6BA1E2C-9EDC-4385-BDA6-50BD841C90AC}" destId="{F7516DD4-4C04-4E15-A134-C3355EA87DE8}" srcOrd="8" destOrd="0" presId="urn:microsoft.com/office/officeart/2005/8/layout/process5"/>
    <dgm:cxn modelId="{65F91364-E1B8-499B-8824-7CC57EA3A47A}" type="presParOf" srcId="{D6BA1E2C-9EDC-4385-BDA6-50BD841C90AC}" destId="{577C892E-4980-418C-88B7-5D4D856C20A7}" srcOrd="9" destOrd="0" presId="urn:microsoft.com/office/officeart/2005/8/layout/process5"/>
    <dgm:cxn modelId="{EC6BB9B4-A2AF-4137-817E-C184F8E81F4D}" type="presParOf" srcId="{577C892E-4980-418C-88B7-5D4D856C20A7}" destId="{019B727E-870F-4C6E-A787-8E7F28B2B86C}" srcOrd="0" destOrd="0" presId="urn:microsoft.com/office/officeart/2005/8/layout/process5"/>
    <dgm:cxn modelId="{9EA7E9EF-A9B5-4D8A-A616-C04CCCFAEC75}" type="presParOf" srcId="{D6BA1E2C-9EDC-4385-BDA6-50BD841C90AC}" destId="{8E920771-DC2C-480C-A401-43046185757B}" srcOrd="10" destOrd="0" presId="urn:microsoft.com/office/officeart/2005/8/layout/process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DAA6A61-CC99-48EF-8002-0DA9578AEDE0}"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GB"/>
        </a:p>
      </dgm:t>
    </dgm:pt>
    <dgm:pt modelId="{CD52EF79-35E1-4B54-B752-F963D561EDDE}">
      <dgm:prSet phldrT="[Text]"/>
      <dgm:spPr/>
      <dgm:t>
        <a:bodyPr/>
        <a:lstStyle/>
        <a:p>
          <a:pPr algn="ctr"/>
          <a:r>
            <a:rPr lang="en-GB"/>
            <a:t>Identify central slice</a:t>
          </a:r>
        </a:p>
      </dgm:t>
    </dgm:pt>
    <dgm:pt modelId="{1E796B74-445B-4248-A126-36DA62290DB2}" type="parTrans" cxnId="{D3FF0B0D-5E52-4942-8814-0D315D5D15A4}">
      <dgm:prSet/>
      <dgm:spPr/>
      <dgm:t>
        <a:bodyPr/>
        <a:lstStyle/>
        <a:p>
          <a:pPr algn="ctr"/>
          <a:endParaRPr lang="en-GB"/>
        </a:p>
      </dgm:t>
    </dgm:pt>
    <dgm:pt modelId="{D8978E09-8A97-4DFD-90F3-A98E681E591A}" type="sibTrans" cxnId="{D3FF0B0D-5E52-4942-8814-0D315D5D15A4}">
      <dgm:prSet/>
      <dgm:spPr/>
      <dgm:t>
        <a:bodyPr/>
        <a:lstStyle/>
        <a:p>
          <a:pPr algn="ctr"/>
          <a:endParaRPr lang="en-GB"/>
        </a:p>
      </dgm:t>
    </dgm:pt>
    <dgm:pt modelId="{D65B0966-7748-44E6-AB69-2EF87FC863B1}">
      <dgm:prSet phldrT="[Text]"/>
      <dgm:spPr/>
      <dgm:t>
        <a:bodyPr/>
        <a:lstStyle/>
        <a:p>
          <a:pPr algn="ctr"/>
          <a:r>
            <a:rPr lang="en-GB"/>
            <a:t>Retrain CNN to classify central slices</a:t>
          </a:r>
        </a:p>
      </dgm:t>
    </dgm:pt>
    <dgm:pt modelId="{4178C7C4-A293-4FD5-AB60-ED4A39DC7463}" type="parTrans" cxnId="{376AAE59-849F-436C-AB93-10B38117356D}">
      <dgm:prSet/>
      <dgm:spPr/>
      <dgm:t>
        <a:bodyPr/>
        <a:lstStyle/>
        <a:p>
          <a:pPr algn="ctr"/>
          <a:endParaRPr lang="en-GB"/>
        </a:p>
      </dgm:t>
    </dgm:pt>
    <dgm:pt modelId="{595B3AC6-0631-4174-8EFC-F01AC5698DE9}" type="sibTrans" cxnId="{376AAE59-849F-436C-AB93-10B38117356D}">
      <dgm:prSet/>
      <dgm:spPr/>
      <dgm:t>
        <a:bodyPr/>
        <a:lstStyle/>
        <a:p>
          <a:pPr algn="ctr"/>
          <a:endParaRPr lang="en-GB"/>
        </a:p>
      </dgm:t>
    </dgm:pt>
    <dgm:pt modelId="{A6CD1A75-308F-45BE-81B2-228E949EEFBF}">
      <dgm:prSet/>
      <dgm:spPr/>
      <dgm:t>
        <a:bodyPr/>
        <a:lstStyle/>
        <a:p>
          <a:pPr algn="ctr"/>
          <a:r>
            <a:rPr lang="en-GB"/>
            <a:t>Align images using ICP</a:t>
          </a:r>
        </a:p>
      </dgm:t>
    </dgm:pt>
    <dgm:pt modelId="{18D8B535-516C-4931-BFEF-E4FAE3B8FF89}" type="parTrans" cxnId="{4ED46B5F-5F83-4ECD-8EA7-C12DFF3CBF76}">
      <dgm:prSet/>
      <dgm:spPr/>
      <dgm:t>
        <a:bodyPr/>
        <a:lstStyle/>
        <a:p>
          <a:pPr algn="ctr"/>
          <a:endParaRPr lang="en-GB"/>
        </a:p>
      </dgm:t>
    </dgm:pt>
    <dgm:pt modelId="{50F5128D-66B9-434B-9225-0A06E4A6F57E}" type="sibTrans" cxnId="{4ED46B5F-5F83-4ECD-8EA7-C12DFF3CBF76}">
      <dgm:prSet/>
      <dgm:spPr/>
      <dgm:t>
        <a:bodyPr/>
        <a:lstStyle/>
        <a:p>
          <a:pPr algn="ctr"/>
          <a:endParaRPr lang="en-GB"/>
        </a:p>
      </dgm:t>
    </dgm:pt>
    <dgm:pt modelId="{82AD0A17-571A-4B78-9D06-EF8F7F39562A}">
      <dgm:prSet/>
      <dgm:spPr/>
      <dgm:t>
        <a:bodyPr/>
        <a:lstStyle/>
        <a:p>
          <a:pPr algn="ctr"/>
          <a:r>
            <a:rPr lang="en-GB"/>
            <a:t>Retrain original network to classify aligned images</a:t>
          </a:r>
        </a:p>
      </dgm:t>
    </dgm:pt>
    <dgm:pt modelId="{89CAF287-29B7-4DD6-A0B8-F6994753768E}" type="parTrans" cxnId="{50FB1545-7EF0-4426-B98F-602A6DF927F4}">
      <dgm:prSet/>
      <dgm:spPr/>
      <dgm:t>
        <a:bodyPr/>
        <a:lstStyle/>
        <a:p>
          <a:pPr algn="ctr"/>
          <a:endParaRPr lang="en-GB"/>
        </a:p>
      </dgm:t>
    </dgm:pt>
    <dgm:pt modelId="{55054DA5-DFB7-4C41-9AAC-048DE81F85C8}" type="sibTrans" cxnId="{50FB1545-7EF0-4426-B98F-602A6DF927F4}">
      <dgm:prSet/>
      <dgm:spPr/>
      <dgm:t>
        <a:bodyPr/>
        <a:lstStyle/>
        <a:p>
          <a:pPr algn="ctr"/>
          <a:endParaRPr lang="en-GB"/>
        </a:p>
      </dgm:t>
    </dgm:pt>
    <dgm:pt modelId="{4215D2AF-0D32-4AC4-8954-6511E1A932FA}">
      <dgm:prSet/>
      <dgm:spPr/>
      <dgm:t>
        <a:bodyPr/>
        <a:lstStyle/>
        <a:p>
          <a:pPr algn="ctr"/>
          <a:r>
            <a:rPr lang="en-GB"/>
            <a:t>Using affine transformations as features for SVM.</a:t>
          </a:r>
        </a:p>
      </dgm:t>
    </dgm:pt>
    <dgm:pt modelId="{05C65B72-F2AC-4B13-8D9D-8F1F35E90DD9}" type="parTrans" cxnId="{7F8ECF09-40B3-4074-A587-F05833CBF8F8}">
      <dgm:prSet/>
      <dgm:spPr/>
      <dgm:t>
        <a:bodyPr/>
        <a:lstStyle/>
        <a:p>
          <a:pPr algn="ctr"/>
          <a:endParaRPr lang="en-GB"/>
        </a:p>
      </dgm:t>
    </dgm:pt>
    <dgm:pt modelId="{97BA1DA7-01DF-4519-B319-C8DAA8262881}" type="sibTrans" cxnId="{7F8ECF09-40B3-4074-A587-F05833CBF8F8}">
      <dgm:prSet/>
      <dgm:spPr/>
      <dgm:t>
        <a:bodyPr/>
        <a:lstStyle/>
        <a:p>
          <a:pPr algn="ctr"/>
          <a:endParaRPr lang="en-GB"/>
        </a:p>
      </dgm:t>
    </dgm:pt>
    <dgm:pt modelId="{C0CDA580-9998-46E2-9005-7152F8F2330C}">
      <dgm:prSet custT="1"/>
      <dgm:spPr/>
      <dgm:t>
        <a:bodyPr/>
        <a:lstStyle/>
        <a:p>
          <a:pPr algn="ctr"/>
          <a:r>
            <a:rPr lang="en-GB" sz="700"/>
            <a:t>Optimise feature space by reducing dimensionality through PCA.</a:t>
          </a:r>
        </a:p>
      </dgm:t>
    </dgm:pt>
    <dgm:pt modelId="{D9CA897F-5971-42E3-85C1-B6EF54303A16}" type="parTrans" cxnId="{AB064B41-502C-47DE-986E-EED31F91933C}">
      <dgm:prSet/>
      <dgm:spPr/>
      <dgm:t>
        <a:bodyPr/>
        <a:lstStyle/>
        <a:p>
          <a:pPr algn="ctr"/>
          <a:endParaRPr lang="en-GB"/>
        </a:p>
      </dgm:t>
    </dgm:pt>
    <dgm:pt modelId="{A51AE0B9-E521-4E4F-A6AA-7BA14ADA7A91}" type="sibTrans" cxnId="{AB064B41-502C-47DE-986E-EED31F91933C}">
      <dgm:prSet/>
      <dgm:spPr/>
      <dgm:t>
        <a:bodyPr/>
        <a:lstStyle/>
        <a:p>
          <a:pPr algn="ctr"/>
          <a:endParaRPr lang="en-GB"/>
        </a:p>
      </dgm:t>
    </dgm:pt>
    <dgm:pt modelId="{54C516A8-99F3-47E6-8C63-F4C4497DCA61}">
      <dgm:prSet/>
      <dgm:spPr/>
      <dgm:t>
        <a:bodyPr/>
        <a:lstStyle/>
        <a:p>
          <a:pPr algn="ctr"/>
          <a:r>
            <a:rPr lang="en-GB"/>
            <a:t>Produce Class Activation Maps describing regions of the central slice associated with CLM.</a:t>
          </a:r>
        </a:p>
      </dgm:t>
    </dgm:pt>
    <dgm:pt modelId="{184F29EF-0EA5-4EB8-A6CF-BDDAB2B449EB}" type="parTrans" cxnId="{12E80AD7-ACEB-4F4E-A40F-0EA35E6DC3E3}">
      <dgm:prSet/>
      <dgm:spPr/>
      <dgm:t>
        <a:bodyPr/>
        <a:lstStyle/>
        <a:p>
          <a:pPr algn="ctr"/>
          <a:endParaRPr lang="en-GB"/>
        </a:p>
      </dgm:t>
    </dgm:pt>
    <dgm:pt modelId="{3974C09F-FE98-4698-A325-B54804BD66FD}" type="sibTrans" cxnId="{12E80AD7-ACEB-4F4E-A40F-0EA35E6DC3E3}">
      <dgm:prSet/>
      <dgm:spPr/>
      <dgm:t>
        <a:bodyPr/>
        <a:lstStyle/>
        <a:p>
          <a:pPr algn="ctr"/>
          <a:endParaRPr lang="en-GB"/>
        </a:p>
      </dgm:t>
    </dgm:pt>
    <dgm:pt modelId="{DFA8D78D-9106-405A-A258-5799FFDA3E1A}" type="pres">
      <dgm:prSet presAssocID="{FDAA6A61-CC99-48EF-8002-0DA9578AEDE0}" presName="diagram" presStyleCnt="0">
        <dgm:presLayoutVars>
          <dgm:chPref val="1"/>
          <dgm:dir/>
          <dgm:animOne val="branch"/>
          <dgm:animLvl val="lvl"/>
          <dgm:resizeHandles val="exact"/>
        </dgm:presLayoutVars>
      </dgm:prSet>
      <dgm:spPr/>
    </dgm:pt>
    <dgm:pt modelId="{6856C97F-01FA-493C-AEC7-6041FBA5DCBF}" type="pres">
      <dgm:prSet presAssocID="{CD52EF79-35E1-4B54-B752-F963D561EDDE}" presName="root1" presStyleCnt="0"/>
      <dgm:spPr/>
    </dgm:pt>
    <dgm:pt modelId="{DF258F6E-CB7A-4B6D-92EA-42FF08125F72}" type="pres">
      <dgm:prSet presAssocID="{CD52EF79-35E1-4B54-B752-F963D561EDDE}" presName="LevelOneTextNode" presStyleLbl="node0" presStyleIdx="0" presStyleCnt="1">
        <dgm:presLayoutVars>
          <dgm:chPref val="3"/>
        </dgm:presLayoutVars>
      </dgm:prSet>
      <dgm:spPr/>
    </dgm:pt>
    <dgm:pt modelId="{29463607-B7C8-4F46-A361-3B0C3678ECAF}" type="pres">
      <dgm:prSet presAssocID="{CD52EF79-35E1-4B54-B752-F963D561EDDE}" presName="level2hierChild" presStyleCnt="0"/>
      <dgm:spPr/>
    </dgm:pt>
    <dgm:pt modelId="{5B350D73-CD85-48CE-8844-3C634AA5AF0A}" type="pres">
      <dgm:prSet presAssocID="{4178C7C4-A293-4FD5-AB60-ED4A39DC7463}" presName="conn2-1" presStyleLbl="parChTrans1D2" presStyleIdx="0" presStyleCnt="1"/>
      <dgm:spPr/>
    </dgm:pt>
    <dgm:pt modelId="{B34A3637-4AB9-451C-8807-EBED3B7ED9D8}" type="pres">
      <dgm:prSet presAssocID="{4178C7C4-A293-4FD5-AB60-ED4A39DC7463}" presName="connTx" presStyleLbl="parChTrans1D2" presStyleIdx="0" presStyleCnt="1"/>
      <dgm:spPr/>
    </dgm:pt>
    <dgm:pt modelId="{2AB5FAEE-033B-4970-BC71-74FAF9B4BEC0}" type="pres">
      <dgm:prSet presAssocID="{D65B0966-7748-44E6-AB69-2EF87FC863B1}" presName="root2" presStyleCnt="0"/>
      <dgm:spPr/>
    </dgm:pt>
    <dgm:pt modelId="{28E4F88E-B5FD-4758-9184-2888512781A9}" type="pres">
      <dgm:prSet presAssocID="{D65B0966-7748-44E6-AB69-2EF87FC863B1}" presName="LevelTwoTextNode" presStyleLbl="node2" presStyleIdx="0" presStyleCnt="1">
        <dgm:presLayoutVars>
          <dgm:chPref val="3"/>
        </dgm:presLayoutVars>
      </dgm:prSet>
      <dgm:spPr/>
    </dgm:pt>
    <dgm:pt modelId="{C6FB567B-FCD7-49FB-9493-520E9FB9EE7F}" type="pres">
      <dgm:prSet presAssocID="{D65B0966-7748-44E6-AB69-2EF87FC863B1}" presName="level3hierChild" presStyleCnt="0"/>
      <dgm:spPr/>
    </dgm:pt>
    <dgm:pt modelId="{468BBF86-5EE6-4841-BCCD-AA177FC671AE}" type="pres">
      <dgm:prSet presAssocID="{18D8B535-516C-4931-BFEF-E4FAE3B8FF89}" presName="conn2-1" presStyleLbl="parChTrans1D3" presStyleIdx="0" presStyleCnt="1"/>
      <dgm:spPr/>
    </dgm:pt>
    <dgm:pt modelId="{DF3E2B52-5C29-4230-9991-7E08D59F0C68}" type="pres">
      <dgm:prSet presAssocID="{18D8B535-516C-4931-BFEF-E4FAE3B8FF89}" presName="connTx" presStyleLbl="parChTrans1D3" presStyleIdx="0" presStyleCnt="1"/>
      <dgm:spPr/>
    </dgm:pt>
    <dgm:pt modelId="{42BBD4E4-2A43-4132-84E0-C7E91C7D9CE9}" type="pres">
      <dgm:prSet presAssocID="{A6CD1A75-308F-45BE-81B2-228E949EEFBF}" presName="root2" presStyleCnt="0"/>
      <dgm:spPr/>
    </dgm:pt>
    <dgm:pt modelId="{AA012C12-C142-4DDD-BDB8-9CC6715BB1BE}" type="pres">
      <dgm:prSet presAssocID="{A6CD1A75-308F-45BE-81B2-228E949EEFBF}" presName="LevelTwoTextNode" presStyleLbl="node3" presStyleIdx="0" presStyleCnt="1">
        <dgm:presLayoutVars>
          <dgm:chPref val="3"/>
        </dgm:presLayoutVars>
      </dgm:prSet>
      <dgm:spPr/>
    </dgm:pt>
    <dgm:pt modelId="{82B0F249-6E8B-4073-8AE5-F66F86A7B42B}" type="pres">
      <dgm:prSet presAssocID="{A6CD1A75-308F-45BE-81B2-228E949EEFBF}" presName="level3hierChild" presStyleCnt="0"/>
      <dgm:spPr/>
    </dgm:pt>
    <dgm:pt modelId="{8E9AF2E7-D21E-4708-803C-3DEBA062457C}" type="pres">
      <dgm:prSet presAssocID="{89CAF287-29B7-4DD6-A0B8-F6994753768E}" presName="conn2-1" presStyleLbl="parChTrans1D4" presStyleIdx="0" presStyleCnt="4"/>
      <dgm:spPr/>
    </dgm:pt>
    <dgm:pt modelId="{F7F4DB19-BA5C-4569-91DF-C64A2A630638}" type="pres">
      <dgm:prSet presAssocID="{89CAF287-29B7-4DD6-A0B8-F6994753768E}" presName="connTx" presStyleLbl="parChTrans1D4" presStyleIdx="0" presStyleCnt="4"/>
      <dgm:spPr/>
    </dgm:pt>
    <dgm:pt modelId="{4CBF0D0E-EB6D-4691-A799-BE8C93C64496}" type="pres">
      <dgm:prSet presAssocID="{82AD0A17-571A-4B78-9D06-EF8F7F39562A}" presName="root2" presStyleCnt="0"/>
      <dgm:spPr/>
    </dgm:pt>
    <dgm:pt modelId="{4FB043FF-BBA7-44E6-9686-0C204F24B415}" type="pres">
      <dgm:prSet presAssocID="{82AD0A17-571A-4B78-9D06-EF8F7F39562A}" presName="LevelTwoTextNode" presStyleLbl="node4" presStyleIdx="0" presStyleCnt="4">
        <dgm:presLayoutVars>
          <dgm:chPref val="3"/>
        </dgm:presLayoutVars>
      </dgm:prSet>
      <dgm:spPr/>
    </dgm:pt>
    <dgm:pt modelId="{2230F907-12BF-4009-9043-E488A0A230A2}" type="pres">
      <dgm:prSet presAssocID="{82AD0A17-571A-4B78-9D06-EF8F7F39562A}" presName="level3hierChild" presStyleCnt="0"/>
      <dgm:spPr/>
    </dgm:pt>
    <dgm:pt modelId="{79AF813A-A55D-45B3-BC29-1A5C4306B44A}" type="pres">
      <dgm:prSet presAssocID="{184F29EF-0EA5-4EB8-A6CF-BDDAB2B449EB}" presName="conn2-1" presStyleLbl="parChTrans1D4" presStyleIdx="1" presStyleCnt="4"/>
      <dgm:spPr/>
    </dgm:pt>
    <dgm:pt modelId="{94CCE284-B88B-4F7E-87F5-1259162624F0}" type="pres">
      <dgm:prSet presAssocID="{184F29EF-0EA5-4EB8-A6CF-BDDAB2B449EB}" presName="connTx" presStyleLbl="parChTrans1D4" presStyleIdx="1" presStyleCnt="4"/>
      <dgm:spPr/>
    </dgm:pt>
    <dgm:pt modelId="{FB0AC9A6-D510-43AB-8F02-B27F6CD94DF5}" type="pres">
      <dgm:prSet presAssocID="{54C516A8-99F3-47E6-8C63-F4C4497DCA61}" presName="root2" presStyleCnt="0"/>
      <dgm:spPr/>
    </dgm:pt>
    <dgm:pt modelId="{7B7FB5E6-6735-4249-ACD8-AC1CE30A37BD}" type="pres">
      <dgm:prSet presAssocID="{54C516A8-99F3-47E6-8C63-F4C4497DCA61}" presName="LevelTwoTextNode" presStyleLbl="node4" presStyleIdx="1" presStyleCnt="4">
        <dgm:presLayoutVars>
          <dgm:chPref val="3"/>
        </dgm:presLayoutVars>
      </dgm:prSet>
      <dgm:spPr/>
    </dgm:pt>
    <dgm:pt modelId="{7710CB8F-6D2F-4D8B-9CFE-9270253C8C3D}" type="pres">
      <dgm:prSet presAssocID="{54C516A8-99F3-47E6-8C63-F4C4497DCA61}" presName="level3hierChild" presStyleCnt="0"/>
      <dgm:spPr/>
    </dgm:pt>
    <dgm:pt modelId="{E49C3061-CC21-45F2-952A-68E06F0BFDAC}" type="pres">
      <dgm:prSet presAssocID="{05C65B72-F2AC-4B13-8D9D-8F1F35E90DD9}" presName="conn2-1" presStyleLbl="parChTrans1D4" presStyleIdx="2" presStyleCnt="4"/>
      <dgm:spPr/>
    </dgm:pt>
    <dgm:pt modelId="{4F577603-CA14-4A02-A9E6-74193E9B5585}" type="pres">
      <dgm:prSet presAssocID="{05C65B72-F2AC-4B13-8D9D-8F1F35E90DD9}" presName="connTx" presStyleLbl="parChTrans1D4" presStyleIdx="2" presStyleCnt="4"/>
      <dgm:spPr/>
    </dgm:pt>
    <dgm:pt modelId="{A4589CB3-4690-40BE-A9BE-83CB14FC0474}" type="pres">
      <dgm:prSet presAssocID="{4215D2AF-0D32-4AC4-8954-6511E1A932FA}" presName="root2" presStyleCnt="0"/>
      <dgm:spPr/>
    </dgm:pt>
    <dgm:pt modelId="{25D44B1E-F5CA-4A21-8F4C-9E7456B14A4B}" type="pres">
      <dgm:prSet presAssocID="{4215D2AF-0D32-4AC4-8954-6511E1A932FA}" presName="LevelTwoTextNode" presStyleLbl="node4" presStyleIdx="2" presStyleCnt="4">
        <dgm:presLayoutVars>
          <dgm:chPref val="3"/>
        </dgm:presLayoutVars>
      </dgm:prSet>
      <dgm:spPr/>
    </dgm:pt>
    <dgm:pt modelId="{88812E91-91BA-492F-85CA-1C8322064585}" type="pres">
      <dgm:prSet presAssocID="{4215D2AF-0D32-4AC4-8954-6511E1A932FA}" presName="level3hierChild" presStyleCnt="0"/>
      <dgm:spPr/>
    </dgm:pt>
    <dgm:pt modelId="{5F4E246A-4DCC-46C6-958A-82F8EB8FB0CA}" type="pres">
      <dgm:prSet presAssocID="{D9CA897F-5971-42E3-85C1-B6EF54303A16}" presName="conn2-1" presStyleLbl="parChTrans1D4" presStyleIdx="3" presStyleCnt="4"/>
      <dgm:spPr/>
    </dgm:pt>
    <dgm:pt modelId="{F16E33BB-FF66-4FAF-B49C-C5DCCA9E4B02}" type="pres">
      <dgm:prSet presAssocID="{D9CA897F-5971-42E3-85C1-B6EF54303A16}" presName="connTx" presStyleLbl="parChTrans1D4" presStyleIdx="3" presStyleCnt="4"/>
      <dgm:spPr/>
    </dgm:pt>
    <dgm:pt modelId="{FBD4141C-99B7-4597-8B5C-5DECD55430F0}" type="pres">
      <dgm:prSet presAssocID="{C0CDA580-9998-46E2-9005-7152F8F2330C}" presName="root2" presStyleCnt="0"/>
      <dgm:spPr/>
    </dgm:pt>
    <dgm:pt modelId="{B33CF851-CC7B-41AD-8393-59973DEFA5B8}" type="pres">
      <dgm:prSet presAssocID="{C0CDA580-9998-46E2-9005-7152F8F2330C}" presName="LevelTwoTextNode" presStyleLbl="node4" presStyleIdx="3" presStyleCnt="4">
        <dgm:presLayoutVars>
          <dgm:chPref val="3"/>
        </dgm:presLayoutVars>
      </dgm:prSet>
      <dgm:spPr/>
    </dgm:pt>
    <dgm:pt modelId="{7FB37F07-311B-4B4E-AB16-B766D6E7E1CA}" type="pres">
      <dgm:prSet presAssocID="{C0CDA580-9998-46E2-9005-7152F8F2330C}" presName="level3hierChild" presStyleCnt="0"/>
      <dgm:spPr/>
    </dgm:pt>
  </dgm:ptLst>
  <dgm:cxnLst>
    <dgm:cxn modelId="{7F8ECF09-40B3-4074-A587-F05833CBF8F8}" srcId="{A6CD1A75-308F-45BE-81B2-228E949EEFBF}" destId="{4215D2AF-0D32-4AC4-8954-6511E1A932FA}" srcOrd="1" destOrd="0" parTransId="{05C65B72-F2AC-4B13-8D9D-8F1F35E90DD9}" sibTransId="{97BA1DA7-01DF-4519-B319-C8DAA8262881}"/>
    <dgm:cxn modelId="{D3FF0B0D-5E52-4942-8814-0D315D5D15A4}" srcId="{FDAA6A61-CC99-48EF-8002-0DA9578AEDE0}" destId="{CD52EF79-35E1-4B54-B752-F963D561EDDE}" srcOrd="0" destOrd="0" parTransId="{1E796B74-445B-4248-A126-36DA62290DB2}" sibTransId="{D8978E09-8A97-4DFD-90F3-A98E681E591A}"/>
    <dgm:cxn modelId="{4ED46B5F-5F83-4ECD-8EA7-C12DFF3CBF76}" srcId="{D65B0966-7748-44E6-AB69-2EF87FC863B1}" destId="{A6CD1A75-308F-45BE-81B2-228E949EEFBF}" srcOrd="0" destOrd="0" parTransId="{18D8B535-516C-4931-BFEF-E4FAE3B8FF89}" sibTransId="{50F5128D-66B9-434B-9225-0A06E4A6F57E}"/>
    <dgm:cxn modelId="{78147660-29BD-47CB-B829-F717810537EB}" type="presOf" srcId="{82AD0A17-571A-4B78-9D06-EF8F7F39562A}" destId="{4FB043FF-BBA7-44E6-9686-0C204F24B415}" srcOrd="0" destOrd="0" presId="urn:microsoft.com/office/officeart/2005/8/layout/hierarchy2"/>
    <dgm:cxn modelId="{AB064B41-502C-47DE-986E-EED31F91933C}" srcId="{4215D2AF-0D32-4AC4-8954-6511E1A932FA}" destId="{C0CDA580-9998-46E2-9005-7152F8F2330C}" srcOrd="0" destOrd="0" parTransId="{D9CA897F-5971-42E3-85C1-B6EF54303A16}" sibTransId="{A51AE0B9-E521-4E4F-A6AA-7BA14ADA7A91}"/>
    <dgm:cxn modelId="{05EC0662-6671-491B-ABBE-75C440D06908}" type="presOf" srcId="{A6CD1A75-308F-45BE-81B2-228E949EEFBF}" destId="{AA012C12-C142-4DDD-BDB8-9CC6715BB1BE}" srcOrd="0" destOrd="0" presId="urn:microsoft.com/office/officeart/2005/8/layout/hierarchy2"/>
    <dgm:cxn modelId="{50FB1545-7EF0-4426-B98F-602A6DF927F4}" srcId="{A6CD1A75-308F-45BE-81B2-228E949EEFBF}" destId="{82AD0A17-571A-4B78-9D06-EF8F7F39562A}" srcOrd="0" destOrd="0" parTransId="{89CAF287-29B7-4DD6-A0B8-F6994753768E}" sibTransId="{55054DA5-DFB7-4C41-9AAC-048DE81F85C8}"/>
    <dgm:cxn modelId="{E8F65D47-8139-4E8B-AB04-CF7AD1C88D63}" type="presOf" srcId="{CD52EF79-35E1-4B54-B752-F963D561EDDE}" destId="{DF258F6E-CB7A-4B6D-92EA-42FF08125F72}" srcOrd="0" destOrd="0" presId="urn:microsoft.com/office/officeart/2005/8/layout/hierarchy2"/>
    <dgm:cxn modelId="{A1511D48-C13A-476A-B3F0-5C1DD6B6A9B6}" type="presOf" srcId="{89CAF287-29B7-4DD6-A0B8-F6994753768E}" destId="{F7F4DB19-BA5C-4569-91DF-C64A2A630638}" srcOrd="1" destOrd="0" presId="urn:microsoft.com/office/officeart/2005/8/layout/hierarchy2"/>
    <dgm:cxn modelId="{A431F148-D70D-415D-AEBD-B0CE72324B23}" type="presOf" srcId="{184F29EF-0EA5-4EB8-A6CF-BDDAB2B449EB}" destId="{94CCE284-B88B-4F7E-87F5-1259162624F0}" srcOrd="1" destOrd="0" presId="urn:microsoft.com/office/officeart/2005/8/layout/hierarchy2"/>
    <dgm:cxn modelId="{33545F6C-2F87-4FF9-87E8-763D76CDDF61}" type="presOf" srcId="{4178C7C4-A293-4FD5-AB60-ED4A39DC7463}" destId="{B34A3637-4AB9-451C-8807-EBED3B7ED9D8}" srcOrd="1" destOrd="0" presId="urn:microsoft.com/office/officeart/2005/8/layout/hierarchy2"/>
    <dgm:cxn modelId="{A2CB8652-9630-465F-9D83-29B15AE4B51E}" type="presOf" srcId="{4178C7C4-A293-4FD5-AB60-ED4A39DC7463}" destId="{5B350D73-CD85-48CE-8844-3C634AA5AF0A}" srcOrd="0" destOrd="0" presId="urn:microsoft.com/office/officeart/2005/8/layout/hierarchy2"/>
    <dgm:cxn modelId="{5C383875-8109-4C8A-93CE-4F16860BC80D}" type="presOf" srcId="{05C65B72-F2AC-4B13-8D9D-8F1F35E90DD9}" destId="{4F577603-CA14-4A02-A9E6-74193E9B5585}" srcOrd="1" destOrd="0" presId="urn:microsoft.com/office/officeart/2005/8/layout/hierarchy2"/>
    <dgm:cxn modelId="{376AAE59-849F-436C-AB93-10B38117356D}" srcId="{CD52EF79-35E1-4B54-B752-F963D561EDDE}" destId="{D65B0966-7748-44E6-AB69-2EF87FC863B1}" srcOrd="0" destOrd="0" parTransId="{4178C7C4-A293-4FD5-AB60-ED4A39DC7463}" sibTransId="{595B3AC6-0631-4174-8EFC-F01AC5698DE9}"/>
    <dgm:cxn modelId="{8703FF88-7709-43F8-99B0-1CC79B1D52A0}" type="presOf" srcId="{D9CA897F-5971-42E3-85C1-B6EF54303A16}" destId="{F16E33BB-FF66-4FAF-B49C-C5DCCA9E4B02}" srcOrd="1" destOrd="0" presId="urn:microsoft.com/office/officeart/2005/8/layout/hierarchy2"/>
    <dgm:cxn modelId="{DE1F018C-DAF1-4A17-B1F2-7A487D017080}" type="presOf" srcId="{05C65B72-F2AC-4B13-8D9D-8F1F35E90DD9}" destId="{E49C3061-CC21-45F2-952A-68E06F0BFDAC}" srcOrd="0" destOrd="0" presId="urn:microsoft.com/office/officeart/2005/8/layout/hierarchy2"/>
    <dgm:cxn modelId="{325A948D-B626-45F5-BC4D-BBBC9CDD380F}" type="presOf" srcId="{D65B0966-7748-44E6-AB69-2EF87FC863B1}" destId="{28E4F88E-B5FD-4758-9184-2888512781A9}" srcOrd="0" destOrd="0" presId="urn:microsoft.com/office/officeart/2005/8/layout/hierarchy2"/>
    <dgm:cxn modelId="{4485DD95-DF72-4047-A7AA-549396BC6979}" type="presOf" srcId="{89CAF287-29B7-4DD6-A0B8-F6994753768E}" destId="{8E9AF2E7-D21E-4708-803C-3DEBA062457C}" srcOrd="0" destOrd="0" presId="urn:microsoft.com/office/officeart/2005/8/layout/hierarchy2"/>
    <dgm:cxn modelId="{40644CA7-5DBD-420C-8EFA-183A152687D6}" type="presOf" srcId="{FDAA6A61-CC99-48EF-8002-0DA9578AEDE0}" destId="{DFA8D78D-9106-405A-A258-5799FFDA3E1A}" srcOrd="0" destOrd="0" presId="urn:microsoft.com/office/officeart/2005/8/layout/hierarchy2"/>
    <dgm:cxn modelId="{BC92A8AB-163A-4EF5-9343-0520486DB9B5}" type="presOf" srcId="{184F29EF-0EA5-4EB8-A6CF-BDDAB2B449EB}" destId="{79AF813A-A55D-45B3-BC29-1A5C4306B44A}" srcOrd="0" destOrd="0" presId="urn:microsoft.com/office/officeart/2005/8/layout/hierarchy2"/>
    <dgm:cxn modelId="{901E57B2-D464-4F75-9F5C-628D90DC3F1C}" type="presOf" srcId="{D9CA897F-5971-42E3-85C1-B6EF54303A16}" destId="{5F4E246A-4DCC-46C6-958A-82F8EB8FB0CA}" srcOrd="0" destOrd="0" presId="urn:microsoft.com/office/officeart/2005/8/layout/hierarchy2"/>
    <dgm:cxn modelId="{41620EB4-B31C-406E-B37F-0AF4090D3938}" type="presOf" srcId="{54C516A8-99F3-47E6-8C63-F4C4497DCA61}" destId="{7B7FB5E6-6735-4249-ACD8-AC1CE30A37BD}" srcOrd="0" destOrd="0" presId="urn:microsoft.com/office/officeart/2005/8/layout/hierarchy2"/>
    <dgm:cxn modelId="{CB9758C6-A359-455C-8B0C-B548261A63D4}" type="presOf" srcId="{18D8B535-516C-4931-BFEF-E4FAE3B8FF89}" destId="{DF3E2B52-5C29-4230-9991-7E08D59F0C68}" srcOrd="1" destOrd="0" presId="urn:microsoft.com/office/officeart/2005/8/layout/hierarchy2"/>
    <dgm:cxn modelId="{12E80AD7-ACEB-4F4E-A40F-0EA35E6DC3E3}" srcId="{82AD0A17-571A-4B78-9D06-EF8F7F39562A}" destId="{54C516A8-99F3-47E6-8C63-F4C4497DCA61}" srcOrd="0" destOrd="0" parTransId="{184F29EF-0EA5-4EB8-A6CF-BDDAB2B449EB}" sibTransId="{3974C09F-FE98-4698-A325-B54804BD66FD}"/>
    <dgm:cxn modelId="{27D1C3E5-C8C5-4E69-825E-73D49CCDFDDA}" type="presOf" srcId="{C0CDA580-9998-46E2-9005-7152F8F2330C}" destId="{B33CF851-CC7B-41AD-8393-59973DEFA5B8}" srcOrd="0" destOrd="0" presId="urn:microsoft.com/office/officeart/2005/8/layout/hierarchy2"/>
    <dgm:cxn modelId="{7F35FDE9-830A-43E7-A277-2B3E01FA1097}" type="presOf" srcId="{4215D2AF-0D32-4AC4-8954-6511E1A932FA}" destId="{25D44B1E-F5CA-4A21-8F4C-9E7456B14A4B}" srcOrd="0" destOrd="0" presId="urn:microsoft.com/office/officeart/2005/8/layout/hierarchy2"/>
    <dgm:cxn modelId="{5AE638F6-E8A2-4D80-AC61-6BE553C2621F}" type="presOf" srcId="{18D8B535-516C-4931-BFEF-E4FAE3B8FF89}" destId="{468BBF86-5EE6-4841-BCCD-AA177FC671AE}" srcOrd="0" destOrd="0" presId="urn:microsoft.com/office/officeart/2005/8/layout/hierarchy2"/>
    <dgm:cxn modelId="{2A2A51FE-22B8-4A66-ADCD-1DCCF680461D}" type="presParOf" srcId="{DFA8D78D-9106-405A-A258-5799FFDA3E1A}" destId="{6856C97F-01FA-493C-AEC7-6041FBA5DCBF}" srcOrd="0" destOrd="0" presId="urn:microsoft.com/office/officeart/2005/8/layout/hierarchy2"/>
    <dgm:cxn modelId="{56C146DE-AE47-4A4F-B510-E5CC42367D24}" type="presParOf" srcId="{6856C97F-01FA-493C-AEC7-6041FBA5DCBF}" destId="{DF258F6E-CB7A-4B6D-92EA-42FF08125F72}" srcOrd="0" destOrd="0" presId="urn:microsoft.com/office/officeart/2005/8/layout/hierarchy2"/>
    <dgm:cxn modelId="{0D755346-0F57-42D9-9321-46B5E57D3A47}" type="presParOf" srcId="{6856C97F-01FA-493C-AEC7-6041FBA5DCBF}" destId="{29463607-B7C8-4F46-A361-3B0C3678ECAF}" srcOrd="1" destOrd="0" presId="urn:microsoft.com/office/officeart/2005/8/layout/hierarchy2"/>
    <dgm:cxn modelId="{AB49CCD0-F675-49F3-93C4-9E2A57E5ECE2}" type="presParOf" srcId="{29463607-B7C8-4F46-A361-3B0C3678ECAF}" destId="{5B350D73-CD85-48CE-8844-3C634AA5AF0A}" srcOrd="0" destOrd="0" presId="urn:microsoft.com/office/officeart/2005/8/layout/hierarchy2"/>
    <dgm:cxn modelId="{905A667E-D437-47CD-8479-07A1DBF04D4B}" type="presParOf" srcId="{5B350D73-CD85-48CE-8844-3C634AA5AF0A}" destId="{B34A3637-4AB9-451C-8807-EBED3B7ED9D8}" srcOrd="0" destOrd="0" presId="urn:microsoft.com/office/officeart/2005/8/layout/hierarchy2"/>
    <dgm:cxn modelId="{C942AE66-B829-4EF5-9E6D-617C6E4ADE03}" type="presParOf" srcId="{29463607-B7C8-4F46-A361-3B0C3678ECAF}" destId="{2AB5FAEE-033B-4970-BC71-74FAF9B4BEC0}" srcOrd="1" destOrd="0" presId="urn:microsoft.com/office/officeart/2005/8/layout/hierarchy2"/>
    <dgm:cxn modelId="{2A737F13-5BD8-4AD8-8269-2F07EF6532CE}" type="presParOf" srcId="{2AB5FAEE-033B-4970-BC71-74FAF9B4BEC0}" destId="{28E4F88E-B5FD-4758-9184-2888512781A9}" srcOrd="0" destOrd="0" presId="urn:microsoft.com/office/officeart/2005/8/layout/hierarchy2"/>
    <dgm:cxn modelId="{74190AB3-3397-4A8C-939B-91F303AFA8C6}" type="presParOf" srcId="{2AB5FAEE-033B-4970-BC71-74FAF9B4BEC0}" destId="{C6FB567B-FCD7-49FB-9493-520E9FB9EE7F}" srcOrd="1" destOrd="0" presId="urn:microsoft.com/office/officeart/2005/8/layout/hierarchy2"/>
    <dgm:cxn modelId="{E7515DE3-597B-46E3-8AF6-D2F05C7AF7E8}" type="presParOf" srcId="{C6FB567B-FCD7-49FB-9493-520E9FB9EE7F}" destId="{468BBF86-5EE6-4841-BCCD-AA177FC671AE}" srcOrd="0" destOrd="0" presId="urn:microsoft.com/office/officeart/2005/8/layout/hierarchy2"/>
    <dgm:cxn modelId="{A8757EB7-CE8E-4B9B-A78F-7FDE97143BA5}" type="presParOf" srcId="{468BBF86-5EE6-4841-BCCD-AA177FC671AE}" destId="{DF3E2B52-5C29-4230-9991-7E08D59F0C68}" srcOrd="0" destOrd="0" presId="urn:microsoft.com/office/officeart/2005/8/layout/hierarchy2"/>
    <dgm:cxn modelId="{1219E1DB-05B1-4402-9398-5D6C229097CD}" type="presParOf" srcId="{C6FB567B-FCD7-49FB-9493-520E9FB9EE7F}" destId="{42BBD4E4-2A43-4132-84E0-C7E91C7D9CE9}" srcOrd="1" destOrd="0" presId="urn:microsoft.com/office/officeart/2005/8/layout/hierarchy2"/>
    <dgm:cxn modelId="{C9D09C3F-F236-478F-A7D9-E8BFC39A5C3B}" type="presParOf" srcId="{42BBD4E4-2A43-4132-84E0-C7E91C7D9CE9}" destId="{AA012C12-C142-4DDD-BDB8-9CC6715BB1BE}" srcOrd="0" destOrd="0" presId="urn:microsoft.com/office/officeart/2005/8/layout/hierarchy2"/>
    <dgm:cxn modelId="{3D8DBE01-E9F0-434D-A87E-07269FA9B490}" type="presParOf" srcId="{42BBD4E4-2A43-4132-84E0-C7E91C7D9CE9}" destId="{82B0F249-6E8B-4073-8AE5-F66F86A7B42B}" srcOrd="1" destOrd="0" presId="urn:microsoft.com/office/officeart/2005/8/layout/hierarchy2"/>
    <dgm:cxn modelId="{69B95C89-7616-4DA6-829D-2B186B469948}" type="presParOf" srcId="{82B0F249-6E8B-4073-8AE5-F66F86A7B42B}" destId="{8E9AF2E7-D21E-4708-803C-3DEBA062457C}" srcOrd="0" destOrd="0" presId="urn:microsoft.com/office/officeart/2005/8/layout/hierarchy2"/>
    <dgm:cxn modelId="{251101E8-4723-44E4-A8F5-38A40C1C24BB}" type="presParOf" srcId="{8E9AF2E7-D21E-4708-803C-3DEBA062457C}" destId="{F7F4DB19-BA5C-4569-91DF-C64A2A630638}" srcOrd="0" destOrd="0" presId="urn:microsoft.com/office/officeart/2005/8/layout/hierarchy2"/>
    <dgm:cxn modelId="{2219958B-966B-4D13-A0CD-92055B874DE3}" type="presParOf" srcId="{82B0F249-6E8B-4073-8AE5-F66F86A7B42B}" destId="{4CBF0D0E-EB6D-4691-A799-BE8C93C64496}" srcOrd="1" destOrd="0" presId="urn:microsoft.com/office/officeart/2005/8/layout/hierarchy2"/>
    <dgm:cxn modelId="{8F219A8A-9FAD-4482-8C79-C71B6558D6A8}" type="presParOf" srcId="{4CBF0D0E-EB6D-4691-A799-BE8C93C64496}" destId="{4FB043FF-BBA7-44E6-9686-0C204F24B415}" srcOrd="0" destOrd="0" presId="urn:microsoft.com/office/officeart/2005/8/layout/hierarchy2"/>
    <dgm:cxn modelId="{A033EB5E-BBBE-4BB6-87CF-691CE373AEB6}" type="presParOf" srcId="{4CBF0D0E-EB6D-4691-A799-BE8C93C64496}" destId="{2230F907-12BF-4009-9043-E488A0A230A2}" srcOrd="1" destOrd="0" presId="urn:microsoft.com/office/officeart/2005/8/layout/hierarchy2"/>
    <dgm:cxn modelId="{E9A5D2A3-94D6-40CB-A5A0-4D2C15F675D3}" type="presParOf" srcId="{2230F907-12BF-4009-9043-E488A0A230A2}" destId="{79AF813A-A55D-45B3-BC29-1A5C4306B44A}" srcOrd="0" destOrd="0" presId="urn:microsoft.com/office/officeart/2005/8/layout/hierarchy2"/>
    <dgm:cxn modelId="{A5A71C65-52E0-4F72-8E99-4936EEC2CDA0}" type="presParOf" srcId="{79AF813A-A55D-45B3-BC29-1A5C4306B44A}" destId="{94CCE284-B88B-4F7E-87F5-1259162624F0}" srcOrd="0" destOrd="0" presId="urn:microsoft.com/office/officeart/2005/8/layout/hierarchy2"/>
    <dgm:cxn modelId="{9E1FABF5-D36C-43C8-954E-8094C92D2E2D}" type="presParOf" srcId="{2230F907-12BF-4009-9043-E488A0A230A2}" destId="{FB0AC9A6-D510-43AB-8F02-B27F6CD94DF5}" srcOrd="1" destOrd="0" presId="urn:microsoft.com/office/officeart/2005/8/layout/hierarchy2"/>
    <dgm:cxn modelId="{68253891-0313-4B18-9FA1-DEA0C114F657}" type="presParOf" srcId="{FB0AC9A6-D510-43AB-8F02-B27F6CD94DF5}" destId="{7B7FB5E6-6735-4249-ACD8-AC1CE30A37BD}" srcOrd="0" destOrd="0" presId="urn:microsoft.com/office/officeart/2005/8/layout/hierarchy2"/>
    <dgm:cxn modelId="{C1709C5A-BB15-4278-9544-37BE3FAD2882}" type="presParOf" srcId="{FB0AC9A6-D510-43AB-8F02-B27F6CD94DF5}" destId="{7710CB8F-6D2F-4D8B-9CFE-9270253C8C3D}" srcOrd="1" destOrd="0" presId="urn:microsoft.com/office/officeart/2005/8/layout/hierarchy2"/>
    <dgm:cxn modelId="{BC2B3222-03B5-43D6-8973-AE5B0269D2B3}" type="presParOf" srcId="{82B0F249-6E8B-4073-8AE5-F66F86A7B42B}" destId="{E49C3061-CC21-45F2-952A-68E06F0BFDAC}" srcOrd="2" destOrd="0" presId="urn:microsoft.com/office/officeart/2005/8/layout/hierarchy2"/>
    <dgm:cxn modelId="{FB7E0621-D902-4060-BC80-6569362244EB}" type="presParOf" srcId="{E49C3061-CC21-45F2-952A-68E06F0BFDAC}" destId="{4F577603-CA14-4A02-A9E6-74193E9B5585}" srcOrd="0" destOrd="0" presId="urn:microsoft.com/office/officeart/2005/8/layout/hierarchy2"/>
    <dgm:cxn modelId="{1DCF9A6C-0D17-4A3D-8DF5-D668F8500E26}" type="presParOf" srcId="{82B0F249-6E8B-4073-8AE5-F66F86A7B42B}" destId="{A4589CB3-4690-40BE-A9BE-83CB14FC0474}" srcOrd="3" destOrd="0" presId="urn:microsoft.com/office/officeart/2005/8/layout/hierarchy2"/>
    <dgm:cxn modelId="{B9A12EC7-F9E3-4C57-9911-03B2BE75A3AC}" type="presParOf" srcId="{A4589CB3-4690-40BE-A9BE-83CB14FC0474}" destId="{25D44B1E-F5CA-4A21-8F4C-9E7456B14A4B}" srcOrd="0" destOrd="0" presId="urn:microsoft.com/office/officeart/2005/8/layout/hierarchy2"/>
    <dgm:cxn modelId="{C76507B5-0448-4138-9BED-C3779FC9D2A1}" type="presParOf" srcId="{A4589CB3-4690-40BE-A9BE-83CB14FC0474}" destId="{88812E91-91BA-492F-85CA-1C8322064585}" srcOrd="1" destOrd="0" presId="urn:microsoft.com/office/officeart/2005/8/layout/hierarchy2"/>
    <dgm:cxn modelId="{5AB0A252-9F6A-4A69-ADCD-F19EBBCB258D}" type="presParOf" srcId="{88812E91-91BA-492F-85CA-1C8322064585}" destId="{5F4E246A-4DCC-46C6-958A-82F8EB8FB0CA}" srcOrd="0" destOrd="0" presId="urn:microsoft.com/office/officeart/2005/8/layout/hierarchy2"/>
    <dgm:cxn modelId="{FA48B871-AC64-4986-BF15-10D490E18626}" type="presParOf" srcId="{5F4E246A-4DCC-46C6-958A-82F8EB8FB0CA}" destId="{F16E33BB-FF66-4FAF-B49C-C5DCCA9E4B02}" srcOrd="0" destOrd="0" presId="urn:microsoft.com/office/officeart/2005/8/layout/hierarchy2"/>
    <dgm:cxn modelId="{75E8AC04-8BC9-48D1-BCDD-08D3A763C807}" type="presParOf" srcId="{88812E91-91BA-492F-85CA-1C8322064585}" destId="{FBD4141C-99B7-4597-8B5C-5DECD55430F0}" srcOrd="1" destOrd="0" presId="urn:microsoft.com/office/officeart/2005/8/layout/hierarchy2"/>
    <dgm:cxn modelId="{D3E43F5F-8137-4FBF-AA15-9DBF2B49BFD3}" type="presParOf" srcId="{FBD4141C-99B7-4597-8B5C-5DECD55430F0}" destId="{B33CF851-CC7B-41AD-8393-59973DEFA5B8}" srcOrd="0" destOrd="0" presId="urn:microsoft.com/office/officeart/2005/8/layout/hierarchy2"/>
    <dgm:cxn modelId="{289EC246-C0EA-4448-8ED7-E51D24745A96}" type="presParOf" srcId="{FBD4141C-99B7-4597-8B5C-5DECD55430F0}" destId="{7FB37F07-311B-4B4E-AB16-B766D6E7E1CA}" srcOrd="1" destOrd="0" presId="urn:microsoft.com/office/officeart/2005/8/layout/hierarchy2"/>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823683-F450-4905-94F0-08092AE85FDB}">
      <dsp:nvSpPr>
        <dsp:cNvPr id="0" name=""/>
        <dsp:cNvSpPr/>
      </dsp:nvSpPr>
      <dsp:spPr>
        <a:xfrm>
          <a:off x="4822" y="185261"/>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Produce binary masks of each layer in scan.</a:t>
          </a:r>
        </a:p>
      </dsp:txBody>
      <dsp:txXfrm>
        <a:off x="30150" y="210589"/>
        <a:ext cx="1390595" cy="814094"/>
      </dsp:txXfrm>
    </dsp:sp>
    <dsp:sp modelId="{7EF3A4DE-BC69-4162-9529-6EA93B66D4AF}">
      <dsp:nvSpPr>
        <dsp:cNvPr id="0" name=""/>
        <dsp:cNvSpPr/>
      </dsp:nvSpPr>
      <dsp:spPr>
        <a:xfrm>
          <a:off x="1572903" y="438921"/>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1572903" y="510407"/>
        <a:ext cx="213882" cy="214458"/>
      </dsp:txXfrm>
    </dsp:sp>
    <dsp:sp modelId="{59109571-3E51-44E1-B4B3-E227685E4881}">
      <dsp:nvSpPr>
        <dsp:cNvPr id="0" name=""/>
        <dsp:cNvSpPr/>
      </dsp:nvSpPr>
      <dsp:spPr>
        <a:xfrm>
          <a:off x="2022574" y="185261"/>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Construct visual hull by combining binary masks.</a:t>
          </a:r>
        </a:p>
      </dsp:txBody>
      <dsp:txXfrm>
        <a:off x="2047902" y="210589"/>
        <a:ext cx="1390595" cy="814094"/>
      </dsp:txXfrm>
    </dsp:sp>
    <dsp:sp modelId="{D5A81E5A-6FF4-4FF6-AE38-3DE34A2E2342}">
      <dsp:nvSpPr>
        <dsp:cNvPr id="0" name=""/>
        <dsp:cNvSpPr/>
      </dsp:nvSpPr>
      <dsp:spPr>
        <a:xfrm>
          <a:off x="3590655" y="438921"/>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a:off x="3590655" y="510407"/>
        <a:ext cx="213882" cy="214458"/>
      </dsp:txXfrm>
    </dsp:sp>
    <dsp:sp modelId="{F205F3C3-42B6-4746-9534-6E400C7BC0A5}">
      <dsp:nvSpPr>
        <dsp:cNvPr id="0" name=""/>
        <dsp:cNvSpPr/>
      </dsp:nvSpPr>
      <dsp:spPr>
        <a:xfrm>
          <a:off x="4040326" y="185261"/>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Train CNN using visual hulls.</a:t>
          </a:r>
        </a:p>
      </dsp:txBody>
      <dsp:txXfrm>
        <a:off x="4065654" y="210589"/>
        <a:ext cx="1390595" cy="814094"/>
      </dsp:txXfrm>
    </dsp:sp>
    <dsp:sp modelId="{94F02C61-E5FC-46E3-99F5-4888D4B8790A}">
      <dsp:nvSpPr>
        <dsp:cNvPr id="0" name=""/>
        <dsp:cNvSpPr/>
      </dsp:nvSpPr>
      <dsp:spPr>
        <a:xfrm rot="5400000">
          <a:off x="4608179" y="1150899"/>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rot="-5400000">
        <a:off x="4653723" y="1176842"/>
        <a:ext cx="214458" cy="213882"/>
      </dsp:txXfrm>
    </dsp:sp>
    <dsp:sp modelId="{CAA13A05-4363-4CA6-9A53-14F5A46CFD5D}">
      <dsp:nvSpPr>
        <dsp:cNvPr id="0" name=""/>
        <dsp:cNvSpPr/>
      </dsp:nvSpPr>
      <dsp:spPr>
        <a:xfrm>
          <a:off x="4040326" y="1626512"/>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Test CNN.</a:t>
          </a:r>
        </a:p>
      </dsp:txBody>
      <dsp:txXfrm>
        <a:off x="4065654" y="1651840"/>
        <a:ext cx="1390595" cy="814094"/>
      </dsp:txXfrm>
    </dsp:sp>
    <dsp:sp modelId="{ABC21D07-1A64-4BF8-98F6-8B961B4D0B09}">
      <dsp:nvSpPr>
        <dsp:cNvPr id="0" name=""/>
        <dsp:cNvSpPr/>
      </dsp:nvSpPr>
      <dsp:spPr>
        <a:xfrm rot="10800000">
          <a:off x="3607950" y="1880173"/>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rot="10800000">
        <a:off x="3699613" y="1951659"/>
        <a:ext cx="213882" cy="214458"/>
      </dsp:txXfrm>
    </dsp:sp>
    <dsp:sp modelId="{F7516DD4-4C04-4E15-A134-C3355EA87DE8}">
      <dsp:nvSpPr>
        <dsp:cNvPr id="0" name=""/>
        <dsp:cNvSpPr/>
      </dsp:nvSpPr>
      <dsp:spPr>
        <a:xfrm>
          <a:off x="2022574" y="1626512"/>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Examine Class Activation Maps to identify areas of interest.</a:t>
          </a:r>
        </a:p>
      </dsp:txBody>
      <dsp:txXfrm>
        <a:off x="2047902" y="1651840"/>
        <a:ext cx="1390595" cy="814094"/>
      </dsp:txXfrm>
    </dsp:sp>
    <dsp:sp modelId="{577C892E-4980-418C-88B7-5D4D856C20A7}">
      <dsp:nvSpPr>
        <dsp:cNvPr id="0" name=""/>
        <dsp:cNvSpPr/>
      </dsp:nvSpPr>
      <dsp:spPr>
        <a:xfrm rot="10800000">
          <a:off x="1590198" y="1880173"/>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GB" sz="1000" kern="1200"/>
        </a:p>
      </dsp:txBody>
      <dsp:txXfrm rot="10800000">
        <a:off x="1681861" y="1951659"/>
        <a:ext cx="213882" cy="214458"/>
      </dsp:txXfrm>
    </dsp:sp>
    <dsp:sp modelId="{8E920771-DC2C-480C-A401-43046185757B}">
      <dsp:nvSpPr>
        <dsp:cNvPr id="0" name=""/>
        <dsp:cNvSpPr/>
      </dsp:nvSpPr>
      <dsp:spPr>
        <a:xfrm>
          <a:off x="4822" y="1626512"/>
          <a:ext cx="1441251" cy="864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Envisage "idealised" diseased joint using Google DeepDream.</a:t>
          </a:r>
        </a:p>
      </dsp:txBody>
      <dsp:txXfrm>
        <a:off x="30150" y="1651840"/>
        <a:ext cx="1390595" cy="81409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258F6E-CB7A-4B6D-92EA-42FF08125F72}">
      <dsp:nvSpPr>
        <dsp:cNvPr id="0" name=""/>
        <dsp:cNvSpPr/>
      </dsp:nvSpPr>
      <dsp:spPr>
        <a:xfrm>
          <a:off x="1481" y="710301"/>
          <a:ext cx="911642" cy="4558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Identify central slice</a:t>
          </a:r>
        </a:p>
      </dsp:txBody>
      <dsp:txXfrm>
        <a:off x="14832" y="723652"/>
        <a:ext cx="884940" cy="429119"/>
      </dsp:txXfrm>
    </dsp:sp>
    <dsp:sp modelId="{5B350D73-CD85-48CE-8844-3C634AA5AF0A}">
      <dsp:nvSpPr>
        <dsp:cNvPr id="0" name=""/>
        <dsp:cNvSpPr/>
      </dsp:nvSpPr>
      <dsp:spPr>
        <a:xfrm>
          <a:off x="913123" y="916349"/>
          <a:ext cx="364656" cy="43725"/>
        </a:xfrm>
        <a:custGeom>
          <a:avLst/>
          <a:gdLst/>
          <a:ahLst/>
          <a:cxnLst/>
          <a:rect l="0" t="0" r="0" b="0"/>
          <a:pathLst>
            <a:path>
              <a:moveTo>
                <a:pt x="0" y="21862"/>
              </a:moveTo>
              <a:lnTo>
                <a:pt x="364656" y="218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086335" y="929096"/>
        <a:ext cx="18232" cy="18232"/>
      </dsp:txXfrm>
    </dsp:sp>
    <dsp:sp modelId="{28E4F88E-B5FD-4758-9184-2888512781A9}">
      <dsp:nvSpPr>
        <dsp:cNvPr id="0" name=""/>
        <dsp:cNvSpPr/>
      </dsp:nvSpPr>
      <dsp:spPr>
        <a:xfrm>
          <a:off x="1277780" y="710301"/>
          <a:ext cx="911642" cy="4558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Retrain CNN to classify central slices</a:t>
          </a:r>
        </a:p>
      </dsp:txBody>
      <dsp:txXfrm>
        <a:off x="1291131" y="723652"/>
        <a:ext cx="884940" cy="429119"/>
      </dsp:txXfrm>
    </dsp:sp>
    <dsp:sp modelId="{468BBF86-5EE6-4841-BCCD-AA177FC671AE}">
      <dsp:nvSpPr>
        <dsp:cNvPr id="0" name=""/>
        <dsp:cNvSpPr/>
      </dsp:nvSpPr>
      <dsp:spPr>
        <a:xfrm>
          <a:off x="2189422" y="916349"/>
          <a:ext cx="364656" cy="43725"/>
        </a:xfrm>
        <a:custGeom>
          <a:avLst/>
          <a:gdLst/>
          <a:ahLst/>
          <a:cxnLst/>
          <a:rect l="0" t="0" r="0" b="0"/>
          <a:pathLst>
            <a:path>
              <a:moveTo>
                <a:pt x="0" y="21862"/>
              </a:moveTo>
              <a:lnTo>
                <a:pt x="364656" y="218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362634" y="929096"/>
        <a:ext cx="18232" cy="18232"/>
      </dsp:txXfrm>
    </dsp:sp>
    <dsp:sp modelId="{AA012C12-C142-4DDD-BDB8-9CC6715BB1BE}">
      <dsp:nvSpPr>
        <dsp:cNvPr id="0" name=""/>
        <dsp:cNvSpPr/>
      </dsp:nvSpPr>
      <dsp:spPr>
        <a:xfrm>
          <a:off x="2554078" y="710301"/>
          <a:ext cx="911642" cy="4558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Align images using ICP</a:t>
          </a:r>
        </a:p>
      </dsp:txBody>
      <dsp:txXfrm>
        <a:off x="2567429" y="723652"/>
        <a:ext cx="884940" cy="429119"/>
      </dsp:txXfrm>
    </dsp:sp>
    <dsp:sp modelId="{8E9AF2E7-D21E-4708-803C-3DEBA062457C}">
      <dsp:nvSpPr>
        <dsp:cNvPr id="0" name=""/>
        <dsp:cNvSpPr/>
      </dsp:nvSpPr>
      <dsp:spPr>
        <a:xfrm rot="19457599">
          <a:off x="3423511" y="785301"/>
          <a:ext cx="449076" cy="43725"/>
        </a:xfrm>
        <a:custGeom>
          <a:avLst/>
          <a:gdLst/>
          <a:ahLst/>
          <a:cxnLst/>
          <a:rect l="0" t="0" r="0" b="0"/>
          <a:pathLst>
            <a:path>
              <a:moveTo>
                <a:pt x="0" y="21862"/>
              </a:moveTo>
              <a:lnTo>
                <a:pt x="449076" y="218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636822" y="795937"/>
        <a:ext cx="22453" cy="22453"/>
      </dsp:txXfrm>
    </dsp:sp>
    <dsp:sp modelId="{4FB043FF-BBA7-44E6-9686-0C204F24B415}">
      <dsp:nvSpPr>
        <dsp:cNvPr id="0" name=""/>
        <dsp:cNvSpPr/>
      </dsp:nvSpPr>
      <dsp:spPr>
        <a:xfrm>
          <a:off x="3830377" y="448204"/>
          <a:ext cx="911642" cy="4558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Retrain original network to classify aligned images</a:t>
          </a:r>
        </a:p>
      </dsp:txBody>
      <dsp:txXfrm>
        <a:off x="3843728" y="461555"/>
        <a:ext cx="884940" cy="429119"/>
      </dsp:txXfrm>
    </dsp:sp>
    <dsp:sp modelId="{79AF813A-A55D-45B3-BC29-1A5C4306B44A}">
      <dsp:nvSpPr>
        <dsp:cNvPr id="0" name=""/>
        <dsp:cNvSpPr/>
      </dsp:nvSpPr>
      <dsp:spPr>
        <a:xfrm>
          <a:off x="4742019" y="654252"/>
          <a:ext cx="364656" cy="43725"/>
        </a:xfrm>
        <a:custGeom>
          <a:avLst/>
          <a:gdLst/>
          <a:ahLst/>
          <a:cxnLst/>
          <a:rect l="0" t="0" r="0" b="0"/>
          <a:pathLst>
            <a:path>
              <a:moveTo>
                <a:pt x="0" y="21862"/>
              </a:moveTo>
              <a:lnTo>
                <a:pt x="364656" y="218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15231" y="666998"/>
        <a:ext cx="18232" cy="18232"/>
      </dsp:txXfrm>
    </dsp:sp>
    <dsp:sp modelId="{7B7FB5E6-6735-4249-ACD8-AC1CE30A37BD}">
      <dsp:nvSpPr>
        <dsp:cNvPr id="0" name=""/>
        <dsp:cNvSpPr/>
      </dsp:nvSpPr>
      <dsp:spPr>
        <a:xfrm>
          <a:off x="5106676" y="448204"/>
          <a:ext cx="911642" cy="4558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Produce Class Activation Maps describing regions of the central slice associated with CLM.</a:t>
          </a:r>
        </a:p>
      </dsp:txBody>
      <dsp:txXfrm>
        <a:off x="5120027" y="461555"/>
        <a:ext cx="884940" cy="429119"/>
      </dsp:txXfrm>
    </dsp:sp>
    <dsp:sp modelId="{E49C3061-CC21-45F2-952A-68E06F0BFDAC}">
      <dsp:nvSpPr>
        <dsp:cNvPr id="0" name=""/>
        <dsp:cNvSpPr/>
      </dsp:nvSpPr>
      <dsp:spPr>
        <a:xfrm rot="2142401">
          <a:off x="3423511" y="1047398"/>
          <a:ext cx="449076" cy="43725"/>
        </a:xfrm>
        <a:custGeom>
          <a:avLst/>
          <a:gdLst/>
          <a:ahLst/>
          <a:cxnLst/>
          <a:rect l="0" t="0" r="0" b="0"/>
          <a:pathLst>
            <a:path>
              <a:moveTo>
                <a:pt x="0" y="21862"/>
              </a:moveTo>
              <a:lnTo>
                <a:pt x="449076" y="218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3636822" y="1058034"/>
        <a:ext cx="22453" cy="22453"/>
      </dsp:txXfrm>
    </dsp:sp>
    <dsp:sp modelId="{25D44B1E-F5CA-4A21-8F4C-9E7456B14A4B}">
      <dsp:nvSpPr>
        <dsp:cNvPr id="0" name=""/>
        <dsp:cNvSpPr/>
      </dsp:nvSpPr>
      <dsp:spPr>
        <a:xfrm>
          <a:off x="3830377" y="972399"/>
          <a:ext cx="911642" cy="4558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Using affine transformations as features for SVM.</a:t>
          </a:r>
        </a:p>
      </dsp:txBody>
      <dsp:txXfrm>
        <a:off x="3843728" y="985750"/>
        <a:ext cx="884940" cy="429119"/>
      </dsp:txXfrm>
    </dsp:sp>
    <dsp:sp modelId="{5F4E246A-4DCC-46C6-958A-82F8EB8FB0CA}">
      <dsp:nvSpPr>
        <dsp:cNvPr id="0" name=""/>
        <dsp:cNvSpPr/>
      </dsp:nvSpPr>
      <dsp:spPr>
        <a:xfrm>
          <a:off x="4742019" y="1178446"/>
          <a:ext cx="364656" cy="43725"/>
        </a:xfrm>
        <a:custGeom>
          <a:avLst/>
          <a:gdLst/>
          <a:ahLst/>
          <a:cxnLst/>
          <a:rect l="0" t="0" r="0" b="0"/>
          <a:pathLst>
            <a:path>
              <a:moveTo>
                <a:pt x="0" y="21862"/>
              </a:moveTo>
              <a:lnTo>
                <a:pt x="364656" y="218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4915231" y="1191193"/>
        <a:ext cx="18232" cy="18232"/>
      </dsp:txXfrm>
    </dsp:sp>
    <dsp:sp modelId="{B33CF851-CC7B-41AD-8393-59973DEFA5B8}">
      <dsp:nvSpPr>
        <dsp:cNvPr id="0" name=""/>
        <dsp:cNvSpPr/>
      </dsp:nvSpPr>
      <dsp:spPr>
        <a:xfrm>
          <a:off x="5106676" y="972399"/>
          <a:ext cx="911642" cy="4558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Optimise feature space by reducing dimensionality through PCA.</a:t>
          </a:r>
        </a:p>
      </dsp:txBody>
      <dsp:txXfrm>
        <a:off x="5120027" y="985750"/>
        <a:ext cx="884940" cy="42911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41BEE62DE72EC42B63DE6584BE0869C" ma:contentTypeVersion="6" ma:contentTypeDescription="Create a new document." ma:contentTypeScope="" ma:versionID="d0a849892fcf6937fc91a7c3e759b473">
  <xsd:schema xmlns:xsd="http://www.w3.org/2001/XMLSchema" xmlns:xs="http://www.w3.org/2001/XMLSchema" xmlns:p="http://schemas.microsoft.com/office/2006/metadata/properties" xmlns:ns3="20a1ec47-68b3-42f8-b21d-122656d599e3" xmlns:ns4="b81bd8ed-66dc-48f8-a24a-fef88fb04c0e" targetNamespace="http://schemas.microsoft.com/office/2006/metadata/properties" ma:root="true" ma:fieldsID="ca3c3ca0e3ceab9f059c174eaee68580" ns3:_="" ns4:_="">
    <xsd:import namespace="20a1ec47-68b3-42f8-b21d-122656d599e3"/>
    <xsd:import namespace="b81bd8ed-66dc-48f8-a24a-fef88fb04c0e"/>
    <xsd:element name="properties">
      <xsd:complexType>
        <xsd:sequence>
          <xsd:element name="documentManagement">
            <xsd:complexType>
              <xsd:all>
                <xsd:element ref="ns3:MediaServiceMetadata" minOccurs="0"/>
                <xsd:element ref="ns3:MediaServiceFastMetadata" minOccurs="0"/>
                <xsd:element ref="ns3:MediaServiceAutoTag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a1ec47-68b3-42f8-b21d-122656d599e3"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81bd8ed-66dc-48f8-a24a-fef88fb04c0e"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1</b:Tag>
    <b:SourceType>Report</b:SourceType>
    <b:Guid>{3979BA18-BDFA-457E-9D07-5B1E1D036FD0}</b:Guid>
    <b:Title>Elbow dysplasia in dogs - a new scheme</b:Title>
    <b:Year>2011</b:Year>
    <b:City>London</b:City>
    <b:Publisher>British Veterinary Association (BVA)</b:Publisher>
    <b:Author>
      <b:Author>
        <b:NameList>
          <b:Person>
            <b:Last>Pead</b:Last>
            <b:First>Matthew</b:First>
            <b:Middle>J</b:Middle>
          </b:Person>
          <b:Person>
            <b:Last>Guthrie</b:Last>
            <b:First>Sue</b:First>
          </b:Person>
        </b:NameList>
      </b:Author>
    </b:Author>
    <b:RefOrder>1</b:RefOrder>
  </b:Source>
  <b:Source>
    <b:Tag>ACB14</b:Tag>
    <b:SourceType>Book</b:SourceType>
    <b:Guid>{2DEBB4E5-6A71-4B79-BF48-A414E9A97F7A}</b:Guid>
    <b:Title>Black's Veterinary Dictionary</b:Title>
    <b:Year>2014</b:Year>
    <b:Publisher>A &amp; C Black</b:Publisher>
    <b:City>London</b:City>
    <b:Author>
      <b:Author>
        <b:Corporate>A &amp; C Black</b:Corporate>
      </b:Author>
    </b:Author>
    <b:RefOrder>2</b:RefOrder>
  </b:Source>
  <b:Source>
    <b:Tag>Tem10</b:Tag>
    <b:SourceType>JournalArticle</b:SourceType>
    <b:Guid>{006CC662-889D-432A-92DF-D1F7AE4FB6A3}</b:Guid>
    <b:Author>
      <b:Author>
        <b:NameList>
          <b:Person>
            <b:Last>Temwichitr</b:Last>
            <b:First>Jedee</b:First>
          </b:Person>
          <b:Person>
            <b:Last>Leegwater</b:Last>
            <b:First>A.J</b:First>
            <b:Middle>Peter A.J</b:Middle>
          </b:Person>
          <b:Person>
            <b:Last>Hazewinkel</b:Last>
            <b:First>A.W.</b:First>
            <b:Middle>Herman A.W.</b:Middle>
          </b:Person>
        </b:NameList>
      </b:Author>
    </b:Author>
    <b:Title>Fragmented coronoid process in the dog: A heritable disease</b:Title>
    <b:JournalName>The Veterinary Journal</b:JournalName>
    <b:Year>2010</b:Year>
    <b:Pages>123-129</b:Pages>
    <b:Volume>185</b:Volume>
    <b:Issue>2</b:Issue>
    <b:RefOrder>3</b:RefOrder>
  </b:Source>
  <b:Source>
    <b:Tag>Mic13</b:Tag>
    <b:SourceType>JournalArticle</b:SourceType>
    <b:Guid>{3A83FA83-D0BD-4999-A0D7-ABE10815D1B5}</b:Guid>
    <b:Author>
      <b:Author>
        <b:NameList>
          <b:Person>
            <b:Last>Michelsen</b:Last>
            <b:First>Jacob</b:First>
          </b:Person>
        </b:NameList>
      </b:Author>
    </b:Author>
    <b:Title>Canine elbow dysplasia: Aetiopathogenesis and current treatment recommendations</b:Title>
    <b:JournalName>The Veterinary Journal</b:JournalName>
    <b:Year>2013</b:Year>
    <b:Pages>12-19</b:Pages>
    <b:Volume>196</b:Volume>
    <b:Issue>1</b:Issue>
    <b:RefOrder>4</b:RefOrder>
  </b:Source>
  <b:Source>
    <b:Tag>Gem07</b:Tag>
    <b:SourceType>JournalArticle</b:SourceType>
    <b:Guid>{7D7B9571-636F-4E0D-B01E-BA082A98C944}</b:Guid>
    <b:Author>
      <b:Author>
        <b:NameList>
          <b:Person>
            <b:Last>Gemmill</b:Last>
            <b:First>T.J.</b:First>
          </b:Person>
          <b:Person>
            <b:Last>Clements</b:Last>
            <b:First>D.N.</b:First>
          </b:Person>
        </b:NameList>
      </b:Author>
    </b:Author>
    <b:Title>Fragmented coronoid process in the dog: is there a role for incongruency?</b:Title>
    <b:JournalName>Journal of Small Animal Practice</b:JournalName>
    <b:Year>2007</b:Year>
    <b:Pages>361-368</b:Pages>
    <b:Issue>48</b:Issue>
    <b:RefOrder>5</b:RefOrder>
  </b:Source>
  <b:Source>
    <b:Tag>Dem05</b:Tag>
    <b:SourceType>JournalArticle</b:SourceType>
    <b:Guid>{882B2A6C-F559-45FE-8486-BEE83345B9A0}</b:Guid>
    <b:Author>
      <b:Author>
        <b:NameList>
          <b:Person>
            <b:Last>Demko</b:Last>
            <b:First>Jennifer</b:First>
            <b:Middle>DVM</b:Middle>
          </b:Person>
          <b:Person>
            <b:Last>McLaughlin</b:Last>
            <b:First>Ron</b:First>
            <b:Middle>DVM, DVSc</b:Middle>
          </b:Person>
        </b:NameList>
      </b:Author>
    </b:Author>
    <b:Title>Developmental Orthopedic Disease</b:Title>
    <b:JournalName>Veterinary Clinics of North America: Small Animal Practice</b:JournalName>
    <b:Year>2005</b:Year>
    <b:Pages>1111-1135</b:Pages>
    <b:Volume>35</b:Volume>
    <b:Issue>5</b:Issue>
    <b:RefOrder>7</b:RefOrder>
  </b:Source>
  <b:Source>
    <b:Tag>Fit09</b:Tag>
    <b:SourceType>JournalArticle</b:SourceType>
    <b:Guid>{6BA5E3C9-E5EE-4CEB-A6BC-037735BABEA6}</b:Guid>
    <b:Author>
      <b:Author>
        <b:NameList>
          <b:Person>
            <b:Last>Fitzpatrick</b:Last>
            <b:First>Noel</b:First>
            <b:Middle>MVB CertSAO CertVR</b:Middle>
          </b:Person>
          <b:Person>
            <b:Last>Yeadon</b:Last>
            <b:First>Russell</b:First>
            <b:Middle>MA VetMB</b:Middle>
          </b:Person>
        </b:NameList>
      </b:Author>
    </b:Author>
    <b:Title>Working Algorithm for Treatment Decision Making for Developmental Disease of the Medial Compartment of the Elbow in Dogs</b:Title>
    <b:JournalName>Veterinary Surgery</b:JournalName>
    <b:Year>2009</b:Year>
    <b:Pages>285-300</b:Pages>
    <b:Volume>38</b:Volume>
    <b:Issue>2</b:Issue>
    <b:RefOrder>6</b:RefOrder>
  </b:Source>
  <b:Source>
    <b:Tag>Cha96</b:Tag>
    <b:SourceType>Book</b:SourceType>
    <b:Guid>{7823F4A3-5E93-4647-B169-BD9CB31C4E74}</b:Guid>
    <b:Title>Ettinger Feldman Textbook of Veterinary Internal Medicine 4th Edn</b:Title>
    <b:Year>1996</b:Year>
    <b:Author>
      <b:Author>
        <b:NameList>
          <b:Person>
            <b:Last>Chandler</b:Last>
            <b:First>E.A.</b:First>
          </b:Person>
        </b:NameList>
      </b:Author>
    </b:Author>
    <b:City>London</b:City>
    <b:Publisher>W. B. Saunders</b:Publisher>
    <b:RefOrder>15</b:RefOrder>
  </b:Source>
  <b:Source>
    <b:Tag>Elj13</b:Tag>
    <b:SourceType>JournalArticle</b:SourceType>
    <b:Guid>{3495ACC8-8E3B-4163-A2CA-6BCD76960D0F}</b:Guid>
    <b:Title>Sensitivity and Specificity of 3D Models of the Radioulnar Joint Cup in Combination With a Sphere Fitted to the Ulnar Trochlear North for Estimation of Radioulnar Incongruence In Vitro</b:Title>
    <b:Year>2013</b:Year>
    <b:Author>
      <b:Author>
        <b:NameList>
          <b:Person>
            <b:Last>Eljack</b:Last>
            <b:First>Hamdi</b:First>
          </b:Person>
          <b:Person>
            <b:Last>Werner</b:Last>
            <b:First>Hinnerk</b:First>
          </b:Person>
          <b:Person>
            <b:Last>Bottcher</b:Last>
            <b:First>Peter</b:First>
          </b:Person>
        </b:NameList>
      </b:Author>
    </b:Author>
    <b:JournalName>Veterinary Surgery</b:JournalName>
    <b:Pages>365-370</b:Pages>
    <b:Volume>42</b:Volume>
    <b:RefOrder>24</b:RefOrder>
  </b:Source>
  <b:Source>
    <b:Tag>Alv17</b:Tag>
    <b:SourceType>JournalArticle</b:SourceType>
    <b:Guid>{A125EA7A-A875-46A2-A276-A6F0B6BC028D}</b:Guid>
    <b:Author>
      <b:Author>
        <b:NameList>
          <b:Person>
            <b:Last>Alves-Pimenta</b:Last>
            <b:First>Sofia</b:First>
          </b:Person>
          <b:Person>
            <b:Last>Ginja</b:Last>
            <b:First>Mario</b:First>
            <b:Middle>M.</b:Middle>
          </b:Person>
          <b:Person>
            <b:Last>Fernandes</b:Last>
            <b:First>Armando</b:First>
            <b:Middle>M.</b:Middle>
          </b:Person>
          <b:Person>
            <b:Last>Ferreira</b:Last>
            <b:First>Antonio</b:First>
            <b:Middle>J.</b:Middle>
          </b:Person>
          <b:Person>
            <b:Last>Melo-Pinto</b:Last>
            <b:First>Pedro</b:First>
          </b:Person>
          <b:Person>
            <b:Last>Colaco</b:Last>
            <b:First>Bruno</b:First>
          </b:Person>
        </b:NameList>
      </b:Author>
    </b:Author>
    <b:Title>Computed Tomography and Radiographic Assessment of Congruity Between the Ulnar Trochlear Notch and Humeral Trochle in Large Breed Dogs</b:Title>
    <b:JournalName>Veterinary and Comparative Orthopaedics and Traumatology</b:JournalName>
    <b:Year>2017</b:Year>
    <b:Pages>8-14</b:Pages>
    <b:Volume>1</b:Volume>
    <b:Issue>30</b:Issue>
    <b:RefOrder>37</b:RefOrder>
  </b:Source>
  <b:Source>
    <b:Tag>Pé13</b:Tag>
    <b:SourceType>Book</b:SourceType>
    <b:Guid>{95C39981-0CB7-4146-B60D-82E703DF86CF}</b:Guid>
    <b:Title> Image processing with ImageJ : discover the incredible possibilities of ImageJ, from basic image procesing to macro and plugin development</b:Title>
    <b:Year>2013</b:Year>
    <b:Author>
      <b:Author>
        <b:NameList>
          <b:Person>
            <b:Last>Pérez</b:Last>
            <b:First>José</b:First>
            <b:Middle>María Mateos.</b:Middle>
          </b:Person>
          <b:Person>
            <b:Last>Pascau</b:Last>
            <b:First>Javier.</b:First>
          </b:Person>
        </b:NameList>
      </b:Author>
    </b:Author>
    <b:City>Birmingham</b:City>
    <b:Publisher>Packt Publishing</b:Publisher>
    <b:RefOrder>42</b:RefOrder>
  </b:Source>
  <b:Source>
    <b:Tag>Gem05</b:Tag>
    <b:SourceType>JournalArticle</b:SourceType>
    <b:Guid>{5538331C-CB19-440F-B190-2FF7C551EA85}</b:Guid>
    <b:Title>Evaluation of elbow incongruencyusing reconstructed CT in dogssuffering fragmented coronoid process</b:Title>
    <b:Year>2005</b:Year>
    <b:Author>
      <b:Author>
        <b:NameList>
          <b:Person>
            <b:Last>Gemmill</b:Last>
            <b:First>T.</b:First>
            <b:Middle>J.</b:Middle>
          </b:Person>
          <b:Person>
            <b:Last>Mellor</b:Last>
            <b:First>D.</b:First>
            <b:Middle>J.</b:Middle>
          </b:Person>
          <b:Person>
            <b:Last>Clements</b:Last>
            <b:First>D.</b:First>
            <b:Middle>N.</b:Middle>
          </b:Person>
          <b:Person>
            <b:Last>Clarke</b:Last>
            <b:First>S.</b:First>
            <b:Middle>P.</b:Middle>
          </b:Person>
          <b:Person>
            <b:Last>Farrell</b:Last>
            <b:First>M.</b:First>
          </b:Person>
          <b:Person>
            <b:Last>Bennett</b:Last>
            <b:First>D.</b:First>
          </b:Person>
          <b:Person>
            <b:Last>Carmichael</b:Last>
            <b:First>S.</b:First>
          </b:Person>
        </b:NameList>
      </b:Author>
    </b:Author>
    <b:JournalName>Journal of Small Animal Practice</b:JournalName>
    <b:Pages>327-333</b:Pages>
    <b:Volume>46</b:Volume>
    <b:RefOrder>22</b:RefOrder>
  </b:Source>
  <b:Source>
    <b:Tag>Pro10</b:Tag>
    <b:SourceType>JournalArticle</b:SourceType>
    <b:Guid>{CC24D739-9E5B-4AF3-8232-B81E04C983E4}</b:Guid>
    <b:Author>
      <b:Author>
        <b:NameList>
          <b:Person>
            <b:Last>Proks</b:Last>
            <b:First>P.</b:First>
          </b:Person>
          <b:Person>
            <b:Last>Stehlík</b:Last>
            <b:First>L.</b:First>
          </b:Person>
          <b:Person>
            <b:Last>Irova</b:Last>
            <b:First>K</b:First>
          </b:Person>
          <b:Person>
            <b:Last>Dvořák</b:Last>
            <b:First>M.</b:First>
          </b:Person>
          <b:Person>
            <b:Last>Srnec</b:Last>
            <b:First>R.</b:First>
          </b:Person>
          <b:Person>
            <b:Last>Nečas</b:Last>
            <b:First>A</b:First>
          </b:Person>
        </b:NameList>
      </b:Author>
    </b:Author>
    <b:Title>Relationship between Radioulnar Incongruity of Elbow Joints and the Type ofFragmented Processus Coronoideus Medialis</b:Title>
    <b:JournalName>Acta Veterinaria Brno</b:JournalName>
    <b:Year>2010</b:Year>
    <b:Pages>307-312</b:Pages>
    <b:Volume>79</b:Volume>
    <b:RefOrder>23</b:RefOrder>
  </b:Source>
  <b:Source>
    <b:Tag>Gil06</b:Tag>
    <b:SourceType>DocumentFromInternetSite</b:SourceType>
    <b:Guid>{9CBA2940-6A76-467F-8F43-2F2F416E9A1F}</b:Guid>
    <b:Title>Wikimedia Commons</b:Title>
    <b:Year>2006</b:Year>
    <b:Author>
      <b:Author>
        <b:NameList>
          <b:Person>
            <b:Last>Gille</b:Last>
            <b:First>Uwe</b:First>
          </b:Person>
        </b:NameList>
      </b:Author>
    </b:Author>
    <b:Month>June</b:Month>
    <b:Day>13</b:Day>
    <b:YearAccessed>2019</b:YearAccessed>
    <b:MonthAccessed>December</b:MonthAccessed>
    <b:DayAccessed>3</b:DayAccessed>
    <b:URL>https://commons.wikimedia.org/wiki/File:Elbow-Dysplasia-Manifestations.svg</b:URL>
    <b:RefOrder>43</b:RefOrder>
  </b:Source>
  <b:Source>
    <b:Tag>MSc11</b:Tag>
    <b:SourceType>BookSection</b:SourceType>
    <b:Guid>{5F002258-B5E5-499C-A7B1-DED355592420}</b:Guid>
    <b:Title>CT Scan</b:Title>
    <b:Year>2011</b:Year>
    <b:Author>
      <b:Author>
        <b:NameList>
          <b:Person>
            <b:Last>M.</b:Last>
            <b:First>Schwab</b:First>
          </b:Person>
        </b:NameList>
      </b:Author>
    </b:Author>
    <b:Publisher>Springer, Berlin, Heidelberg</b:Publisher>
    <b:BookTitle>Encyclopedia of Cancer</b:BookTitle>
    <b:Pages>78</b:Pages>
    <b:RefOrder>44</b:RefOrder>
  </b:Source>
  <b:Source>
    <b:Tag>Toy12</b:Tag>
    <b:SourceType>DocumentFromInternetSite</b:SourceType>
    <b:Guid>{0E5E4B27-185D-4BF6-9DD0-A12214E60EA4}</b:Guid>
    <b:Title>Wikicommons</b:Title>
    <b:Year>2012</b:Year>
    <b:Author>
      <b:Author>
        <b:NameList>
          <b:Person>
            <b:Last>Toyaski</b:Last>
            <b:First>Tom</b:First>
          </b:Person>
        </b:NameList>
      </b:Author>
    </b:Author>
    <b:Month>September</b:Month>
    <b:Day>2</b:Day>
    <b:YearAccessed>2019</b:YearAccessed>
    <b:MonthAccessed>December</b:MonthAccessed>
    <b:DayAccessed>3</b:DayAccessed>
    <b:URL>https://commons.wikimedia.org/wiki/File:CT_PRINCI_PB.jpg</b:URL>
    <b:RefOrder>45</b:RefOrder>
  </b:Source>
  <b:Source>
    <b:Tag>Jun17</b:Tag>
    <b:SourceType>JournalArticle</b:SourceType>
    <b:Guid>{086F85DB-5FCB-4C02-8D7A-EAC572997D0A}</b:Guid>
    <b:Title>Alignment Solution for CT Image Reconstruction using Fixed Point and Virtual Rotation Axis</b:Title>
    <b:Year>2017</b:Year>
    <b:Author>
      <b:Author>
        <b:NameList>
          <b:Person>
            <b:Last>Jun</b:Last>
            <b:First>K</b:First>
          </b:Person>
          <b:Person>
            <b:Last>Yoon</b:Last>
            <b:First>S.</b:First>
          </b:Person>
        </b:NameList>
      </b:Author>
    </b:Author>
    <b:JournalName>Sci Rep</b:JournalName>
    <b:Volume>7</b:Volume>
    <b:Issue>41218</b:Issue>
    <b:Publisher>Sci Rep</b:Publisher>
    <b:RefOrder>18</b:RefOrder>
  </b:Source>
  <b:Source>
    <b:Tag>Kon01</b:Tag>
    <b:SourceType>JournalArticle</b:SourceType>
    <b:Guid>{7C119321-B056-452F-9C21-9325B90D0925}</b:Guid>
    <b:Author>
      <b:Author>
        <b:NameList>
          <b:Person>
            <b:Last>Kononeko</b:Last>
            <b:First>I</b:First>
          </b:Person>
        </b:NameList>
      </b:Author>
    </b:Author>
    <b:Title>Machine learning for medical diagnosis: history, state of the art and perspective</b:Title>
    <b:JournalName>Artificial Intelligence in Medicine</b:JournalName>
    <b:Year>2001</b:Year>
    <b:Pages>89-109</b:Pages>
    <b:Volume>23</b:Volume>
    <b:Issue>1</b:Issue>
    <b:RefOrder>46</b:RefOrder>
  </b:Source>
  <b:Source>
    <b:Tag>Dez07</b:Tag>
    <b:SourceType>JournalArticle</b:SourceType>
    <b:Guid>{F9B05681-1CFB-4B59-BAA0-0B565A726D37}</b:Guid>
    <b:Author>
      <b:Author>
        <b:NameList>
          <b:Person>
            <b:Last>Dezateux</b:Last>
            <b:First>C</b:First>
          </b:Person>
        </b:NameList>
      </b:Author>
    </b:Author>
    <b:Title>Developmental dysplasia of the hip</b:Title>
    <b:JournalName>The Lancet</b:JournalName>
    <b:Year>2007</b:Year>
    <b:Pages>1541-1552</b:Pages>
    <b:Volume>369</b:Volume>
    <b:Issue>9572</b:Issue>
    <b:RefOrder>33</b:RefOrder>
  </b:Source>
  <b:Source>
    <b:Tag>Xue17</b:Tag>
    <b:SourceType>JournalArticle</b:SourceType>
    <b:Guid>{27BCA977-CAEA-40E1-97F4-553E7A5423D5}</b:Guid>
    <b:Author>
      <b:Author>
        <b:NameList>
          <b:Person>
            <b:Last>Xue</b:Last>
            <b:First>Y</b:First>
          </b:Person>
          <b:Person>
            <b:Last>Zhang</b:Last>
            <b:First>R</b:First>
          </b:Person>
          <b:Person>
            <b:Last>Deng</b:Last>
            <b:First>Y</b:First>
          </b:Person>
          <b:Person>
            <b:Last>Chen</b:Last>
            <b:First>K</b:First>
          </b:Person>
          <b:Person>
            <b:Last>Jiang</b:Last>
            <b:First>T</b:First>
          </b:Person>
        </b:NameList>
      </b:Author>
    </b:Author>
    <b:Title>A preliminary examination of the diagnostic value of deep learning in hip osteoarthritis</b:Title>
    <b:JournalName>PLoS One</b:JournalName>
    <b:Year>2017</b:Year>
    <b:RefOrder>34</b:RefOrder>
  </b:Source>
  <b:Source>
    <b:Tag>Mat15</b:Tag>
    <b:SourceType>BookSection</b:SourceType>
    <b:Guid>{7114B91E-2F47-417D-8053-9BCCE39B5D46}</b:Guid>
    <b:Author>
      <b:Author>
        <b:NameList>
          <b:Person>
            <b:Last>Maturana</b:Last>
            <b:First>D</b:First>
          </b:Person>
          <b:Person>
            <b:Last>Scherer</b:Last>
            <b:First>S</b:First>
          </b:Person>
        </b:NameList>
      </b:Author>
    </b:Author>
    <b:Title>VoxNet: A 3D Convolutional Neural Network for real-time object recognition</b:Title>
    <b:JournalName>2015 IEEE/RSJ International Conference on Intelligent Robots and Systems (IROS)</b:JournalName>
    <b:Year>2015</b:Year>
    <b:Pages>922-928</b:Pages>
    <b:BookTitle>2015 IEEE/RSJ International Conference on Intelligent Robots and Systems (IROS)</b:BookTitle>
    <b:City>Hamburg</b:City>
    <b:Publisher>IEEE</b:Publisher>
    <b:RefOrder>47</b:RefOrder>
  </b:Source>
  <b:Source>
    <b:Tag>Bro11</b:Tag>
    <b:SourceType>Book</b:SourceType>
    <b:Guid>{757FD5DF-7924-4CF1-8523-ADF896F56496}</b:Guid>
    <b:Title>Diagnostic Imaging for the Emergency Physician</b:Title>
    <b:Year>2011</b:Year>
    <b:City>Philadelphia</b:City>
    <b:Publisher>Saunders</b:Publisher>
    <b:Author>
      <b:Author>
        <b:NameList>
          <b:Person>
            <b:Last>Broder</b:Last>
            <b:First>J</b:First>
          </b:Person>
        </b:NameList>
      </b:Author>
    </b:Author>
    <b:RefOrder>19</b:RefOrder>
  </b:Source>
  <b:Source>
    <b:Tag>Hil03</b:Tag>
    <b:SourceType>JournalArticle</b:SourceType>
    <b:Guid>{8E288CFA-D409-48CA-8644-77D6198C12EC}</b:Guid>
    <b:Title>Neurosurgical considerations in posttraumatic syringomyelia</b:Title>
    <b:JournalName>AORN Journal</b:JournalName>
    <b:Year>2003</b:Year>
    <b:Pages>135-150</b:Pages>
    <b:Volume>77</b:Volume>
    <b:Issue>1</b:Issue>
    <b:Author>
      <b:Author>
        <b:NameList>
          <b:Person>
            <b:Last>Hilton</b:Last>
            <b:First>Edith</b:First>
            <b:Middle>L.</b:Middle>
          </b:Person>
          <b:Person>
            <b:Last>Henderson</b:Last>
            <b:First>Lesley</b:First>
            <b:Middle>J.</b:Middle>
          </b:Person>
        </b:NameList>
      </b:Author>
    </b:Author>
    <b:Publisher>AORN Journal</b:Publisher>
    <b:City>Denver</b:City>
    <b:RefOrder>8</b:RefOrder>
  </b:Source>
  <b:Source>
    <b:Tag>Use17</b:Tag>
    <b:SourceType>JournalArticle</b:SourceType>
    <b:Guid>{7E2B490D-CE4B-46B0-83DB-FAE3737CEE71}</b:Guid>
    <b:Title>Use of Morphometric Mapping to Characterise Symptomatic Chiari-Like Malformation, Secondary Syringomyelia and Associated Brachycephaly in the Cavalier King Charles Spaniel</b:Title>
    <b:JournalName>PLoS One</b:JournalName>
    <b:Year>2017</b:Year>
    <b:Volume>12</b:Volume>
    <b:Issue>1</b:Issue>
    <b:RefOrder>9</b:RefOrder>
  </b:Source>
  <b:Source>
    <b:Tag>Lin07</b:Tag>
    <b:SourceType>DocumentFromInternetSite</b:SourceType>
    <b:Guid>{74AD6C4A-B8A9-421A-B354-0881C1720ADC}</b:Guid>
    <b:Author>
      <b:Author>
        <b:NameList>
          <b:Person>
            <b:Last>Linsey</b:Last>
            <b:First>E</b:First>
          </b:Person>
        </b:NameList>
      </b:Author>
    </b:Author>
    <b:Title>Wikimedia Commons</b:Title>
    <b:Year>2007</b:Year>
    <b:Month>February</b:Month>
    <b:Day>19</b:Day>
    <b:YearAccessed>2020</b:YearAccessed>
    <b:MonthAccessed>April</b:MonthAccessed>
    <b:DayAccessed>20</b:DayAccessed>
    <b:URL>https://commons.wikimedia.org/wiki/File:Syringomyelia.jpg</b:URL>
    <b:RefOrder>48</b:RefOrder>
  </b:Source>
  <b:Source>
    <b:Tag>Lou16</b:Tag>
    <b:SourceType>JournalArticle</b:SourceType>
    <b:Guid>{DEA6A5CF-1058-44D4-A81C-0422720494C7}</b:Guid>
    <b:Title>Chiari-like Malformation</b:Title>
    <b:Year>2016</b:Year>
    <b:Author>
      <b:Author>
        <b:NameList>
          <b:Person>
            <b:Last>Loughin</b:Last>
            <b:First>Catherine</b:First>
            <b:Middle>A.</b:Middle>
          </b:Person>
        </b:NameList>
      </b:Author>
    </b:Author>
    <b:JournalName>Veterinary Clinics of North America: Small Animal Practice</b:JournalName>
    <b:Pages>231-242</b:Pages>
    <b:Volume>46</b:Volume>
    <b:Issue>2</b:Issue>
    <b:RefOrder>10</b:RefOrder>
  </b:Source>
  <b:Source>
    <b:Tag>Rus18</b:Tag>
    <b:SourceType>JournalArticle</b:SourceType>
    <b:Guid>{CB5109C5-CB71-4D55-A3AB-8D067046F411}</b:Guid>
    <b:Title>Clinical Application of Diagnostic Imaging of Chiari-Like Malformation and Syringomyelia</b:Title>
    <b:JournalName>Front Vet Sci</b:JournalName>
    <b:Year>2018</b:Year>
    <b:Volume>5</b:Volume>
    <b:Issue>280</b:Issue>
    <b:Author>
      <b:Author>
        <b:NameList>
          <b:Person>
            <b:Last>Rusbridge</b:Last>
            <b:First>Clare</b:First>
          </b:Person>
          <b:Person>
            <b:Last>Stringer</b:Last>
            <b:First>Felicity</b:First>
          </b:Person>
          <b:Person>
            <b:Last>Knowler</b:Last>
            <b:First>Susan</b:First>
            <b:Middle>P.</b:Middle>
          </b:Person>
        </b:NameList>
      </b:Author>
    </b:Author>
    <b:RefOrder>13</b:RefOrder>
  </b:Source>
  <b:Source>
    <b:Tag>Rus13</b:Tag>
    <b:SourceType>JournalArticle</b:SourceType>
    <b:Guid>{E751E392-8BC2-41DB-ADFC-B1091C1C604A}</b:Guid>
    <b:Author>
      <b:Author>
        <b:NameList>
          <b:Person>
            <b:Last>Rusbridge</b:Last>
            <b:First>Clare</b:First>
          </b:Person>
        </b:NameList>
      </b:Author>
    </b:Author>
    <b:Title>Chiari–like malformation and syringomyelia</b:Title>
    <b:JournalName>European Journal of Companion Animal Practice</b:JournalName>
    <b:Year>2013</b:Year>
    <b:Pages>70</b:Pages>
    <b:Volume>23</b:Volume>
    <b:Issue>3</b:Issue>
    <b:Publisher>Federation of Companion Animal Veterinary Associations</b:Publisher>
    <b:RefOrder>11</b:RefOrder>
  </b:Source>
  <b:Source>
    <b:Tag>She18</b:Tag>
    <b:SourceType>DocumentFromInternetSite</b:SourceType>
    <b:Guid>{C06AC486-53C8-41D3-AD66-A80ABA2048E2}</b:Guid>
    <b:Title>Wikimedia Commons</b:Title>
    <b:Year>2018</b:Year>
    <b:Author>
      <b:Author>
        <b:NameList>
          <b:Person>
            <b:Last>Shen</b:Last>
            <b:First>Mark</b:First>
            <b:Middle>D.</b:Middle>
          </b:Person>
        </b:NameList>
      </b:Author>
    </b:Author>
    <b:Month>December</b:Month>
    <b:Day>13</b:Day>
    <b:YearAccessed>2020</b:YearAccessed>
    <b:MonthAccessed>April</b:MonthAccessed>
    <b:DayAccessed>20</b:DayAccessed>
    <b:URL>https://commons.wikimedia.org/wiki/File:CSF_circulation.png</b:URL>
    <b:RefOrder>12</b:RefOrder>
  </b:Source>
  <b:Source>
    <b:Tag>Hec18</b:Tag>
    <b:SourceType>JournalArticle</b:SourceType>
    <b:Guid>{721E4E6D-D818-42E4-9EB9-616ABA4D753F}</b:Guid>
    <b:Title>Understanding and Treating Chiari-like Malformation and Syringomyelia in Dogs</b:Title>
    <b:Year>2018</b:Year>
    <b:Author>
      <b:Author>
        <b:NameList>
          <b:Person>
            <b:Last>Hechler</b:Last>
            <b:First>Ashley</b:First>
            <b:Middle>C.</b:Middle>
          </b:Person>
          <b:Person>
            <b:Last>Moore</b:Last>
            <b:First>Sarah</b:First>
            <b:Middle>A.</b:Middle>
          </b:Person>
        </b:NameList>
      </b:Author>
    </b:Author>
    <b:JournalName>Topics in Companion Animal Medicine</b:JournalName>
    <b:Pages>1-11</b:Pages>
    <b:Volume>33</b:Volume>
    <b:Issue>1</b:Issue>
    <b:RefOrder>16</b:RefOrder>
  </b:Source>
  <b:Source>
    <b:Tag>Sal19</b:Tag>
    <b:SourceType>Report</b:SourceType>
    <b:Guid>{F19F744D-F100-41FE-AB99-533349E4D3A2}</b:Guid>
    <b:Author>
      <b:Author>
        <b:NameList>
          <b:Person>
            <b:Last>Salunke</b:Last>
            <b:First>Pravin</b:First>
          </b:Person>
          <b:Person>
            <b:Last>Karthigeyan</b:Last>
            <b:First>Madhivanan</b:First>
          </b:Person>
          <b:Person>
            <b:Last>Malik</b:Last>
            <b:First>Puneet</b:First>
          </b:Person>
        </b:NameList>
      </b:Author>
    </b:Author>
    <b:Title>Foramen magnum decompression without bone removal: C1–C2 posterior fixation for Chiari with congenital atlantoaxial dislocation/basilar invagination</b:Title>
    <b:JournalName>SURGICAL NEUROLOGY INTERNATIONAL</b:JournalName>
    <b:Year>2019</b:Year>
    <b:Publisher>Department of Neurosurgery, Postgraduate Institute of Medical Education &amp; Research (PGIMER)</b:Publisher>
    <b:City>Chandigarh</b:City>
    <b:RefOrder>17</b:RefOrder>
  </b:Source>
  <b:Source>
    <b:Tag>Bod19</b:Tag>
    <b:SourceType>DocumentFromInternetSite</b:SourceType>
    <b:Guid>{673086FE-1CA6-474C-A082-86F4267B199D}</b:Guid>
    <b:Title>Wikimedia Commons</b:Title>
    <b:Year>2019</b:Year>
    <b:Author>
      <b:Author>
        <b:Corporate>BodyParts3D</b:Corporate>
      </b:Author>
    </b:Author>
    <b:Month>July</b:Month>
    <b:Day>21</b:Day>
    <b:YearAccessed>2020</b:YearAccessed>
    <b:MonthAccessed>April</b:MonthAccessed>
    <b:DayAccessed>20</b:DayAccessed>
    <b:URL>https://commons.wikimedia.org/wiki/File:Posterior_cranial_fossa_boundaries.svg</b:URL>
    <b:RefOrder>49</b:RefOrder>
  </b:Source>
  <b:Source>
    <b:Tag>McR06</b:Tag>
    <b:SourceType>Book</b:SourceType>
    <b:Guid>{C82FED07-9AF1-4A6D-99BD-523FAE101B08}</b:Guid>
    <b:Title>MRI from Picture to Proton</b:Title>
    <b:Year>2006</b:Year>
    <b:Pages>33-34</b:Pages>
    <b:Author>
      <b:Author>
        <b:NameList>
          <b:Person>
            <b:Last>McRobbie</b:Last>
            <b:First>Donald</b:First>
            <b:Middle>W.</b:Middle>
          </b:Person>
          <b:Person>
            <b:Last>Moore</b:Last>
            <b:First>Elizabeth</b:First>
            <b:Middle>A.</b:Middle>
          </b:Person>
          <b:Person>
            <b:Last>Graves</b:Last>
            <b:First>Martin</b:First>
            <b:Middle>J.</b:Middle>
          </b:Person>
          <b:Person>
            <b:Last>Prince</b:Last>
            <b:First>Martin</b:First>
            <b:Middle>R</b:Middle>
          </b:Person>
        </b:NameList>
      </b:Author>
    </b:Author>
    <b:BookTitle>MRI from Picture to Proton</b:BookTitle>
    <b:City>Cambridge</b:City>
    <b:Publisher>Cambridge University Press</b:Publisher>
    <b:RefOrder>20</b:RefOrder>
  </b:Source>
  <b:Source>
    <b:Tag>Wik17</b:Tag>
    <b:SourceType>DocumentFromInternetSite</b:SourceType>
    <b:Guid>{C9817645-D140-44EE-803D-C14AB137F16B}</b:Guid>
    <b:Title>Wikipedia</b:Title>
    <b:Year>2017</b:Year>
    <b:Author>
      <b:Author>
        <b:Corporate>Wikipedia</b:Corporate>
      </b:Author>
    </b:Author>
    <b:Month>November</b:Month>
    <b:Day>10</b:Day>
    <b:YearAccessed>2020</b:YearAccessed>
    <b:MonthAccessed>April</b:MonthAccessed>
    <b:DayAccessed>21</b:DayAccessed>
    <b:URL>https://en.wikipedia.org/wiki/File:Mri_scanner_schematic_labelled.svg</b:URL>
    <b:RefOrder>50</b:RefOrder>
  </b:Source>
  <b:Source>
    <b:Tag>Lem14</b:Tag>
    <b:SourceType>JournalArticle</b:SourceType>
    <b:Guid>{8EC946F8-26CF-4F6D-8795-F94E47739AD9}</b:Guid>
    <b:Title>Quantitative Trait Loci (QTL) Study Identifies Novel Genomic Regions Associated to Chiari-Like Malformation in Griffon Bruxellois Dogs</b:Title>
    <b:Year>2014</b:Year>
    <b:Author>
      <b:Author>
        <b:NameList>
          <b:Person>
            <b:Last>Lemay</b:Last>
            <b:First>Philip</b:First>
          </b:Person>
          <b:Person>
            <b:Last>Knowler</b:Last>
            <b:First>Susan</b:First>
            <b:Middle>P.</b:Middle>
          </b:Person>
          <b:Person>
            <b:Last>Bouasker</b:Last>
            <b:First>Samir</b:First>
          </b:Person>
          <b:Person>
            <b:Last>Nédélec</b:Last>
            <b:First>Yohann</b:First>
          </b:Person>
          <b:Person>
            <b:Last>Platt</b:Last>
            <b:First>Simon</b:First>
          </b:Person>
          <b:Person>
            <b:Last>Freeman</b:Last>
            <b:First>Courtenay</b:First>
          </b:Person>
          <b:Person>
            <b:Last>Child</b:Last>
            <b:First>Georgina</b:First>
          </b:Person>
          <b:Person>
            <b:Last>Barreiro</b:Last>
            <b:First>Luis</b:First>
            <b:Middle>B</b:Middle>
          </b:Person>
          <b:Person>
            <b:Last>A.</b:Last>
            <b:First>Rouleau</b:First>
            <b:Middle>Guy</b:Middle>
          </b:Person>
          <b:Person>
            <b:Last>Rusbridge</b:Last>
            <b:First>Clare</b:First>
          </b:Person>
          <b:Person>
            <b:Last>Kibar</b:Last>
            <b:First>Zoha</b:First>
          </b:Person>
        </b:NameList>
      </b:Author>
    </b:Author>
    <b:JournalName>PLoS One</b:JournalName>
    <b:Volume>9</b:Volume>
    <b:Issue>4</b:Issue>
    <b:RefOrder>21</b:RefOrder>
  </b:Source>
  <b:Source>
    <b:Tag>Car18</b:Tag>
    <b:SourceType>Book</b:SourceType>
    <b:Guid>{97240673-0424-4433-81F4-6B9A58828251}</b:Guid>
    <b:Title>Anatomy of the Human Body</b:Title>
    <b:Year>1918</b:Year>
    <b:Author>
      <b:Author>
        <b:NameList>
          <b:Person>
            <b:Last>Carter</b:Last>
            <b:First>Henry</b:First>
            <b:Middle>V.</b:Middle>
          </b:Person>
          <b:Person>
            <b:Last>Gray</b:Last>
            <b:First>Henry</b:First>
          </b:Person>
        </b:NameList>
      </b:Author>
    </b:Author>
    <b:Month>January</b:Month>
    <b:Day>19</b:Day>
    <b:City>Philadelphia</b:City>
    <b:Publisher>Lea and Febiger</b:Publisher>
    <b:RefOrder>51</b:RefOrder>
  </b:Source>
  <b:Source>
    <b:Tag>Sac12</b:Tag>
    <b:SourceType>JournalArticle</b:SourceType>
    <b:Guid>{302011C4-5214-4241-B4A1-7B3CF95174FE}</b:Guid>
    <b:Title>Morphometric features of the craniocervical junction region in dogs with suspected Chiari-like malformation determined by combined use of magnetic resonance imaging and computed tomography</b:Title>
    <b:Year>2012</b:Year>
    <b:Author>
      <b:Author>
        <b:NameList>
          <b:Person>
            <b:Last>Sackman</b:Last>
            <b:First>Joseph</b:First>
            <b:Middle>J.</b:Middle>
          </b:Person>
          <b:Person>
            <b:Last>Marino</b:Last>
            <b:Middle>J.</b:Middle>
            <b:First>Dominic</b:First>
          </b:Person>
          <b:Person>
            <b:Last>Loughin</b:Last>
            <b:Middle>A.</b:Middle>
            <b:First>Catherine</b:First>
          </b:Person>
          <b:Person>
            <b:Last>Dewey</b:Last>
            <b:Middle>W.</b:Middle>
            <b:First>Curtis</b:First>
          </b:Person>
          <b:Person>
            <b:Last>Marino</b:Last>
            <b:Middle>J.</b:Middle>
            <b:First>Leonard</b:First>
          </b:Person>
          <b:Person>
            <b:Last>Lesser</b:Last>
            <b:Middle>L.</b:Middle>
            <b:First>Martin</b:First>
          </b:Person>
          <b:Person>
            <b:Last>Akerman</b:Last>
            <b:Middle>B.</b:Middle>
            <b:First>Meredith</b:First>
          </b:Person>
        </b:NameList>
      </b:Author>
    </b:Author>
    <b:JournalName>American Journal of Veterinary Research</b:JournalName>
    <b:Pages>105-111</b:Pages>
    <b:Volume>73</b:Volume>
    <b:Issue>1</b:Issue>
    <b:RefOrder>25</b:RefOrder>
  </b:Source>
  <b:Source>
    <b:Tag>Cer15</b:Tag>
    <b:SourceType>JournalArticle</b:SourceType>
    <b:Guid>{A4857D45-E32D-42E4-BDB6-3849C046D37A}</b:Guid>
    <b:Title>Dorsal Compressive Atlantoaxial Bands and the Craniocervical Junction Syndrome: Association with Clinical Signs and Syringomyelia in Mature Cavalier King Charles Spaniels</b:Title>
    <b:JournalName>Journal of Veterinary Internal Medicine</b:JournalName>
    <b:Year>2015</b:Year>
    <b:Pages>887-892</b:Pages>
    <b:Volume>29</b:Volume>
    <b:Issue>3</b:Issue>
    <b:Author>
      <b:Author>
        <b:NameList>
          <b:Person>
            <b:Last>Cerda‐Gonzalez</b:Last>
            <b:First>Sofia</b:First>
          </b:Person>
          <b:Person>
            <b:Last>Olby</b:Last>
            <b:Middle>J</b:Middle>
            <b:First>Natasha</b:First>
          </b:Person>
          <b:Person>
            <b:Last>Griffith</b:Last>
            <b:Middle>H</b:Middle>
            <b:First>Emily</b:First>
          </b:Person>
        </b:NameList>
      </b:Author>
    </b:Author>
    <b:RefOrder>26</b:RefOrder>
  </b:Source>
  <b:Source>
    <b:Tag>Cer151</b:Tag>
    <b:SourceType>JournalArticle</b:SourceType>
    <b:Guid>{B7C0F4A5-DB2E-4924-8757-CB5CFF8D2BA0}</b:Guid>
    <b:Title>Medullary Position at the Craniocervical Junction in Mature Cavalier King Charles Spaniels: Relationship with Neurologic Signs and Syringomyelia</b:Title>
    <b:JournalName>Journal of Veterinary Internal Medicine</b:JournalName>
    <b:Year>2015</b:Year>
    <b:Pages>882–886</b:Pages>
    <b:Volume>29</b:Volume>
    <b:Issue>3</b:Issue>
    <b:Author>
      <b:Author>
        <b:NameList>
          <b:Person>
            <b:Last>Cerda‐Gonzalez</b:Last>
            <b:First>Sofia</b:First>
          </b:Person>
          <b:Person>
            <b:Last>Olby</b:Last>
            <b:Middle>J</b:Middle>
            <b:First>Natasha</b:First>
          </b:Person>
          <b:Person>
            <b:Last>Griffith</b:Last>
            <b:Middle>H</b:Middle>
            <b:First>Emily</b:First>
          </b:Person>
        </b:NameList>
      </b:Author>
    </b:Author>
    <b:RefOrder>27</b:RefOrder>
  </b:Source>
  <b:Source>
    <b:Tag>Mic19</b:Tag>
    <b:SourceType>JournalArticle</b:SourceType>
    <b:Guid>{80A1FC31-22B2-4360-8979-6734907A62BC}</b:Guid>
    <b:Title>Using machine learning to understand neuromorphological change and image‐based biomarker identification in Cavalier King Charles Spaniels with Chiari‐like malformation‐associated pain and syringomyelia</b:Title>
    <b:JournalName> Journal of Veterinary Internal Medicine</b:JournalName>
    <b:Year>2019</b:Year>
    <b:Pages>2665-2674</b:Pages>
    <b:Volume>33</b:Volume>
    <b:Issue>6</b:Issue>
    <b:Author>
      <b:Author>
        <b:NameList>
          <b:Person>
            <b:Last>Micheal</b:Last>
            <b:First>Spiteri</b:First>
          </b:Person>
          <b:Person>
            <b:Last>Knowler</b:Last>
            <b:Middle>P</b:Middle>
            <b:First>Susan</b:First>
          </b:Person>
          <b:Person>
            <b:Last>Rusbridge</b:Last>
            <b:First>Clare</b:First>
          </b:Person>
          <b:Person>
            <b:Last>Wells</b:Last>
            <b:First>Kevin</b:First>
          </b:Person>
        </b:NameList>
      </b:Author>
    </b:Author>
    <b:RefOrder>28</b:RefOrder>
  </b:Source>
  <b:Source>
    <b:Tag>Ope16</b:Tag>
    <b:SourceType>DocumentFromInternetSite</b:SourceType>
    <b:Guid>{4F4890C0-05D1-4522-B6D4-9593F60DC40F}</b:Guid>
    <b:Title>Wikimedia Commons</b:Title>
    <b:Year>2016</b:Year>
    <b:Author>
      <b:Author>
        <b:Corporate>OpenStax</b:Corporate>
      </b:Author>
    </b:Author>
    <b:Month>May</b:Month>
    <b:Day>18</b:Day>
    <b:YearAccessed>2020</b:YearAccessed>
    <b:MonthAccessed>April</b:MonthAccessed>
    <b:DayAccessed>22</b:DayAccessed>
    <b:URL>https://commons.wikimedia.org/wiki/File:1317_CFS_Circulation.jpg</b:URL>
    <b:RefOrder>52</b:RefOrder>
  </b:Source>
  <b:Source>
    <b:Tag>Urb18</b:Tag>
    <b:SourceType>JournalArticle</b:SourceType>
    <b:Guid>{3391959A-9DD4-46B2-9F51-F3DA457E1110}</b:Guid>
    <b:Title>Machine learning applied to neuroimaging for diagnosis of adult classic Chiari malformation: role of the basion as a key morphometric indicator</b:Title>
    <b:Year>2018</b:Year>
    <b:JournalName>Journal of Neurosurgery</b:JournalName>
    <b:Pages>567-851</b:Pages>
    <b:Volume>129</b:Volume>
    <b:Issue>3</b:Issue>
    <b:Author>
      <b:Author>
        <b:NameList>
          <b:Person>
            <b:Last>Urbizu</b:Last>
            <b:First>Aintzane</b:First>
          </b:Person>
          <b:Person>
            <b:Last>Martin</b:Last>
            <b:Middle>A</b:Middle>
            <b:First>Bryn</b:First>
          </b:Person>
          <b:Person>
            <b:Last>Moncho</b:Last>
            <b:First>Dulce</b:First>
          </b:Person>
        </b:NameList>
      </b:Author>
    </b:Author>
    <b:RefOrder>29</b:RefOrder>
  </b:Source>
  <b:Source>
    <b:Tag>Sar16</b:Tag>
    <b:SourceType>ConferenceProceedings</b:SourceType>
    <b:Guid>{58301D55-C8A7-477B-B5F1-53FB3AB219EA}</b:Guid>
    <b:Title>Deep learning-based pipeline to recognize Alzheimer's disease using fMRI data</b:Title>
    <b:JournalName>IEEE</b:JournalName>
    <b:Year>2016</b:Year>
    <b:Author>
      <b:Author>
        <b:NameList>
          <b:Person>
            <b:Last>Sarraf</b:Last>
            <b:First>Saman</b:First>
          </b:Person>
          <b:Person>
            <b:Last>Tofighi</b:Last>
            <b:First>Ghassem</b:First>
          </b:Person>
        </b:NameList>
      </b:Author>
    </b:Author>
    <b:City>San Francisco</b:City>
    <b:ConferenceName>2016 Future Technologies Conference (FTC)</b:ConferenceName>
    <b:RefOrder>30</b:RefOrder>
  </b:Source>
  <b:Source>
    <b:Tag>Sal14</b:Tag>
    <b:SourceType>JournalArticle</b:SourceType>
    <b:Guid>{1044F749-E81E-4BC8-9E78-B362DC386431}</b:Guid>
    <b:Title>Machine learning on brain MRI data for differential diagnosis of Parkinson's disease and Progressive Supranuclear Palsy</b:Title>
    <b:Year>2014</b:Year>
    <b:JournalName>Journal of Neuroscience Methods</b:JournalName>
    <b:Pages>230-237</b:Pages>
    <b:Volume>222</b:Volume>
    <b:Issue>1</b:Issue>
    <b:Author>
      <b:Author>
        <b:NameList>
          <b:Person>
            <b:Last>Salvatore</b:Last>
            <b:First>Christian</b:First>
          </b:Person>
          <b:Person>
            <b:Last>Cerasa</b:Last>
            <b:First>Antonio</b:First>
          </b:Person>
          <b:Person>
            <b:Last>Castiglioni</b:Last>
            <b:First>Isabella</b:First>
          </b:Person>
          <b:Person>
            <b:Last>Gallivanone</b:Last>
            <b:First>Fransesca</b:First>
          </b:Person>
          <b:Person>
            <b:Last>Augimeri</b:Last>
            <b:First>Antonio</b:First>
          </b:Person>
          <b:Person>
            <b:Last>López</b:Last>
            <b:Middle>M.</b:Middle>
            <b:First>Míriam</b:First>
          </b:Person>
          <b:Person>
            <b:Last>Arabia</b:Last>
            <b:First>Gennarina</b:First>
          </b:Person>
          <b:Person>
            <b:Last>Morelli</b:Last>
            <b:First>Maurizio</b:First>
          </b:Person>
          <b:Person>
            <b:Last>Gilardi</b:Last>
            <b:Middle>C.</b:Middle>
            <b:First>Maria</b:First>
          </b:Person>
          <b:Person>
            <b:Last>Quattrone</b:Last>
            <b:First>Aldo</b:First>
          </b:Person>
        </b:NameList>
      </b:Author>
    </b:Author>
    <b:RefOrder>31</b:RefOrder>
  </b:Source>
  <b:Source>
    <b:Tag>Foc11</b:Tag>
    <b:SourceType>JournalArticle</b:SourceType>
    <b:Guid>{D18D2FB0-0121-437C-9827-E9C1FD40182F}</b:Guid>
    <b:Title>Individual voxel‐based subtype prediction can differentiate progressive supranuclear palsy from idiopathic parkinson syndrome and healthy controls</b:Title>
    <b:JournalName>Human Brain Mapping</b:JournalName>
    <b:Year>2011</b:Year>
    <b:Pages>1905-1915</b:Pages>
    <b:Volume>32</b:Volume>
    <b:Issue>11</b:Issue>
    <b:Author>
      <b:Author>
        <b:NameList>
          <b:Person>
            <b:Last>Focke</b:Last>
            <b:Middle>K.</b:Middle>
            <b:First>Niels</b:First>
          </b:Person>
          <b:Person>
            <b:Last>Helms</b:Last>
            <b:First>Gunther</b:First>
          </b:Person>
          <b:Person>
            <b:Last>Scheewe</b:Last>
            <b:First>Sebastian</b:First>
          </b:Person>
          <b:Person>
            <b:Last>Pantel</b:Last>
            <b:Middle>M.</b:Middle>
            <b:First>Pia</b:First>
          </b:Person>
          <b:Person>
            <b:Last>Bachmann</b:Last>
            <b:Middle>G.</b:Middle>
            <b:First>Cornelius</b:First>
          </b:Person>
          <b:Person>
            <b:Last>Ebentheuer</b:Last>
            <b:First>Jens</b:First>
          </b:Person>
          <b:Person>
            <b:Last>Dechent</b:Last>
            <b:First>Peter</b:First>
          </b:Person>
          <b:Person>
            <b:Last>Mohr</b:Last>
            <b:First>Alexander</b:First>
          </b:Person>
          <b:Person>
            <b:Last>Paulus</b:Last>
            <b:First>Walter</b:First>
          </b:Person>
          <b:Person>
            <b:Last>Trenkwalder</b:Last>
            <b:First>Claudia</b:First>
          </b:Person>
        </b:NameList>
      </b:Author>
    </b:Author>
    <b:RefOrder>32</b:RefOrder>
  </b:Source>
  <b:Source>
    <b:Tag>Lun19</b:Tag>
    <b:SourceType>JournalArticle</b:SourceType>
    <b:Guid>{D5492B63-9EAD-4228-9A86-A8937D44DCB1}</b:Guid>
    <b:Title>An overview of deep learning in medical imaging focusing on MRI</b:Title>
    <b:JournalName>Zeitschrift für Medizinische Physik</b:JournalName>
    <b:Year>2019</b:Year>
    <b:Pages>102-127</b:Pages>
    <b:Volume>29</b:Volume>
    <b:Issue>2</b:Issue>
    <b:Author>
      <b:Author>
        <b:NameList>
          <b:Person>
            <b:Last>Lundervold</b:Last>
            <b:Middle>S.</b:Middle>
            <b:First>Alexander</b:First>
          </b:Person>
          <b:Person>
            <b:Last>Lundervold</b:Last>
            <b:First>Arvid</b:First>
          </b:Person>
        </b:NameList>
      </b:Author>
    </b:Author>
    <b:RefOrder>39</b:RefOrder>
  </b:Source>
  <b:Source>
    <b:Tag>Ima20</b:Tag>
    <b:SourceType>InternetSite</b:SourceType>
    <b:Guid>{632FF630-9F31-4F05-991D-1CDB66E5D943}</b:Guid>
    <b:Title>ImageNet</b:Title>
    <b:Author>
      <b:Author>
        <b:Corporate>ImageNet</b:Corporate>
      </b:Author>
    </b:Author>
    <b:YearAccessed>2020</b:YearAccessed>
    <b:MonthAccessed>May</b:MonthAccessed>
    <b:DayAccessed>12</b:DayAccessed>
    <b:URL>http://www.image-net.org/</b:URL>
    <b:RefOrder>41</b:RefOrder>
  </b:Source>
  <b:Source>
    <b:Tag>Sim15</b:Tag>
    <b:SourceType>ConferenceProceedings</b:SourceType>
    <b:Guid>{0DBDB953-5AFB-465C-8E15-3363FE00F57E}</b:Guid>
    <b:Title>Very Deep Convolutional Networks for Large-scale Image Recognition</b:Title>
    <b:Year>2015</b:Year>
    <b:Author>
      <b:Author>
        <b:NameList>
          <b:Person>
            <b:Last>Simonyan</b:Last>
            <b:First>Karen</b:First>
          </b:Person>
          <b:Person>
            <b:Last>Zisserman</b:Last>
            <b:First>Andrew</b:First>
          </b:Person>
        </b:NameList>
      </b:Author>
    </b:Author>
    <b:ConferenceName>ICLR</b:ConferenceName>
    <b:City>Ithaca</b:City>
    <b:RefOrder>40</b:RefOrder>
  </b:Source>
  <b:Source>
    <b:Tag>NTo18</b:Tag>
    <b:SourceType>JournalArticle</b:SourceType>
    <b:Guid>{D221A0D0-3521-4719-9085-0DDCCD8931AC}</b:Guid>
    <b:Author>
      <b:Author>
        <b:NameList>
          <b:Person>
            <b:Last>N. Tomitaa</b:Last>
            <b:First>Y.</b:First>
            <b:Middle>Y. Cheungb, S. Hassanpour</b:Middle>
          </b:Person>
        </b:NameList>
      </b:Author>
    </b:Author>
    <b:Title>Deep neural networks for automatic detection of osteoporotic vertebral fractures on CT scans</b:Title>
    <b:JournalName>Computers in Biology and Medicine</b:JournalName>
    <b:Year>2018</b:Year>
    <b:Pages>8-15</b:Pages>
    <b:Volume>98</b:Volume>
    <b:Issue>1</b:Issue>
    <b:RefOrder>35</b:RefOrder>
  </b:Source>
  <b:Source>
    <b:Tag>Yan18</b:Tag>
    <b:SourceType>Report</b:SourceType>
    <b:Guid>{D5115958-3C4C-4709-AC40-AF7205B14F9C}</b:Guid>
    <b:Author>
      <b:Author>
        <b:NameList>
          <b:Person>
            <b:Last>Yang</b:Last>
            <b:First>Chengliang</b:First>
          </b:Person>
          <b:Person>
            <b:Last>Rangarajan</b:Last>
            <b:First>Anand</b:First>
          </b:Person>
          <b:Person>
            <b:Last>Ranka</b:Last>
            <b:First>Sanjay</b:First>
          </b:Person>
        </b:NameList>
      </b:Author>
    </b:Author>
    <b:Title>Visual Explanations From Deep 3D Convolutional Neural Networks for Alzheimer's Disease Classification</b:Title>
    <b:JournalName>Dept. of Computer &amp; Information Science &amp; Engineering</b:JournalName>
    <b:Year>2018</b:Year>
    <b:Publisher>Dept. of Computer &amp; Information Science &amp; Engineering, University of Florida</b:Publisher>
    <b:City>Gainsville</b:City>
    <b:RefOrder>36</b:RefOrder>
  </b:Source>
  <b:Source>
    <b:Tag>AMo15</b:Tag>
    <b:SourceType>InternetSite</b:SourceType>
    <b:Guid>{B32B0BC7-E91C-4219-88E7-91418A835824}</b:Guid>
    <b:Title>Google AI Blog</b:Title>
    <b:Year>2015</b:Year>
    <b:Author>
      <b:Author>
        <b:NameList>
          <b:Person>
            <b:Last>A. Mordvintsev</b:Last>
            <b:First>C.</b:First>
            <b:Middle>Olah and M. Tyka</b:Middle>
          </b:Person>
        </b:NameList>
      </b:Author>
    </b:Author>
    <b:ProductionCompany>Google</b:ProductionCompany>
    <b:Month>June</b:Month>
    <b:Day>15</b:Day>
    <b:YearAccessed>2020</b:YearAccessed>
    <b:MonthAccessed>January</b:MonthAccessed>
    <b:DayAccessed>2</b:DayAccessed>
    <b:URL>https://ai.googleblog.com/2015/06/inceptionism-going-deeper-into-neural.html</b:URL>
    <b:RefOrder>38</b:RefOrder>
  </b:Source>
  <b:Source>
    <b:Tag>Ame08</b:Tag>
    <b:SourceType>Report</b:SourceType>
    <b:Guid>{725933A2-0B27-46F5-9ECA-6F2F37738310}</b:Guid>
    <b:Title>One Health: A New Professional Imperative</b:Title>
    <b:Year>2008</b:Year>
    <b:Author>
      <b:Author>
        <b:Corporate>American Veterinary Medical Association</b:Corporate>
      </b:Author>
    </b:Author>
    <b:Publisher>American Veterinary Medical Association</b:Publisher>
    <b:RefOrder>14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4F8F20-17F8-42F7-9228-035CC5AD43E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6C5387D-E071-4491-AECC-4AF8F04BEC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a1ec47-68b3-42f8-b21d-122656d599e3"/>
    <ds:schemaRef ds:uri="b81bd8ed-66dc-48f8-a24a-fef88fb04c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444CC1F-270A-41BF-B53B-871D26A02511}">
  <ds:schemaRefs>
    <ds:schemaRef ds:uri="http://schemas.microsoft.com/sharepoint/v3/contenttype/forms"/>
  </ds:schemaRefs>
</ds:datastoreItem>
</file>

<file path=customXml/itemProps5.xml><?xml version="1.0" encoding="utf-8"?>
<ds:datastoreItem xmlns:ds="http://schemas.openxmlformats.org/officeDocument/2006/customXml" ds:itemID="{DBC2D417-86CE-4C44-A579-6A36AC794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15716</Words>
  <Characters>89582</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Final Report</vt:lpstr>
    </vt:vector>
  </TitlesOfParts>
  <Company/>
  <LinksUpToDate>false</LinksUpToDate>
  <CharactersWithSpaces>105088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A study into the feasibility of using machine learning techniques in diagnostic vetiranary imaging</dc:subject>
  <dc:creator>Robert Clark</dc:creator>
  <cp:keywords/>
  <dc:description/>
  <cp:lastModifiedBy>Robert Clark</cp:lastModifiedBy>
  <cp:revision>2</cp:revision>
  <dcterms:created xsi:type="dcterms:W3CDTF">2020-05-15T17:58:00Z</dcterms:created>
  <dcterms:modified xsi:type="dcterms:W3CDTF">2020-05-15T17:58:00Z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0x010100E41BEE62DE72EC42B63DE6584BE0869C</vt:lpwstr>
  </property>
</Properties>
</file>